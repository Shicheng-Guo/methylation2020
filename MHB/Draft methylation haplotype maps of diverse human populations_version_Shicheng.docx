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18394F" w14:textId="77777777" w:rsidR="00B860C1" w:rsidRPr="009D4085" w:rsidRDefault="00B860C1" w:rsidP="009D4085">
      <w:pPr>
        <w:spacing w:line="480" w:lineRule="auto"/>
        <w:jc w:val="center"/>
        <w:outlineLvl w:val="0"/>
        <w:rPr>
          <w:rFonts w:ascii="Times New Roman" w:hAnsi="Times New Roman" w:cs="Times New Roman"/>
          <w:b/>
          <w:color w:val="000000" w:themeColor="text1"/>
          <w:sz w:val="32"/>
          <w:szCs w:val="32"/>
        </w:rPr>
      </w:pPr>
    </w:p>
    <w:p w14:paraId="6C211583" w14:textId="7DA08BDE" w:rsidR="00BE4066" w:rsidRPr="009D4085" w:rsidRDefault="00954517" w:rsidP="009D4085">
      <w:pPr>
        <w:spacing w:line="480" w:lineRule="auto"/>
        <w:jc w:val="center"/>
        <w:outlineLvl w:val="0"/>
        <w:rPr>
          <w:rFonts w:ascii="Times New Roman" w:hAnsi="Times New Roman" w:cs="Times New Roman"/>
          <w:b/>
          <w:color w:val="000000" w:themeColor="text1"/>
          <w:sz w:val="32"/>
          <w:szCs w:val="32"/>
        </w:rPr>
      </w:pPr>
      <w:r w:rsidRPr="009D4085">
        <w:rPr>
          <w:rFonts w:ascii="Times New Roman" w:hAnsi="Times New Roman" w:cs="Times New Roman"/>
          <w:b/>
          <w:color w:val="000000" w:themeColor="text1"/>
          <w:sz w:val="32"/>
          <w:szCs w:val="32"/>
        </w:rPr>
        <w:t xml:space="preserve">Methylation haplotype blocks </w:t>
      </w:r>
      <w:r w:rsidR="009C0B29" w:rsidRPr="009D4085">
        <w:rPr>
          <w:rFonts w:ascii="Times New Roman" w:hAnsi="Times New Roman" w:cs="Times New Roman"/>
          <w:b/>
          <w:color w:val="000000" w:themeColor="text1"/>
          <w:sz w:val="32"/>
          <w:szCs w:val="32"/>
        </w:rPr>
        <w:t xml:space="preserve">elucidate </w:t>
      </w:r>
      <w:r w:rsidR="00AF0181" w:rsidRPr="009D4085">
        <w:rPr>
          <w:rFonts w:ascii="Times New Roman" w:hAnsi="Times New Roman" w:cs="Times New Roman"/>
          <w:b/>
          <w:color w:val="000000" w:themeColor="text1"/>
          <w:sz w:val="32"/>
          <w:szCs w:val="32"/>
        </w:rPr>
        <w:t>evolutionary</w:t>
      </w:r>
      <w:r w:rsidR="00B2598F" w:rsidRPr="009D4085">
        <w:rPr>
          <w:rFonts w:ascii="Times New Roman" w:hAnsi="Times New Roman" w:cs="Times New Roman"/>
          <w:b/>
          <w:color w:val="000000" w:themeColor="text1"/>
          <w:sz w:val="32"/>
          <w:szCs w:val="32"/>
        </w:rPr>
        <w:t xml:space="preserve"> </w:t>
      </w:r>
      <w:r w:rsidRPr="009D4085">
        <w:rPr>
          <w:rFonts w:ascii="Times New Roman" w:hAnsi="Times New Roman" w:cs="Times New Roman"/>
          <w:b/>
          <w:color w:val="000000" w:themeColor="text1"/>
          <w:sz w:val="32"/>
          <w:szCs w:val="32"/>
        </w:rPr>
        <w:t xml:space="preserve">divergence </w:t>
      </w:r>
      <w:r w:rsidR="00B05C32" w:rsidRPr="009D4085">
        <w:rPr>
          <w:rFonts w:ascii="Times New Roman" w:hAnsi="Times New Roman" w:cs="Times New Roman"/>
          <w:b/>
          <w:color w:val="000000" w:themeColor="text1"/>
          <w:sz w:val="32"/>
          <w:szCs w:val="32"/>
        </w:rPr>
        <w:t>across human populations</w:t>
      </w:r>
    </w:p>
    <w:p w14:paraId="214EB7F8" w14:textId="5256EF24" w:rsidR="006840D6" w:rsidRPr="009D4085" w:rsidRDefault="006840D6" w:rsidP="009D4085">
      <w:pPr>
        <w:spacing w:line="480" w:lineRule="auto"/>
        <w:outlineLvl w:val="0"/>
        <w:rPr>
          <w:rFonts w:ascii="Times New Roman" w:hAnsi="Times New Roman" w:cs="Times New Roman"/>
          <w:color w:val="000000" w:themeColor="text1"/>
        </w:rPr>
      </w:pPr>
      <w:r w:rsidRPr="009D4085">
        <w:rPr>
          <w:rFonts w:ascii="Times New Roman" w:hAnsi="Times New Roman" w:cs="Times New Roman"/>
          <w:color w:val="000000" w:themeColor="text1"/>
        </w:rPr>
        <w:br w:type="page"/>
      </w:r>
    </w:p>
    <w:p w14:paraId="63F4714B" w14:textId="5BE62498" w:rsidR="003C44A8" w:rsidRPr="009D4085" w:rsidRDefault="0025147A" w:rsidP="009D4085">
      <w:pPr>
        <w:spacing w:after="120" w:line="480" w:lineRule="auto"/>
        <w:outlineLvl w:val="0"/>
        <w:rPr>
          <w:rFonts w:ascii="Times New Roman" w:hAnsi="Times New Roman" w:cs="Times New Roman"/>
          <w:b/>
          <w:color w:val="000000" w:themeColor="text1"/>
          <w:sz w:val="28"/>
          <w:szCs w:val="28"/>
        </w:rPr>
      </w:pPr>
      <w:r w:rsidRPr="009D4085">
        <w:rPr>
          <w:rFonts w:ascii="Times New Roman" w:hAnsi="Times New Roman" w:cs="Times New Roman"/>
          <w:b/>
          <w:color w:val="000000" w:themeColor="text1"/>
          <w:sz w:val="28"/>
          <w:szCs w:val="28"/>
        </w:rPr>
        <w:lastRenderedPageBreak/>
        <w:t>Abstract:</w:t>
      </w:r>
    </w:p>
    <w:p w14:paraId="363D21F0" w14:textId="533B29C4" w:rsidR="00E71E03" w:rsidRPr="009D4085" w:rsidRDefault="000A179D" w:rsidP="009D4085">
      <w:pPr>
        <w:spacing w:after="120" w:line="480" w:lineRule="auto"/>
        <w:jc w:val="both"/>
        <w:rPr>
          <w:rFonts w:ascii="Times New Roman" w:hAnsi="Times New Roman" w:cs="Times New Roman"/>
          <w:color w:val="000000" w:themeColor="text1"/>
          <w:lang w:eastAsia="zh-CN"/>
        </w:rPr>
      </w:pPr>
      <w:r w:rsidRPr="009D4085">
        <w:rPr>
          <w:rFonts w:ascii="Times New Roman" w:hAnsi="Times New Roman" w:cs="Times New Roman"/>
          <w:b/>
          <w:color w:val="000000" w:themeColor="text1"/>
          <w:lang w:eastAsia="zh-CN"/>
        </w:rPr>
        <w:t>Background:</w:t>
      </w:r>
      <w:r w:rsidRPr="009D4085">
        <w:rPr>
          <w:rFonts w:ascii="Times New Roman" w:hAnsi="Times New Roman" w:cs="Times New Roman"/>
          <w:color w:val="000000" w:themeColor="text1"/>
          <w:lang w:eastAsia="zh-CN"/>
        </w:rPr>
        <w:t xml:space="preserve"> </w:t>
      </w:r>
      <w:r w:rsidR="00D04DEE" w:rsidRPr="009D4085">
        <w:rPr>
          <w:rFonts w:ascii="Times New Roman" w:hAnsi="Times New Roman" w:cs="Times New Roman"/>
          <w:color w:val="000000" w:themeColor="text1"/>
          <w:lang w:eastAsia="zh-CN"/>
        </w:rPr>
        <w:t xml:space="preserve">Due to </w:t>
      </w:r>
      <w:r w:rsidR="003E79DB">
        <w:rPr>
          <w:rFonts w:ascii="Times New Roman" w:hAnsi="Times New Roman" w:cs="Times New Roman"/>
          <w:color w:val="000000" w:themeColor="text1"/>
          <w:lang w:eastAsia="zh-CN"/>
        </w:rPr>
        <w:t xml:space="preserve">DNA </w:t>
      </w:r>
      <w:proofErr w:type="spellStart"/>
      <w:r w:rsidR="003E79DB">
        <w:rPr>
          <w:rFonts w:ascii="Times New Roman" w:hAnsi="Times New Roman" w:cs="Times New Roman"/>
          <w:color w:val="000000" w:themeColor="text1"/>
          <w:lang w:eastAsia="zh-CN"/>
        </w:rPr>
        <w:t>methyltransferase</w:t>
      </w:r>
      <w:proofErr w:type="spellEnd"/>
      <w:r w:rsidR="00D04DEE" w:rsidRPr="009D4085">
        <w:rPr>
          <w:rFonts w:ascii="Times New Roman" w:hAnsi="Times New Roman" w:cs="Times New Roman"/>
          <w:color w:val="000000" w:themeColor="text1"/>
          <w:lang w:eastAsia="zh-CN"/>
        </w:rPr>
        <w:t xml:space="preserve"> activities</w:t>
      </w:r>
      <w:r w:rsidR="00EC0A40" w:rsidRPr="009D4085">
        <w:rPr>
          <w:rFonts w:ascii="Times New Roman" w:hAnsi="Times New Roman" w:cs="Times New Roman"/>
          <w:color w:val="000000" w:themeColor="text1"/>
          <w:lang w:eastAsia="zh-CN"/>
        </w:rPr>
        <w:t xml:space="preserve">, </w:t>
      </w:r>
      <w:r w:rsidR="00EC0A40" w:rsidRPr="009D4085">
        <w:rPr>
          <w:rFonts w:ascii="Times New Roman" w:hAnsi="Times New Roman" w:cs="Times New Roman"/>
          <w:color w:val="000000" w:themeColor="text1"/>
        </w:rPr>
        <w:t>a</w:t>
      </w:r>
      <w:r w:rsidR="00E71E03" w:rsidRPr="009D4085">
        <w:rPr>
          <w:rFonts w:ascii="Times New Roman" w:hAnsi="Times New Roman" w:cs="Times New Roman"/>
          <w:color w:val="000000" w:themeColor="text1"/>
        </w:rPr>
        <w:t xml:space="preserve">djacent </w:t>
      </w:r>
      <w:proofErr w:type="spellStart"/>
      <w:r w:rsidR="00E71E03" w:rsidRPr="009D4085">
        <w:rPr>
          <w:rFonts w:ascii="Times New Roman" w:hAnsi="Times New Roman" w:cs="Times New Roman"/>
          <w:color w:val="000000" w:themeColor="text1"/>
        </w:rPr>
        <w:t>CpG</w:t>
      </w:r>
      <w:proofErr w:type="spellEnd"/>
      <w:r w:rsidR="00E71E03" w:rsidRPr="009D4085">
        <w:rPr>
          <w:rFonts w:ascii="Times New Roman" w:hAnsi="Times New Roman" w:cs="Times New Roman"/>
          <w:color w:val="000000" w:themeColor="text1"/>
        </w:rPr>
        <w:t xml:space="preserve"> sites in human </w:t>
      </w:r>
      <w:r w:rsidR="00052F3B" w:rsidRPr="009D4085">
        <w:rPr>
          <w:rFonts w:ascii="Times New Roman" w:hAnsi="Times New Roman" w:cs="Times New Roman"/>
          <w:color w:val="000000" w:themeColor="text1"/>
        </w:rPr>
        <w:t>genome</w:t>
      </w:r>
      <w:r w:rsidR="001961A5" w:rsidRPr="009D4085">
        <w:rPr>
          <w:rFonts w:ascii="Times New Roman" w:hAnsi="Times New Roman" w:cs="Times New Roman"/>
          <w:color w:val="000000" w:themeColor="text1"/>
        </w:rPr>
        <w:t xml:space="preserve"> </w:t>
      </w:r>
      <w:proofErr w:type="gramStart"/>
      <w:r w:rsidR="00226217" w:rsidRPr="009D4085">
        <w:rPr>
          <w:rFonts w:ascii="Times New Roman" w:hAnsi="Times New Roman" w:cs="Times New Roman"/>
          <w:color w:val="000000" w:themeColor="text1"/>
        </w:rPr>
        <w:t xml:space="preserve">are </w:t>
      </w:r>
      <w:r w:rsidR="005C2462" w:rsidRPr="009D4085">
        <w:rPr>
          <w:rFonts w:ascii="Times New Roman" w:hAnsi="Times New Roman" w:cs="Times New Roman"/>
          <w:color w:val="000000" w:themeColor="text1"/>
        </w:rPr>
        <w:t xml:space="preserve">strongly </w:t>
      </w:r>
      <w:r w:rsidR="00226217" w:rsidRPr="009D4085">
        <w:rPr>
          <w:rFonts w:ascii="Times New Roman" w:hAnsi="Times New Roman" w:cs="Times New Roman"/>
          <w:color w:val="000000" w:themeColor="text1"/>
        </w:rPr>
        <w:t>co-methylated</w:t>
      </w:r>
      <w:proofErr w:type="gramEnd"/>
      <w:r w:rsidR="0008017E" w:rsidRPr="009D4085">
        <w:rPr>
          <w:rFonts w:ascii="Times New Roman" w:hAnsi="Times New Roman" w:cs="Times New Roman"/>
          <w:color w:val="000000" w:themeColor="text1"/>
        </w:rPr>
        <w:t xml:space="preserve">, thereby </w:t>
      </w:r>
      <w:r w:rsidR="00A15C10" w:rsidRPr="009D4085">
        <w:rPr>
          <w:rFonts w:ascii="Times New Roman" w:hAnsi="Times New Roman" w:cs="Times New Roman"/>
          <w:color w:val="000000" w:themeColor="text1"/>
        </w:rPr>
        <w:t>shar</w:t>
      </w:r>
      <w:r w:rsidR="00115849" w:rsidRPr="009D4085">
        <w:rPr>
          <w:rFonts w:ascii="Times New Roman" w:hAnsi="Times New Roman" w:cs="Times New Roman"/>
          <w:color w:val="000000" w:themeColor="text1"/>
          <w:lang w:eastAsia="zh-CN"/>
        </w:rPr>
        <w:t>ing</w:t>
      </w:r>
      <w:r w:rsidR="00226217" w:rsidRPr="009D4085">
        <w:rPr>
          <w:rFonts w:ascii="Times New Roman" w:hAnsi="Times New Roman" w:cs="Times New Roman"/>
          <w:color w:val="000000" w:themeColor="text1"/>
        </w:rPr>
        <w:t xml:space="preserve"> similar methylation status</w:t>
      </w:r>
      <w:r w:rsidR="0008017E" w:rsidRPr="009D4085">
        <w:rPr>
          <w:rFonts w:ascii="Times New Roman" w:hAnsi="Times New Roman" w:cs="Times New Roman"/>
          <w:color w:val="000000" w:themeColor="text1"/>
        </w:rPr>
        <w:t>. The</w:t>
      </w:r>
      <w:r w:rsidR="00F45E34" w:rsidRPr="009D4085">
        <w:rPr>
          <w:rFonts w:ascii="Times New Roman" w:hAnsi="Times New Roman" w:cs="Times New Roman"/>
          <w:color w:val="000000" w:themeColor="text1"/>
        </w:rPr>
        <w:t>se</w:t>
      </w:r>
      <w:r w:rsidR="0008017E" w:rsidRPr="009D4085">
        <w:rPr>
          <w:rFonts w:ascii="Times New Roman" w:hAnsi="Times New Roman" w:cs="Times New Roman"/>
          <w:color w:val="000000" w:themeColor="text1"/>
        </w:rPr>
        <w:t xml:space="preserve"> </w:t>
      </w:r>
      <w:r w:rsidR="00AA4D70" w:rsidRPr="009D4085">
        <w:rPr>
          <w:rFonts w:ascii="Times New Roman" w:hAnsi="Times New Roman" w:cs="Times New Roman"/>
          <w:color w:val="000000" w:themeColor="text1"/>
        </w:rPr>
        <w:t>rigidly</w:t>
      </w:r>
      <w:r w:rsidR="00850CB9" w:rsidRPr="009D4085">
        <w:rPr>
          <w:rFonts w:ascii="Times New Roman" w:hAnsi="Times New Roman" w:cs="Times New Roman"/>
          <w:color w:val="000000" w:themeColor="text1"/>
        </w:rPr>
        <w:t xml:space="preserve"> </w:t>
      </w:r>
      <w:r w:rsidR="00606D9D" w:rsidRPr="009D4085">
        <w:rPr>
          <w:rFonts w:ascii="Times New Roman" w:hAnsi="Times New Roman" w:cs="Times New Roman"/>
          <w:color w:val="000000" w:themeColor="text1"/>
        </w:rPr>
        <w:t>couple</w:t>
      </w:r>
      <w:r w:rsidR="002B7495" w:rsidRPr="009D4085">
        <w:rPr>
          <w:rFonts w:ascii="Times New Roman" w:hAnsi="Times New Roman" w:cs="Times New Roman"/>
          <w:color w:val="000000" w:themeColor="text1"/>
        </w:rPr>
        <w:t>d</w:t>
      </w:r>
      <w:r w:rsidR="00606D9D" w:rsidRPr="009D4085">
        <w:rPr>
          <w:rFonts w:ascii="Times New Roman" w:hAnsi="Times New Roman" w:cs="Times New Roman"/>
          <w:color w:val="000000" w:themeColor="text1"/>
        </w:rPr>
        <w:t xml:space="preserve"> </w:t>
      </w:r>
      <w:proofErr w:type="spellStart"/>
      <w:r w:rsidR="00606D9D" w:rsidRPr="009D4085">
        <w:rPr>
          <w:rFonts w:ascii="Times New Roman" w:hAnsi="Times New Roman" w:cs="Times New Roman"/>
          <w:color w:val="000000" w:themeColor="text1"/>
        </w:rPr>
        <w:t>CpG</w:t>
      </w:r>
      <w:proofErr w:type="spellEnd"/>
      <w:r w:rsidR="00C0433A" w:rsidRPr="009D4085">
        <w:rPr>
          <w:rFonts w:ascii="Times New Roman" w:hAnsi="Times New Roman" w:cs="Times New Roman"/>
          <w:color w:val="000000" w:themeColor="text1"/>
        </w:rPr>
        <w:t xml:space="preserve"> </w:t>
      </w:r>
      <w:r w:rsidR="009274EA" w:rsidRPr="009D4085">
        <w:rPr>
          <w:rFonts w:ascii="Times New Roman" w:hAnsi="Times New Roman" w:cs="Times New Roman"/>
          <w:color w:val="000000" w:themeColor="text1"/>
        </w:rPr>
        <w:t xml:space="preserve">sites </w:t>
      </w:r>
      <w:proofErr w:type="gramStart"/>
      <w:r w:rsidR="0008017E" w:rsidRPr="009D4085">
        <w:rPr>
          <w:rFonts w:ascii="Times New Roman" w:hAnsi="Times New Roman" w:cs="Times New Roman"/>
          <w:color w:val="000000" w:themeColor="text1"/>
        </w:rPr>
        <w:t>are</w:t>
      </w:r>
      <w:r w:rsidR="0054628A" w:rsidRPr="009D4085">
        <w:rPr>
          <w:rFonts w:ascii="Times New Roman" w:hAnsi="Times New Roman" w:cs="Times New Roman"/>
          <w:color w:val="000000" w:themeColor="text1"/>
        </w:rPr>
        <w:t xml:space="preserve"> </w:t>
      </w:r>
      <w:r w:rsidR="0008017E" w:rsidRPr="009D4085">
        <w:rPr>
          <w:rFonts w:ascii="Times New Roman" w:hAnsi="Times New Roman" w:cs="Times New Roman"/>
          <w:color w:val="000000" w:themeColor="text1"/>
        </w:rPr>
        <w:t>defined</w:t>
      </w:r>
      <w:proofErr w:type="gramEnd"/>
      <w:r w:rsidR="0008017E" w:rsidRPr="009D4085">
        <w:rPr>
          <w:rFonts w:ascii="Times New Roman" w:hAnsi="Times New Roman" w:cs="Times New Roman"/>
          <w:color w:val="000000" w:themeColor="text1"/>
        </w:rPr>
        <w:t xml:space="preserve"> as</w:t>
      </w:r>
      <w:r w:rsidR="0054628A" w:rsidRPr="009D4085">
        <w:rPr>
          <w:rFonts w:ascii="Times New Roman" w:hAnsi="Times New Roman" w:cs="Times New Roman"/>
          <w:color w:val="000000" w:themeColor="text1"/>
        </w:rPr>
        <w:t xml:space="preserve"> methylation haplotype</w:t>
      </w:r>
      <w:r w:rsidR="00063C93" w:rsidRPr="009D4085">
        <w:rPr>
          <w:rFonts w:ascii="Times New Roman" w:hAnsi="Times New Roman" w:cs="Times New Roman"/>
          <w:color w:val="000000" w:themeColor="text1"/>
        </w:rPr>
        <w:t xml:space="preserve"> </w:t>
      </w:r>
      <w:r w:rsidR="00710949" w:rsidRPr="009D4085">
        <w:rPr>
          <w:rFonts w:ascii="Times New Roman" w:hAnsi="Times New Roman" w:cs="Times New Roman"/>
          <w:color w:val="000000" w:themeColor="text1"/>
        </w:rPr>
        <w:t>block</w:t>
      </w:r>
      <w:r w:rsidR="00F45E34" w:rsidRPr="009D4085">
        <w:rPr>
          <w:rFonts w:ascii="Times New Roman" w:hAnsi="Times New Roman" w:cs="Times New Roman"/>
          <w:color w:val="000000" w:themeColor="text1"/>
        </w:rPr>
        <w:t>s</w:t>
      </w:r>
      <w:r w:rsidR="00226217" w:rsidRPr="009D4085">
        <w:rPr>
          <w:rFonts w:ascii="Times New Roman" w:hAnsi="Times New Roman" w:cs="Times New Roman"/>
          <w:color w:val="000000" w:themeColor="text1"/>
        </w:rPr>
        <w:t xml:space="preserve">. Although </w:t>
      </w:r>
      <w:r w:rsidR="00226217" w:rsidRPr="009D4085">
        <w:rPr>
          <w:rFonts w:ascii="Times New Roman" w:hAnsi="Times New Roman" w:cs="Times New Roman"/>
          <w:color w:val="000000" w:themeColor="text1"/>
          <w:lang w:eastAsia="zh-CN"/>
        </w:rPr>
        <w:t xml:space="preserve">a number of </w:t>
      </w:r>
      <w:proofErr w:type="spellStart"/>
      <w:r w:rsidR="00226217" w:rsidRPr="009D4085">
        <w:rPr>
          <w:rFonts w:ascii="Times New Roman" w:hAnsi="Times New Roman" w:cs="Times New Roman"/>
          <w:color w:val="000000" w:themeColor="text1"/>
          <w:lang w:eastAsia="zh-CN"/>
        </w:rPr>
        <w:t>CpG</w:t>
      </w:r>
      <w:proofErr w:type="spellEnd"/>
      <w:r w:rsidR="00226217" w:rsidRPr="009D4085">
        <w:rPr>
          <w:rFonts w:ascii="Times New Roman" w:hAnsi="Times New Roman" w:cs="Times New Roman"/>
          <w:color w:val="000000" w:themeColor="text1"/>
          <w:lang w:eastAsia="zh-CN"/>
        </w:rPr>
        <w:t xml:space="preserve"> sites </w:t>
      </w:r>
      <w:proofErr w:type="gramStart"/>
      <w:r w:rsidR="00226217" w:rsidRPr="009D4085">
        <w:rPr>
          <w:rFonts w:ascii="Times New Roman" w:hAnsi="Times New Roman" w:cs="Times New Roman"/>
          <w:color w:val="000000" w:themeColor="text1"/>
          <w:lang w:eastAsia="zh-CN"/>
        </w:rPr>
        <w:t>have been identified</w:t>
      </w:r>
      <w:proofErr w:type="gramEnd"/>
      <w:r w:rsidR="00A70531">
        <w:rPr>
          <w:rFonts w:ascii="Times New Roman" w:hAnsi="Times New Roman" w:cs="Times New Roman"/>
          <w:color w:val="000000" w:themeColor="text1"/>
          <w:lang w:eastAsia="zh-CN"/>
        </w:rPr>
        <w:t xml:space="preserve"> with population-specific DNA methylation</w:t>
      </w:r>
      <w:r w:rsidR="00226217" w:rsidRPr="009D4085">
        <w:rPr>
          <w:rFonts w:ascii="Times New Roman" w:hAnsi="Times New Roman" w:cs="Times New Roman"/>
          <w:color w:val="000000" w:themeColor="text1"/>
          <w:lang w:eastAsia="zh-CN"/>
        </w:rPr>
        <w:t xml:space="preserve">, the </w:t>
      </w:r>
      <w:r w:rsidR="000A69BE">
        <w:rPr>
          <w:rFonts w:ascii="Times New Roman" w:hAnsi="Times New Roman" w:cs="Times New Roman"/>
          <w:color w:val="000000" w:themeColor="text1"/>
          <w:lang w:eastAsia="zh-CN"/>
        </w:rPr>
        <w:t>impact</w:t>
      </w:r>
      <w:r w:rsidR="00226217" w:rsidRPr="009D4085">
        <w:rPr>
          <w:rFonts w:ascii="Times New Roman" w:hAnsi="Times New Roman" w:cs="Times New Roman"/>
          <w:color w:val="000000" w:themeColor="text1"/>
          <w:lang w:eastAsia="zh-CN"/>
        </w:rPr>
        <w:t xml:space="preserve"> of </w:t>
      </w:r>
      <w:r w:rsidR="007F4F45" w:rsidRPr="009D4085">
        <w:rPr>
          <w:rFonts w:ascii="Times New Roman" w:hAnsi="Times New Roman" w:cs="Times New Roman"/>
          <w:color w:val="000000" w:themeColor="text1"/>
          <w:lang w:eastAsia="zh-CN"/>
        </w:rPr>
        <w:t>methylation haplotype</w:t>
      </w:r>
      <w:r w:rsidR="006C3AF6" w:rsidRPr="009D4085">
        <w:rPr>
          <w:rFonts w:ascii="Times New Roman" w:hAnsi="Times New Roman" w:cs="Times New Roman"/>
          <w:color w:val="000000" w:themeColor="text1"/>
          <w:lang w:eastAsia="zh-CN"/>
        </w:rPr>
        <w:t xml:space="preserve"> blocks</w:t>
      </w:r>
      <w:r w:rsidR="00045F65">
        <w:rPr>
          <w:rFonts w:ascii="Times New Roman" w:hAnsi="Times New Roman" w:cs="Times New Roman"/>
          <w:color w:val="000000" w:themeColor="text1"/>
          <w:lang w:eastAsia="zh-CN"/>
        </w:rPr>
        <w:t xml:space="preserve"> on ethnic differences is</w:t>
      </w:r>
      <w:r w:rsidR="007F4F45" w:rsidRPr="009D4085">
        <w:rPr>
          <w:rFonts w:ascii="Times New Roman" w:hAnsi="Times New Roman" w:cs="Times New Roman"/>
          <w:color w:val="000000" w:themeColor="text1"/>
          <w:lang w:eastAsia="zh-CN"/>
        </w:rPr>
        <w:t xml:space="preserve"> largely unknown.</w:t>
      </w:r>
    </w:p>
    <w:p w14:paraId="600E6F72" w14:textId="48901571" w:rsidR="0096485B" w:rsidRPr="009D4085" w:rsidRDefault="00F26A1E" w:rsidP="009D4085">
      <w:pPr>
        <w:spacing w:after="120" w:line="480" w:lineRule="auto"/>
        <w:jc w:val="both"/>
        <w:rPr>
          <w:rFonts w:ascii="Times New Roman" w:hAnsi="Times New Roman" w:cs="Times New Roman"/>
          <w:color w:val="000000" w:themeColor="text1"/>
          <w:lang w:eastAsia="zh-CN"/>
        </w:rPr>
      </w:pPr>
      <w:r w:rsidRPr="009D4085">
        <w:rPr>
          <w:rFonts w:ascii="Times New Roman" w:hAnsi="Times New Roman" w:cs="Times New Roman"/>
          <w:b/>
          <w:color w:val="000000" w:themeColor="text1"/>
          <w:lang w:eastAsia="zh-CN"/>
        </w:rPr>
        <w:t>Results:</w:t>
      </w:r>
      <w:r w:rsidRPr="009D4085">
        <w:rPr>
          <w:rFonts w:ascii="Times New Roman" w:hAnsi="Times New Roman" w:cs="Times New Roman"/>
          <w:color w:val="000000" w:themeColor="text1"/>
          <w:lang w:eastAsia="zh-CN"/>
        </w:rPr>
        <w:t xml:space="preserve"> </w:t>
      </w:r>
      <w:commentRangeStart w:id="0"/>
      <w:r w:rsidR="00E17A01" w:rsidRPr="009D4085">
        <w:rPr>
          <w:rFonts w:ascii="Times New Roman" w:hAnsi="Times New Roman" w:cs="Times New Roman"/>
          <w:color w:val="000000" w:themeColor="text1"/>
          <w:lang w:eastAsia="zh-CN"/>
        </w:rPr>
        <w:t>Here</w:t>
      </w:r>
      <w:r w:rsidR="004C5356" w:rsidRPr="009D4085">
        <w:rPr>
          <w:rFonts w:ascii="Times New Roman" w:hAnsi="Times New Roman" w:cs="Times New Roman"/>
          <w:color w:val="000000" w:themeColor="text1"/>
          <w:lang w:eastAsia="zh-CN"/>
        </w:rPr>
        <w:t xml:space="preserve"> </w:t>
      </w:r>
      <w:r w:rsidR="001538A5" w:rsidRPr="009D4085">
        <w:rPr>
          <w:rFonts w:ascii="Times New Roman" w:hAnsi="Times New Roman" w:cs="Times New Roman"/>
          <w:color w:val="000000" w:themeColor="text1"/>
          <w:lang w:eastAsia="zh-CN"/>
        </w:rPr>
        <w:t>w</w:t>
      </w:r>
      <w:r w:rsidR="00A83234" w:rsidRPr="009D4085">
        <w:rPr>
          <w:rFonts w:ascii="Times New Roman" w:hAnsi="Times New Roman" w:cs="Times New Roman"/>
          <w:color w:val="000000" w:themeColor="text1"/>
          <w:lang w:eastAsia="zh-CN"/>
        </w:rPr>
        <w:t xml:space="preserve">e find </w:t>
      </w:r>
      <w:r w:rsidR="003B5979" w:rsidRPr="009D4085">
        <w:rPr>
          <w:rFonts w:ascii="Times New Roman" w:hAnsi="Times New Roman" w:cs="Times New Roman"/>
          <w:color w:val="000000" w:themeColor="text1"/>
          <w:lang w:eastAsia="zh-CN"/>
        </w:rPr>
        <w:t>199,310 and 157,186</w:t>
      </w:r>
      <w:r w:rsidR="006E32EF" w:rsidRPr="009D4085">
        <w:rPr>
          <w:rFonts w:ascii="Times New Roman" w:hAnsi="Times New Roman" w:cs="Times New Roman"/>
          <w:color w:val="000000" w:themeColor="text1"/>
          <w:lang w:eastAsia="zh-CN"/>
        </w:rPr>
        <w:t xml:space="preserve"> methylation haplotype</w:t>
      </w:r>
      <w:r w:rsidR="00063A21" w:rsidRPr="009D4085">
        <w:rPr>
          <w:rFonts w:ascii="Times New Roman" w:hAnsi="Times New Roman" w:cs="Times New Roman"/>
          <w:color w:val="000000" w:themeColor="text1"/>
          <w:lang w:eastAsia="zh-CN"/>
        </w:rPr>
        <w:t xml:space="preserve"> blocks</w:t>
      </w:r>
      <w:r w:rsidR="008731CF" w:rsidRPr="009D4085">
        <w:rPr>
          <w:rFonts w:ascii="Times New Roman" w:hAnsi="Times New Roman" w:cs="Times New Roman"/>
          <w:color w:val="000000" w:themeColor="text1"/>
          <w:lang w:eastAsia="zh-CN"/>
        </w:rPr>
        <w:t xml:space="preserve"> (MHBs)</w:t>
      </w:r>
      <w:r w:rsidR="006E32EF" w:rsidRPr="009D4085">
        <w:rPr>
          <w:rFonts w:ascii="Times New Roman" w:hAnsi="Times New Roman" w:cs="Times New Roman"/>
          <w:color w:val="000000" w:themeColor="text1"/>
          <w:lang w:eastAsia="zh-CN"/>
        </w:rPr>
        <w:t xml:space="preserve"> in </w:t>
      </w:r>
      <w:r w:rsidR="00AE3E9B" w:rsidRPr="009D4085">
        <w:rPr>
          <w:rFonts w:ascii="Times New Roman" w:hAnsi="Times New Roman" w:cs="Times New Roman"/>
          <w:color w:val="000000" w:themeColor="text1"/>
          <w:lang w:eastAsia="zh-CN"/>
        </w:rPr>
        <w:t>10</w:t>
      </w:r>
      <w:r w:rsidR="001963F5" w:rsidRPr="009D4085">
        <w:rPr>
          <w:rFonts w:ascii="Times New Roman" w:hAnsi="Times New Roman" w:cs="Times New Roman"/>
          <w:color w:val="000000" w:themeColor="text1"/>
          <w:lang w:eastAsia="zh-CN"/>
        </w:rPr>
        <w:t xml:space="preserve"> European and 61 </w:t>
      </w:r>
      <w:r w:rsidR="005655E2" w:rsidRPr="009D4085">
        <w:rPr>
          <w:rFonts w:ascii="Times New Roman" w:hAnsi="Times New Roman" w:cs="Times New Roman"/>
          <w:color w:val="000000" w:themeColor="text1"/>
          <w:lang w:eastAsia="zh-CN"/>
        </w:rPr>
        <w:t>African</w:t>
      </w:r>
      <w:r w:rsidR="001963F5" w:rsidRPr="009D4085">
        <w:rPr>
          <w:rFonts w:ascii="Times New Roman" w:hAnsi="Times New Roman" w:cs="Times New Roman"/>
          <w:color w:val="000000" w:themeColor="text1"/>
          <w:lang w:eastAsia="zh-CN"/>
        </w:rPr>
        <w:t xml:space="preserve"> individuals </w:t>
      </w:r>
      <w:r w:rsidR="00DC68B4" w:rsidRPr="009D4085">
        <w:rPr>
          <w:rFonts w:ascii="Times New Roman" w:hAnsi="Times New Roman" w:cs="Times New Roman"/>
          <w:color w:val="000000" w:themeColor="text1"/>
          <w:lang w:eastAsia="zh-CN"/>
        </w:rPr>
        <w:t>after analysis of</w:t>
      </w:r>
      <w:r w:rsidR="001963F5" w:rsidRPr="009D4085">
        <w:rPr>
          <w:rFonts w:ascii="Times New Roman" w:hAnsi="Times New Roman" w:cs="Times New Roman"/>
          <w:color w:val="000000" w:themeColor="text1"/>
          <w:lang w:eastAsia="zh-CN"/>
        </w:rPr>
        <w:t xml:space="preserve"> </w:t>
      </w:r>
      <w:r w:rsidR="00F03A6B" w:rsidRPr="009D4085">
        <w:rPr>
          <w:rFonts w:ascii="Times New Roman" w:hAnsi="Times New Roman" w:cs="Times New Roman"/>
          <w:color w:val="000000" w:themeColor="text1"/>
          <w:lang w:eastAsia="zh-CN"/>
        </w:rPr>
        <w:t>sixt</w:t>
      </w:r>
      <w:r w:rsidR="00FA02A0" w:rsidRPr="009D4085">
        <w:rPr>
          <w:rFonts w:ascii="Times New Roman" w:hAnsi="Times New Roman" w:cs="Times New Roman"/>
          <w:color w:val="000000" w:themeColor="text1"/>
          <w:lang w:eastAsia="zh-CN"/>
        </w:rPr>
        <w:t>e</w:t>
      </w:r>
      <w:r w:rsidR="00F03A6B" w:rsidRPr="009D4085">
        <w:rPr>
          <w:rFonts w:ascii="Times New Roman" w:hAnsi="Times New Roman" w:cs="Times New Roman"/>
          <w:color w:val="000000" w:themeColor="text1"/>
          <w:lang w:eastAsia="zh-CN"/>
        </w:rPr>
        <w:t>en</w:t>
      </w:r>
      <w:r w:rsidR="00E61892" w:rsidRPr="009D4085">
        <w:rPr>
          <w:rFonts w:ascii="Times New Roman" w:hAnsi="Times New Roman" w:cs="Times New Roman"/>
          <w:color w:val="000000" w:themeColor="text1"/>
          <w:lang w:eastAsia="zh-CN"/>
        </w:rPr>
        <w:t xml:space="preserve"> </w:t>
      </w:r>
      <w:r w:rsidR="0053040B" w:rsidRPr="009D4085">
        <w:rPr>
          <w:rFonts w:ascii="Times New Roman" w:hAnsi="Times New Roman" w:cs="Times New Roman"/>
          <w:color w:val="000000" w:themeColor="text1"/>
          <w:lang w:eastAsia="zh-CN"/>
        </w:rPr>
        <w:t xml:space="preserve">whole-genome </w:t>
      </w:r>
      <w:r w:rsidR="00FC3956" w:rsidRPr="009D4085">
        <w:rPr>
          <w:rFonts w:ascii="Times New Roman" w:hAnsi="Times New Roman" w:cs="Times New Roman"/>
          <w:color w:val="000000" w:themeColor="text1"/>
          <w:lang w:eastAsia="zh-CN"/>
        </w:rPr>
        <w:t>bisulfite sequencing</w:t>
      </w:r>
      <w:r w:rsidR="00E67E07" w:rsidRPr="009D4085">
        <w:rPr>
          <w:rFonts w:ascii="Times New Roman" w:hAnsi="Times New Roman" w:cs="Times New Roman"/>
          <w:color w:val="000000" w:themeColor="text1"/>
          <w:lang w:eastAsia="zh-CN"/>
        </w:rPr>
        <w:t xml:space="preserve"> (WGBS)</w:t>
      </w:r>
      <w:r w:rsidR="00FC3956" w:rsidRPr="009D4085">
        <w:rPr>
          <w:rFonts w:ascii="Times New Roman" w:hAnsi="Times New Roman" w:cs="Times New Roman"/>
          <w:color w:val="000000" w:themeColor="text1"/>
          <w:lang w:eastAsia="zh-CN"/>
        </w:rPr>
        <w:t xml:space="preserve"> data </w:t>
      </w:r>
      <w:r w:rsidR="002440B6" w:rsidRPr="009D4085">
        <w:rPr>
          <w:rFonts w:ascii="Times New Roman" w:hAnsi="Times New Roman" w:cs="Times New Roman"/>
          <w:color w:val="000000" w:themeColor="text1"/>
          <w:lang w:eastAsia="zh-CN"/>
        </w:rPr>
        <w:t xml:space="preserve">sets, </w:t>
      </w:r>
      <w:r w:rsidR="004C6128" w:rsidRPr="009D4085">
        <w:rPr>
          <w:rFonts w:ascii="Times New Roman" w:hAnsi="Times New Roman" w:cs="Times New Roman"/>
          <w:color w:val="000000" w:themeColor="text1"/>
          <w:lang w:eastAsia="zh-CN"/>
        </w:rPr>
        <w:t>one</w:t>
      </w:r>
      <w:r w:rsidR="00D9619B" w:rsidRPr="009D4085">
        <w:rPr>
          <w:rFonts w:ascii="Times New Roman" w:hAnsi="Times New Roman" w:cs="Times New Roman"/>
          <w:color w:val="000000" w:themeColor="text1"/>
          <w:lang w:eastAsia="zh-CN"/>
        </w:rPr>
        <w:t xml:space="preserve"> pooled </w:t>
      </w:r>
      <w:r w:rsidR="00F97CD6" w:rsidRPr="009D4085">
        <w:rPr>
          <w:rFonts w:ascii="Times New Roman" w:hAnsi="Times New Roman" w:cs="Times New Roman"/>
          <w:color w:val="000000" w:themeColor="text1"/>
          <w:lang w:eastAsia="zh-CN"/>
        </w:rPr>
        <w:t xml:space="preserve">WGBS </w:t>
      </w:r>
      <w:r w:rsidR="0087482C" w:rsidRPr="009D4085">
        <w:rPr>
          <w:rFonts w:ascii="Times New Roman" w:hAnsi="Times New Roman" w:cs="Times New Roman"/>
          <w:color w:val="000000" w:themeColor="text1"/>
          <w:lang w:eastAsia="zh-CN"/>
        </w:rPr>
        <w:t xml:space="preserve">data </w:t>
      </w:r>
      <w:r w:rsidR="00BD482B" w:rsidRPr="009D4085">
        <w:rPr>
          <w:rFonts w:ascii="Times New Roman" w:hAnsi="Times New Roman" w:cs="Times New Roman"/>
          <w:color w:val="000000" w:themeColor="text1"/>
          <w:lang w:eastAsia="zh-CN"/>
        </w:rPr>
        <w:t>set</w:t>
      </w:r>
      <w:r w:rsidR="00A82B72" w:rsidRPr="009D4085">
        <w:rPr>
          <w:rFonts w:ascii="Times New Roman" w:hAnsi="Times New Roman" w:cs="Times New Roman"/>
          <w:color w:val="000000" w:themeColor="text1"/>
          <w:lang w:eastAsia="zh-CN"/>
        </w:rPr>
        <w:t xml:space="preserve"> and </w:t>
      </w:r>
      <w:r w:rsidR="00C47C8B" w:rsidRPr="009D4085">
        <w:rPr>
          <w:rFonts w:ascii="Times New Roman" w:hAnsi="Times New Roman" w:cs="Times New Roman"/>
          <w:color w:val="000000" w:themeColor="text1"/>
          <w:lang w:eastAsia="zh-CN"/>
        </w:rPr>
        <w:t>five</w:t>
      </w:r>
      <w:r w:rsidR="001006BB" w:rsidRPr="009D4085">
        <w:rPr>
          <w:rFonts w:ascii="Times New Roman" w:hAnsi="Times New Roman" w:cs="Times New Roman"/>
          <w:color w:val="000000" w:themeColor="text1"/>
          <w:lang w:eastAsia="zh-CN"/>
        </w:rPr>
        <w:t xml:space="preserve"> reduced-representation bisulfite sequencing</w:t>
      </w:r>
      <w:r w:rsidR="0074718A" w:rsidRPr="009D4085">
        <w:rPr>
          <w:rFonts w:ascii="Times New Roman" w:hAnsi="Times New Roman" w:cs="Times New Roman"/>
          <w:color w:val="000000" w:themeColor="text1"/>
          <w:lang w:eastAsia="zh-CN"/>
        </w:rPr>
        <w:t xml:space="preserve"> (RRBS)</w:t>
      </w:r>
      <w:r w:rsidR="001006BB" w:rsidRPr="009D4085">
        <w:rPr>
          <w:rFonts w:ascii="Times New Roman" w:hAnsi="Times New Roman" w:cs="Times New Roman"/>
          <w:color w:val="000000" w:themeColor="text1"/>
          <w:lang w:eastAsia="zh-CN"/>
        </w:rPr>
        <w:t xml:space="preserve"> data sets</w:t>
      </w:r>
      <w:r w:rsidR="00FC3956" w:rsidRPr="009D4085">
        <w:rPr>
          <w:rFonts w:ascii="Times New Roman" w:hAnsi="Times New Roman" w:cs="Times New Roman"/>
          <w:color w:val="000000" w:themeColor="text1"/>
          <w:lang w:eastAsia="zh-CN"/>
        </w:rPr>
        <w:t>.</w:t>
      </w:r>
      <w:r w:rsidR="00AC2FA6" w:rsidRPr="009D4085">
        <w:rPr>
          <w:rFonts w:ascii="Times New Roman" w:hAnsi="Times New Roman" w:cs="Times New Roman"/>
          <w:color w:val="000000" w:themeColor="text1"/>
          <w:lang w:eastAsia="zh-CN"/>
        </w:rPr>
        <w:t xml:space="preserve"> </w:t>
      </w:r>
      <w:commentRangeEnd w:id="0"/>
      <w:r w:rsidR="001503E6">
        <w:rPr>
          <w:rStyle w:val="CommentReference"/>
        </w:rPr>
        <w:commentReference w:id="0"/>
      </w:r>
      <w:commentRangeStart w:id="1"/>
      <w:r w:rsidR="00BC3D54" w:rsidRPr="009D4085">
        <w:rPr>
          <w:rFonts w:ascii="Times New Roman" w:hAnsi="Times New Roman" w:cs="Times New Roman"/>
          <w:color w:val="000000" w:themeColor="text1"/>
          <w:lang w:eastAsia="zh-CN"/>
        </w:rPr>
        <w:t>The</w:t>
      </w:r>
      <w:r w:rsidR="008731CF" w:rsidRPr="009D4085">
        <w:rPr>
          <w:rFonts w:ascii="Times New Roman" w:hAnsi="Times New Roman" w:cs="Times New Roman"/>
          <w:color w:val="000000" w:themeColor="text1"/>
          <w:lang w:eastAsia="zh-CN"/>
        </w:rPr>
        <w:t xml:space="preserve"> MHBs</w:t>
      </w:r>
      <w:r w:rsidR="00BC3D54" w:rsidRPr="009D4085">
        <w:rPr>
          <w:rFonts w:ascii="Times New Roman" w:hAnsi="Times New Roman" w:cs="Times New Roman"/>
          <w:color w:val="000000" w:themeColor="text1"/>
          <w:lang w:eastAsia="zh-CN"/>
        </w:rPr>
        <w:t xml:space="preserve"> </w:t>
      </w:r>
      <w:r w:rsidR="005662A9" w:rsidRPr="009D4085">
        <w:rPr>
          <w:rFonts w:ascii="Times New Roman" w:hAnsi="Times New Roman" w:cs="Times New Roman"/>
          <w:color w:val="000000" w:themeColor="text1"/>
          <w:lang w:eastAsia="zh-CN"/>
        </w:rPr>
        <w:t xml:space="preserve">block </w:t>
      </w:r>
      <w:r w:rsidR="00D44BB1" w:rsidRPr="009D4085">
        <w:rPr>
          <w:rFonts w:ascii="Times New Roman" w:hAnsi="Times New Roman" w:cs="Times New Roman"/>
          <w:color w:val="000000" w:themeColor="text1"/>
          <w:lang w:eastAsia="zh-CN"/>
        </w:rPr>
        <w:t>size</w:t>
      </w:r>
      <w:r w:rsidR="00115849" w:rsidRPr="009D4085">
        <w:rPr>
          <w:rFonts w:ascii="Times New Roman" w:hAnsi="Times New Roman" w:cs="Times New Roman"/>
          <w:color w:val="000000" w:themeColor="text1"/>
          <w:lang w:eastAsia="zh-CN"/>
        </w:rPr>
        <w:t>s</w:t>
      </w:r>
      <w:r w:rsidR="00211E8A" w:rsidRPr="009D4085">
        <w:rPr>
          <w:rFonts w:ascii="Times New Roman" w:hAnsi="Times New Roman" w:cs="Times New Roman"/>
          <w:color w:val="000000" w:themeColor="text1"/>
          <w:lang w:eastAsia="zh-CN"/>
        </w:rPr>
        <w:t xml:space="preserve">, </w:t>
      </w:r>
      <w:r w:rsidR="00852C92" w:rsidRPr="009D4085">
        <w:rPr>
          <w:rFonts w:ascii="Times New Roman" w:hAnsi="Times New Roman" w:cs="Times New Roman"/>
          <w:color w:val="000000" w:themeColor="text1"/>
          <w:lang w:eastAsia="zh-CN"/>
        </w:rPr>
        <w:t>methylation level</w:t>
      </w:r>
      <w:r w:rsidR="00115849" w:rsidRPr="009D4085">
        <w:rPr>
          <w:rFonts w:ascii="Times New Roman" w:hAnsi="Times New Roman" w:cs="Times New Roman"/>
          <w:color w:val="000000" w:themeColor="text1"/>
          <w:lang w:eastAsia="zh-CN"/>
        </w:rPr>
        <w:t>s</w:t>
      </w:r>
      <w:r w:rsidR="00852C92" w:rsidRPr="009D4085">
        <w:rPr>
          <w:rFonts w:ascii="Times New Roman" w:hAnsi="Times New Roman" w:cs="Times New Roman"/>
          <w:color w:val="000000" w:themeColor="text1"/>
          <w:lang w:eastAsia="zh-CN"/>
        </w:rPr>
        <w:t xml:space="preserve">, </w:t>
      </w:r>
      <w:r w:rsidR="00211E8A" w:rsidRPr="009D4085">
        <w:rPr>
          <w:rFonts w:ascii="Times New Roman" w:hAnsi="Times New Roman" w:cs="Times New Roman"/>
          <w:color w:val="000000" w:themeColor="text1"/>
          <w:lang w:eastAsia="zh-CN"/>
        </w:rPr>
        <w:t xml:space="preserve">and </w:t>
      </w:r>
      <w:r w:rsidR="00852C92" w:rsidRPr="009D4085">
        <w:rPr>
          <w:rFonts w:ascii="Times New Roman" w:hAnsi="Times New Roman" w:cs="Times New Roman"/>
          <w:color w:val="000000" w:themeColor="text1"/>
          <w:lang w:eastAsia="zh-CN"/>
        </w:rPr>
        <w:t>genomic location</w:t>
      </w:r>
      <w:r w:rsidR="00115849" w:rsidRPr="009D4085">
        <w:rPr>
          <w:rFonts w:ascii="Times New Roman" w:hAnsi="Times New Roman" w:cs="Times New Roman"/>
          <w:color w:val="000000" w:themeColor="text1"/>
          <w:lang w:eastAsia="zh-CN"/>
        </w:rPr>
        <w:t>s</w:t>
      </w:r>
      <w:r w:rsidR="008731CF" w:rsidRPr="009D4085">
        <w:rPr>
          <w:rFonts w:ascii="Times New Roman" w:hAnsi="Times New Roman" w:cs="Times New Roman"/>
          <w:color w:val="000000" w:themeColor="text1"/>
          <w:lang w:eastAsia="zh-CN"/>
        </w:rPr>
        <w:t xml:space="preserve"> </w:t>
      </w:r>
      <w:r w:rsidR="00852C92" w:rsidRPr="009D4085">
        <w:rPr>
          <w:rFonts w:ascii="Times New Roman" w:hAnsi="Times New Roman" w:cs="Times New Roman"/>
          <w:color w:val="000000" w:themeColor="text1"/>
          <w:lang w:eastAsia="zh-CN"/>
        </w:rPr>
        <w:t xml:space="preserve">are </w:t>
      </w:r>
      <w:r w:rsidR="00AB5B1D" w:rsidRPr="009D4085">
        <w:rPr>
          <w:rFonts w:ascii="Times New Roman" w:hAnsi="Times New Roman" w:cs="Times New Roman"/>
          <w:color w:val="000000" w:themeColor="text1"/>
          <w:lang w:eastAsia="zh-CN"/>
        </w:rPr>
        <w:t>significant</w:t>
      </w:r>
      <w:r w:rsidR="00852C92" w:rsidRPr="009D4085">
        <w:rPr>
          <w:rFonts w:ascii="Times New Roman" w:hAnsi="Times New Roman" w:cs="Times New Roman"/>
          <w:color w:val="000000" w:themeColor="text1"/>
          <w:lang w:eastAsia="zh-CN"/>
        </w:rPr>
        <w:t>ly</w:t>
      </w:r>
      <w:r w:rsidR="00AB5B1D" w:rsidRPr="009D4085">
        <w:rPr>
          <w:rFonts w:ascii="Times New Roman" w:hAnsi="Times New Roman" w:cs="Times New Roman"/>
          <w:color w:val="000000" w:themeColor="text1"/>
          <w:lang w:eastAsia="zh-CN"/>
        </w:rPr>
        <w:t xml:space="preserve"> differen</w:t>
      </w:r>
      <w:r w:rsidR="00852C92" w:rsidRPr="009D4085">
        <w:rPr>
          <w:rFonts w:ascii="Times New Roman" w:hAnsi="Times New Roman" w:cs="Times New Roman"/>
          <w:color w:val="000000" w:themeColor="text1"/>
          <w:lang w:eastAsia="zh-CN"/>
        </w:rPr>
        <w:t>t</w:t>
      </w:r>
      <w:r w:rsidR="00706D3A" w:rsidRPr="009D4085">
        <w:rPr>
          <w:rFonts w:ascii="Times New Roman" w:hAnsi="Times New Roman" w:cs="Times New Roman"/>
          <w:color w:val="000000" w:themeColor="text1"/>
          <w:lang w:eastAsia="zh-CN"/>
        </w:rPr>
        <w:t xml:space="preserve"> between </w:t>
      </w:r>
      <w:r w:rsidR="005655E2" w:rsidRPr="009D4085">
        <w:rPr>
          <w:rFonts w:ascii="Times New Roman" w:hAnsi="Times New Roman" w:cs="Times New Roman"/>
          <w:color w:val="000000" w:themeColor="text1"/>
          <w:lang w:eastAsia="zh-CN"/>
        </w:rPr>
        <w:t>African</w:t>
      </w:r>
      <w:r w:rsidR="00AB5B1D" w:rsidRPr="009D4085">
        <w:rPr>
          <w:rFonts w:ascii="Times New Roman" w:hAnsi="Times New Roman" w:cs="Times New Roman"/>
          <w:color w:val="000000" w:themeColor="text1"/>
          <w:lang w:eastAsia="zh-CN"/>
        </w:rPr>
        <w:t xml:space="preserve"> and European population</w:t>
      </w:r>
      <w:r w:rsidR="00852C92" w:rsidRPr="009D4085">
        <w:rPr>
          <w:rFonts w:ascii="Times New Roman" w:hAnsi="Times New Roman" w:cs="Times New Roman"/>
          <w:color w:val="000000" w:themeColor="text1"/>
          <w:lang w:eastAsia="zh-CN"/>
        </w:rPr>
        <w:t>s</w:t>
      </w:r>
      <w:commentRangeEnd w:id="1"/>
      <w:r w:rsidR="001503E6">
        <w:rPr>
          <w:rStyle w:val="CommentReference"/>
        </w:rPr>
        <w:commentReference w:id="1"/>
      </w:r>
      <w:r w:rsidR="003C2871" w:rsidRPr="009D4085">
        <w:rPr>
          <w:rFonts w:ascii="Times New Roman" w:hAnsi="Times New Roman" w:cs="Times New Roman"/>
          <w:color w:val="000000" w:themeColor="text1"/>
          <w:lang w:eastAsia="zh-CN"/>
        </w:rPr>
        <w:t>.</w:t>
      </w:r>
      <w:r w:rsidR="00FB27B4" w:rsidRPr="009D4085">
        <w:rPr>
          <w:rFonts w:ascii="Times New Roman" w:hAnsi="Times New Roman" w:cs="Times New Roman"/>
          <w:color w:val="000000" w:themeColor="text1"/>
          <w:lang w:eastAsia="zh-CN"/>
        </w:rPr>
        <w:t xml:space="preserve"> </w:t>
      </w:r>
      <w:r w:rsidR="00A14975" w:rsidRPr="009D4085">
        <w:rPr>
          <w:rFonts w:ascii="Times New Roman" w:hAnsi="Times New Roman" w:cs="Times New Roman"/>
          <w:color w:val="000000" w:themeColor="text1"/>
          <w:lang w:eastAsia="zh-CN"/>
        </w:rPr>
        <w:t>Globa</w:t>
      </w:r>
      <w:r w:rsidR="00D81938" w:rsidRPr="009D4085">
        <w:rPr>
          <w:rFonts w:ascii="Times New Roman" w:hAnsi="Times New Roman" w:cs="Times New Roman"/>
          <w:color w:val="000000" w:themeColor="text1"/>
          <w:lang w:eastAsia="zh-CN"/>
        </w:rPr>
        <w:t>lly</w:t>
      </w:r>
      <w:r w:rsidR="000D7A53" w:rsidRPr="009D4085">
        <w:rPr>
          <w:rFonts w:ascii="Times New Roman" w:hAnsi="Times New Roman" w:cs="Times New Roman"/>
          <w:color w:val="000000" w:themeColor="text1"/>
          <w:lang w:eastAsia="zh-CN"/>
        </w:rPr>
        <w:t xml:space="preserve">, </w:t>
      </w:r>
      <w:r w:rsidR="00482C62" w:rsidRPr="009D4085">
        <w:rPr>
          <w:rFonts w:ascii="Times New Roman" w:hAnsi="Times New Roman" w:cs="Times New Roman"/>
          <w:color w:val="000000" w:themeColor="text1"/>
          <w:lang w:eastAsia="zh-CN"/>
        </w:rPr>
        <w:t xml:space="preserve">these </w:t>
      </w:r>
      <w:r w:rsidR="005B07CD" w:rsidRPr="009D4085">
        <w:rPr>
          <w:rFonts w:ascii="Times New Roman" w:hAnsi="Times New Roman" w:cs="Times New Roman"/>
          <w:color w:val="000000" w:themeColor="text1"/>
          <w:lang w:eastAsia="zh-CN"/>
        </w:rPr>
        <w:t xml:space="preserve">blocks </w:t>
      </w:r>
      <w:r w:rsidR="00B00E4B" w:rsidRPr="009D4085">
        <w:rPr>
          <w:rFonts w:ascii="Times New Roman" w:hAnsi="Times New Roman" w:cs="Times New Roman"/>
          <w:color w:val="000000" w:themeColor="text1"/>
          <w:lang w:eastAsia="zh-CN"/>
        </w:rPr>
        <w:t>have</w:t>
      </w:r>
      <w:r w:rsidR="00606E37" w:rsidRPr="009D4085">
        <w:rPr>
          <w:rFonts w:ascii="Times New Roman" w:hAnsi="Times New Roman" w:cs="Times New Roman"/>
          <w:color w:val="000000" w:themeColor="text1"/>
          <w:lang w:eastAsia="zh-CN"/>
        </w:rPr>
        <w:t xml:space="preserve"> similar distributions </w:t>
      </w:r>
      <w:r w:rsidR="005F7B5D" w:rsidRPr="009D4085">
        <w:rPr>
          <w:rFonts w:ascii="Times New Roman" w:hAnsi="Times New Roman" w:cs="Times New Roman"/>
          <w:color w:val="000000" w:themeColor="text1"/>
          <w:lang w:eastAsia="zh-CN"/>
        </w:rPr>
        <w:t xml:space="preserve">in </w:t>
      </w:r>
      <w:r w:rsidR="00606E37" w:rsidRPr="009D4085">
        <w:rPr>
          <w:rFonts w:ascii="Times New Roman" w:hAnsi="Times New Roman" w:cs="Times New Roman"/>
          <w:color w:val="000000" w:themeColor="text1"/>
          <w:lang w:eastAsia="zh-CN"/>
        </w:rPr>
        <w:t>genomic features</w:t>
      </w:r>
      <w:r w:rsidR="009827B1" w:rsidRPr="009D4085">
        <w:rPr>
          <w:rFonts w:ascii="Times New Roman" w:hAnsi="Times New Roman" w:cs="Times New Roman"/>
          <w:color w:val="000000" w:themeColor="text1"/>
          <w:lang w:eastAsia="zh-CN"/>
        </w:rPr>
        <w:t>,</w:t>
      </w:r>
      <w:r w:rsidR="005D09C4" w:rsidRPr="009D4085">
        <w:rPr>
          <w:rFonts w:ascii="Times New Roman" w:hAnsi="Times New Roman" w:cs="Times New Roman"/>
          <w:color w:val="000000" w:themeColor="text1"/>
          <w:lang w:eastAsia="zh-CN"/>
        </w:rPr>
        <w:t xml:space="preserve"> </w:t>
      </w:r>
      <w:r w:rsidR="001F4036" w:rsidRPr="009D4085">
        <w:rPr>
          <w:rFonts w:ascii="Times New Roman" w:hAnsi="Times New Roman" w:cs="Times New Roman"/>
          <w:color w:val="000000" w:themeColor="text1"/>
          <w:lang w:eastAsia="zh-CN"/>
        </w:rPr>
        <w:t xml:space="preserve">but </w:t>
      </w:r>
      <w:r w:rsidR="00AF7A45" w:rsidRPr="009D4085">
        <w:rPr>
          <w:rFonts w:ascii="Times New Roman" w:hAnsi="Times New Roman" w:cs="Times New Roman"/>
          <w:color w:val="000000" w:themeColor="text1"/>
          <w:lang w:eastAsia="zh-CN"/>
        </w:rPr>
        <w:t xml:space="preserve">the </w:t>
      </w:r>
      <w:r w:rsidR="005655E2" w:rsidRPr="009D4085">
        <w:rPr>
          <w:rFonts w:ascii="Times New Roman" w:hAnsi="Times New Roman" w:cs="Times New Roman"/>
          <w:color w:val="000000" w:themeColor="text1"/>
          <w:lang w:eastAsia="zh-CN"/>
        </w:rPr>
        <w:t>African</w:t>
      </w:r>
      <w:r w:rsidR="00AF7A45" w:rsidRPr="009D4085">
        <w:rPr>
          <w:rFonts w:ascii="Times New Roman" w:hAnsi="Times New Roman" w:cs="Times New Roman"/>
          <w:color w:val="000000" w:themeColor="text1"/>
          <w:lang w:eastAsia="zh-CN"/>
        </w:rPr>
        <w:t xml:space="preserve"> </w:t>
      </w:r>
      <w:r w:rsidR="00E42102" w:rsidRPr="009D4085">
        <w:rPr>
          <w:rFonts w:ascii="Times New Roman" w:hAnsi="Times New Roman" w:cs="Times New Roman"/>
          <w:color w:val="000000" w:themeColor="text1"/>
          <w:lang w:eastAsia="zh-CN"/>
        </w:rPr>
        <w:t>methylation haplotype</w:t>
      </w:r>
      <w:r w:rsidR="001A03E4" w:rsidRPr="009D4085">
        <w:rPr>
          <w:rFonts w:ascii="Times New Roman" w:hAnsi="Times New Roman" w:cs="Times New Roman"/>
          <w:color w:val="000000" w:themeColor="text1"/>
          <w:lang w:eastAsia="zh-CN"/>
        </w:rPr>
        <w:t xml:space="preserve"> blocks</w:t>
      </w:r>
      <w:r w:rsidR="00E42102" w:rsidRPr="009D4085">
        <w:rPr>
          <w:rFonts w:ascii="Times New Roman" w:hAnsi="Times New Roman" w:cs="Times New Roman"/>
          <w:color w:val="000000" w:themeColor="text1"/>
          <w:lang w:eastAsia="zh-CN"/>
        </w:rPr>
        <w:t xml:space="preserve"> cover more promoter</w:t>
      </w:r>
      <w:r w:rsidR="00A71FC2" w:rsidRPr="009D4085">
        <w:rPr>
          <w:rFonts w:ascii="Times New Roman" w:hAnsi="Times New Roman" w:cs="Times New Roman"/>
          <w:color w:val="000000" w:themeColor="text1"/>
          <w:lang w:eastAsia="zh-CN"/>
        </w:rPr>
        <w:t xml:space="preserve"> and enhancer</w:t>
      </w:r>
      <w:r w:rsidR="002E7C06" w:rsidRPr="009D4085">
        <w:rPr>
          <w:rFonts w:ascii="Times New Roman" w:hAnsi="Times New Roman" w:cs="Times New Roman"/>
          <w:color w:val="000000" w:themeColor="text1"/>
          <w:lang w:eastAsia="zh-CN"/>
        </w:rPr>
        <w:t xml:space="preserve"> regions</w:t>
      </w:r>
      <w:r w:rsidR="003153A8">
        <w:rPr>
          <w:rFonts w:ascii="Times New Roman" w:hAnsi="Times New Roman" w:cs="Times New Roman"/>
          <w:color w:val="000000" w:themeColor="text1"/>
          <w:lang w:eastAsia="zh-CN"/>
        </w:rPr>
        <w:t xml:space="preserve"> than</w:t>
      </w:r>
      <w:r w:rsidR="00F05B2F" w:rsidRPr="009D4085">
        <w:rPr>
          <w:rFonts w:ascii="Times New Roman" w:hAnsi="Times New Roman" w:cs="Times New Roman"/>
          <w:color w:val="000000" w:themeColor="text1"/>
          <w:lang w:eastAsia="zh-CN"/>
        </w:rPr>
        <w:t xml:space="preserve"> </w:t>
      </w:r>
      <w:proofErr w:type="gramStart"/>
      <w:r w:rsidR="00E42102" w:rsidRPr="009D4085">
        <w:rPr>
          <w:rFonts w:ascii="Times New Roman" w:hAnsi="Times New Roman" w:cs="Times New Roman"/>
          <w:color w:val="000000" w:themeColor="text1"/>
          <w:lang w:eastAsia="zh-CN"/>
        </w:rPr>
        <w:t>European</w:t>
      </w:r>
      <w:proofErr w:type="gramEnd"/>
      <w:r w:rsidR="00660C57" w:rsidRPr="009D4085">
        <w:rPr>
          <w:rFonts w:ascii="Times New Roman" w:hAnsi="Times New Roman" w:cs="Times New Roman"/>
          <w:color w:val="000000" w:themeColor="text1"/>
          <w:lang w:eastAsia="zh-CN"/>
        </w:rPr>
        <w:t>.</w:t>
      </w:r>
      <w:r w:rsidR="002B32CF" w:rsidRPr="009D4085">
        <w:rPr>
          <w:rFonts w:ascii="Times New Roman" w:hAnsi="Times New Roman" w:cs="Times New Roman"/>
          <w:color w:val="000000" w:themeColor="text1"/>
          <w:lang w:eastAsia="zh-CN"/>
        </w:rPr>
        <w:t xml:space="preserve"> </w:t>
      </w:r>
      <w:r w:rsidR="0012393F" w:rsidRPr="009D4085">
        <w:rPr>
          <w:rFonts w:ascii="Times New Roman" w:hAnsi="Times New Roman" w:cs="Times New Roman"/>
          <w:color w:val="000000" w:themeColor="text1"/>
          <w:lang w:eastAsia="zh-CN"/>
        </w:rPr>
        <w:t xml:space="preserve">In </w:t>
      </w:r>
      <w:r w:rsidR="004F42E2" w:rsidRPr="009D4085">
        <w:rPr>
          <w:rFonts w:ascii="Times New Roman" w:hAnsi="Times New Roman" w:cs="Times New Roman"/>
          <w:color w:val="000000" w:themeColor="text1"/>
          <w:lang w:eastAsia="zh-CN"/>
        </w:rPr>
        <w:t>addition,</w:t>
      </w:r>
      <w:r w:rsidR="007D2DC5" w:rsidRPr="009D4085">
        <w:rPr>
          <w:rFonts w:ascii="Times New Roman" w:hAnsi="Times New Roman" w:cs="Times New Roman"/>
          <w:color w:val="000000" w:themeColor="text1"/>
          <w:lang w:eastAsia="zh-CN"/>
        </w:rPr>
        <w:t xml:space="preserve"> </w:t>
      </w:r>
      <w:r w:rsidR="00396AEA" w:rsidRPr="009D4085">
        <w:rPr>
          <w:rFonts w:ascii="Times New Roman" w:hAnsi="Times New Roman" w:cs="Times New Roman"/>
          <w:color w:val="000000" w:themeColor="text1"/>
          <w:lang w:eastAsia="zh-CN"/>
        </w:rPr>
        <w:t>a small portion of</w:t>
      </w:r>
      <w:r w:rsidR="00FA38FA" w:rsidRPr="009D4085">
        <w:rPr>
          <w:rFonts w:ascii="Times New Roman" w:hAnsi="Times New Roman" w:cs="Times New Roman"/>
          <w:color w:val="000000" w:themeColor="text1"/>
          <w:lang w:eastAsia="zh-CN"/>
        </w:rPr>
        <w:t xml:space="preserve"> </w:t>
      </w:r>
      <w:r w:rsidR="00AE609B" w:rsidRPr="009D4085">
        <w:rPr>
          <w:rFonts w:ascii="Times New Roman" w:hAnsi="Times New Roman" w:cs="Times New Roman"/>
          <w:color w:val="000000" w:themeColor="text1"/>
          <w:lang w:eastAsia="zh-CN"/>
        </w:rPr>
        <w:t>methylation haplotype</w:t>
      </w:r>
      <w:r w:rsidR="00080E61" w:rsidRPr="009D4085">
        <w:rPr>
          <w:rFonts w:ascii="Times New Roman" w:hAnsi="Times New Roman" w:cs="Times New Roman"/>
          <w:color w:val="000000" w:themeColor="text1"/>
          <w:lang w:eastAsia="zh-CN"/>
        </w:rPr>
        <w:t xml:space="preserve"> blocks</w:t>
      </w:r>
      <w:r w:rsidR="00AE609B" w:rsidRPr="009D4085">
        <w:rPr>
          <w:rFonts w:ascii="Times New Roman" w:hAnsi="Times New Roman" w:cs="Times New Roman"/>
          <w:color w:val="000000" w:themeColor="text1"/>
          <w:lang w:eastAsia="zh-CN"/>
        </w:rPr>
        <w:t xml:space="preserve"> show a strong correlation with </w:t>
      </w:r>
      <w:r w:rsidR="004370E9" w:rsidRPr="009D4085">
        <w:rPr>
          <w:rFonts w:ascii="Times New Roman" w:hAnsi="Times New Roman" w:cs="Times New Roman"/>
          <w:color w:val="000000" w:themeColor="text1"/>
          <w:lang w:eastAsia="zh-CN"/>
        </w:rPr>
        <w:t xml:space="preserve">the frequencies of </w:t>
      </w:r>
      <w:r w:rsidR="009827B1" w:rsidRPr="009D4085">
        <w:rPr>
          <w:rFonts w:ascii="Times New Roman" w:hAnsi="Times New Roman" w:cs="Times New Roman"/>
          <w:color w:val="000000" w:themeColor="text1"/>
          <w:lang w:eastAsia="zh-CN"/>
        </w:rPr>
        <w:t xml:space="preserve">their </w:t>
      </w:r>
      <w:r w:rsidR="004370E9" w:rsidRPr="009D4085">
        <w:rPr>
          <w:rFonts w:ascii="Times New Roman" w:hAnsi="Times New Roman" w:cs="Times New Roman"/>
          <w:color w:val="000000" w:themeColor="text1"/>
          <w:lang w:eastAsia="zh-CN"/>
        </w:rPr>
        <w:t xml:space="preserve">neighboring </w:t>
      </w:r>
      <w:r w:rsidR="00AE609B" w:rsidRPr="009D4085">
        <w:rPr>
          <w:rFonts w:ascii="Times New Roman" w:hAnsi="Times New Roman" w:cs="Times New Roman"/>
          <w:color w:val="000000" w:themeColor="text1"/>
          <w:lang w:eastAsia="zh-CN"/>
        </w:rPr>
        <w:t>allele</w:t>
      </w:r>
      <w:r w:rsidR="004370E9" w:rsidRPr="009D4085">
        <w:rPr>
          <w:rFonts w:ascii="Times New Roman" w:hAnsi="Times New Roman" w:cs="Times New Roman"/>
          <w:color w:val="000000" w:themeColor="text1"/>
          <w:lang w:eastAsia="zh-CN"/>
        </w:rPr>
        <w:t>s,</w:t>
      </w:r>
      <w:r w:rsidR="00AE609B" w:rsidRPr="009D4085">
        <w:rPr>
          <w:rFonts w:ascii="Times New Roman" w:hAnsi="Times New Roman" w:cs="Times New Roman"/>
          <w:color w:val="000000" w:themeColor="text1"/>
          <w:lang w:eastAsia="zh-CN"/>
        </w:rPr>
        <w:t xml:space="preserve"> </w:t>
      </w:r>
      <w:r w:rsidR="004370E9" w:rsidRPr="009D4085">
        <w:rPr>
          <w:rFonts w:ascii="Times New Roman" w:hAnsi="Times New Roman" w:cs="Times New Roman"/>
          <w:color w:val="000000" w:themeColor="text1"/>
          <w:lang w:eastAsia="zh-CN"/>
        </w:rPr>
        <w:t>which</w:t>
      </w:r>
      <w:r w:rsidR="007A7878" w:rsidRPr="009D4085">
        <w:rPr>
          <w:rFonts w:ascii="Times New Roman" w:hAnsi="Times New Roman" w:cs="Times New Roman"/>
          <w:color w:val="000000" w:themeColor="text1"/>
          <w:lang w:eastAsia="zh-CN"/>
        </w:rPr>
        <w:t xml:space="preserve"> </w:t>
      </w:r>
      <w:r w:rsidR="00F82B95" w:rsidRPr="009D4085">
        <w:rPr>
          <w:rFonts w:ascii="Times New Roman" w:hAnsi="Times New Roman" w:cs="Times New Roman"/>
          <w:color w:val="000000" w:themeColor="text1"/>
          <w:lang w:eastAsia="zh-CN"/>
        </w:rPr>
        <w:t xml:space="preserve">are </w:t>
      </w:r>
      <w:r w:rsidR="00A161E8" w:rsidRPr="009D4085">
        <w:rPr>
          <w:rFonts w:ascii="Times New Roman" w:hAnsi="Times New Roman" w:cs="Times New Roman"/>
          <w:color w:val="000000" w:themeColor="text1"/>
          <w:lang w:eastAsia="zh-CN"/>
        </w:rPr>
        <w:t xml:space="preserve">significantly </w:t>
      </w:r>
      <w:r w:rsidR="0016577A" w:rsidRPr="009D4085">
        <w:rPr>
          <w:rFonts w:ascii="Times New Roman" w:hAnsi="Times New Roman" w:cs="Times New Roman"/>
          <w:color w:val="000000" w:themeColor="text1"/>
          <w:lang w:eastAsia="zh-CN"/>
        </w:rPr>
        <w:t xml:space="preserve">enriched </w:t>
      </w:r>
      <w:r w:rsidR="00F82B95" w:rsidRPr="009D4085">
        <w:rPr>
          <w:rFonts w:ascii="Times New Roman" w:hAnsi="Times New Roman" w:cs="Times New Roman"/>
          <w:color w:val="000000" w:themeColor="text1"/>
          <w:lang w:eastAsia="zh-CN"/>
        </w:rPr>
        <w:t>for</w:t>
      </w:r>
      <w:r w:rsidR="00C5382B" w:rsidRPr="009D4085">
        <w:rPr>
          <w:rFonts w:ascii="Times New Roman" w:hAnsi="Times New Roman" w:cs="Times New Roman"/>
          <w:color w:val="000000" w:themeColor="text1"/>
          <w:lang w:eastAsia="zh-CN"/>
        </w:rPr>
        <w:t xml:space="preserve"> </w:t>
      </w:r>
      <w:r w:rsidR="002178A3" w:rsidRPr="009D4085">
        <w:rPr>
          <w:rFonts w:ascii="Times New Roman" w:hAnsi="Times New Roman" w:cs="Times New Roman"/>
          <w:color w:val="000000" w:themeColor="text1"/>
          <w:lang w:eastAsia="zh-CN"/>
        </w:rPr>
        <w:t xml:space="preserve">population-specific and </w:t>
      </w:r>
      <w:r w:rsidR="00BE4AA5" w:rsidRPr="009D4085">
        <w:rPr>
          <w:rFonts w:ascii="Times New Roman" w:hAnsi="Times New Roman" w:cs="Times New Roman"/>
          <w:color w:val="000000" w:themeColor="text1"/>
          <w:lang w:eastAsia="zh-CN"/>
        </w:rPr>
        <w:t>trait/</w:t>
      </w:r>
      <w:r w:rsidR="002178A3" w:rsidRPr="009D4085">
        <w:rPr>
          <w:rFonts w:ascii="Times New Roman" w:hAnsi="Times New Roman" w:cs="Times New Roman"/>
          <w:color w:val="000000" w:themeColor="text1"/>
          <w:lang w:eastAsia="zh-CN"/>
        </w:rPr>
        <w:t>disease-</w:t>
      </w:r>
      <w:r w:rsidR="003F581E" w:rsidRPr="009D4085">
        <w:rPr>
          <w:rFonts w:ascii="Times New Roman" w:hAnsi="Times New Roman" w:cs="Times New Roman"/>
          <w:color w:val="000000" w:themeColor="text1"/>
          <w:lang w:eastAsia="zh-CN"/>
        </w:rPr>
        <w:t xml:space="preserve">associated </w:t>
      </w:r>
      <w:r w:rsidR="00892331" w:rsidRPr="009D4085">
        <w:rPr>
          <w:rFonts w:ascii="Times New Roman" w:hAnsi="Times New Roman" w:cs="Times New Roman"/>
          <w:color w:val="000000" w:themeColor="text1"/>
          <w:lang w:eastAsia="zh-CN"/>
        </w:rPr>
        <w:t>loci</w:t>
      </w:r>
      <w:r w:rsidR="002178A3" w:rsidRPr="009D4085">
        <w:rPr>
          <w:rFonts w:ascii="Times New Roman" w:hAnsi="Times New Roman" w:cs="Times New Roman"/>
          <w:color w:val="000000" w:themeColor="text1"/>
          <w:lang w:eastAsia="zh-CN"/>
        </w:rPr>
        <w:t>.</w:t>
      </w:r>
      <w:r w:rsidR="001D1781" w:rsidRPr="009D4085">
        <w:rPr>
          <w:rFonts w:ascii="Times New Roman" w:hAnsi="Times New Roman" w:cs="Times New Roman"/>
          <w:color w:val="000000" w:themeColor="text1"/>
          <w:lang w:eastAsia="zh-CN"/>
        </w:rPr>
        <w:t xml:space="preserve"> </w:t>
      </w:r>
      <w:r w:rsidR="00CA44FA" w:rsidRPr="009D4085">
        <w:rPr>
          <w:rFonts w:ascii="Times New Roman" w:hAnsi="Times New Roman" w:cs="Times New Roman"/>
          <w:color w:val="000000" w:themeColor="text1"/>
          <w:lang w:eastAsia="zh-CN"/>
        </w:rPr>
        <w:t xml:space="preserve">Finally, </w:t>
      </w:r>
      <w:r w:rsidR="001D05F2" w:rsidRPr="009D4085">
        <w:rPr>
          <w:rFonts w:ascii="Times New Roman" w:hAnsi="Times New Roman" w:cs="Times New Roman"/>
          <w:color w:val="000000" w:themeColor="text1"/>
          <w:lang w:eastAsia="zh-CN"/>
        </w:rPr>
        <w:t>w</w:t>
      </w:r>
      <w:r w:rsidR="005759BC" w:rsidRPr="009D4085">
        <w:rPr>
          <w:rFonts w:ascii="Times New Roman" w:hAnsi="Times New Roman" w:cs="Times New Roman"/>
          <w:color w:val="000000" w:themeColor="text1"/>
          <w:lang w:eastAsia="zh-CN"/>
        </w:rPr>
        <w:t xml:space="preserve">e </w:t>
      </w:r>
      <w:r w:rsidR="004C004C" w:rsidRPr="009D4085">
        <w:rPr>
          <w:rFonts w:ascii="Times New Roman" w:hAnsi="Times New Roman" w:cs="Times New Roman"/>
          <w:color w:val="000000" w:themeColor="text1"/>
          <w:lang w:eastAsia="zh-CN"/>
        </w:rPr>
        <w:t>perform</w:t>
      </w:r>
      <w:r w:rsidR="00F45B99" w:rsidRPr="009D4085">
        <w:rPr>
          <w:rFonts w:ascii="Times New Roman" w:hAnsi="Times New Roman" w:cs="Times New Roman"/>
          <w:color w:val="000000" w:themeColor="text1"/>
          <w:lang w:eastAsia="zh-CN"/>
        </w:rPr>
        <w:t xml:space="preserve"> </w:t>
      </w:r>
      <w:r w:rsidR="005759BC" w:rsidRPr="009D4085">
        <w:rPr>
          <w:rFonts w:ascii="Times New Roman" w:hAnsi="Times New Roman" w:cs="Times New Roman"/>
          <w:color w:val="000000" w:themeColor="text1"/>
          <w:lang w:eastAsia="zh-CN"/>
        </w:rPr>
        <w:t>m</w:t>
      </w:r>
      <w:r w:rsidR="009916CB" w:rsidRPr="009D4085">
        <w:rPr>
          <w:rFonts w:ascii="Times New Roman" w:hAnsi="Times New Roman" w:cs="Times New Roman"/>
          <w:color w:val="000000" w:themeColor="text1"/>
          <w:lang w:eastAsia="zh-CN"/>
        </w:rPr>
        <w:t xml:space="preserve">ethylation </w:t>
      </w:r>
      <w:r w:rsidR="00DE1362" w:rsidRPr="009D4085">
        <w:rPr>
          <w:rFonts w:ascii="Times New Roman" w:hAnsi="Times New Roman" w:cs="Times New Roman"/>
          <w:color w:val="000000" w:themeColor="text1"/>
          <w:lang w:eastAsia="zh-CN"/>
        </w:rPr>
        <w:t>haplo</w:t>
      </w:r>
      <w:r w:rsidR="009916CB" w:rsidRPr="009D4085">
        <w:rPr>
          <w:rFonts w:ascii="Times New Roman" w:hAnsi="Times New Roman" w:cs="Times New Roman"/>
          <w:color w:val="000000" w:themeColor="text1"/>
          <w:lang w:eastAsia="zh-CN"/>
        </w:rPr>
        <w:t>type</w:t>
      </w:r>
      <w:r w:rsidR="00C23D11" w:rsidRPr="009D4085">
        <w:rPr>
          <w:rFonts w:ascii="Times New Roman" w:hAnsi="Times New Roman" w:cs="Times New Roman"/>
          <w:color w:val="000000" w:themeColor="text1"/>
          <w:lang w:eastAsia="zh-CN"/>
        </w:rPr>
        <w:t xml:space="preserve">-based </w:t>
      </w:r>
      <w:r w:rsidR="001964A4" w:rsidRPr="009D4085">
        <w:rPr>
          <w:rFonts w:ascii="Times New Roman" w:hAnsi="Times New Roman" w:cs="Times New Roman"/>
          <w:color w:val="000000" w:themeColor="text1"/>
          <w:lang w:eastAsia="zh-CN"/>
        </w:rPr>
        <w:t xml:space="preserve">validation </w:t>
      </w:r>
      <w:r w:rsidR="009C4182" w:rsidRPr="009D4085">
        <w:rPr>
          <w:rFonts w:ascii="Times New Roman" w:hAnsi="Times New Roman" w:cs="Times New Roman"/>
          <w:color w:val="000000" w:themeColor="text1"/>
          <w:lang w:eastAsia="zh-CN"/>
        </w:rPr>
        <w:t>on</w:t>
      </w:r>
      <w:r w:rsidR="002B6FFA" w:rsidRPr="009D4085">
        <w:rPr>
          <w:rFonts w:ascii="Times New Roman" w:hAnsi="Times New Roman" w:cs="Times New Roman"/>
          <w:color w:val="000000" w:themeColor="text1"/>
          <w:lang w:eastAsia="zh-CN"/>
        </w:rPr>
        <w:t xml:space="preserve"> two </w:t>
      </w:r>
      <w:r w:rsidR="009A5316" w:rsidRPr="009D4085">
        <w:rPr>
          <w:rFonts w:ascii="Times New Roman" w:hAnsi="Times New Roman" w:cs="Times New Roman"/>
          <w:color w:val="000000" w:themeColor="text1"/>
          <w:lang w:eastAsia="zh-CN"/>
        </w:rPr>
        <w:t>methylation array data</w:t>
      </w:r>
      <w:r w:rsidR="00DB46B8" w:rsidRPr="009D4085">
        <w:rPr>
          <w:rFonts w:ascii="Times New Roman" w:hAnsi="Times New Roman" w:cs="Times New Roman"/>
          <w:color w:val="000000" w:themeColor="text1"/>
          <w:lang w:eastAsia="zh-CN"/>
        </w:rPr>
        <w:t xml:space="preserve"> </w:t>
      </w:r>
      <w:r w:rsidR="009A5316" w:rsidRPr="009D4085">
        <w:rPr>
          <w:rFonts w:ascii="Times New Roman" w:hAnsi="Times New Roman" w:cs="Times New Roman"/>
          <w:color w:val="000000" w:themeColor="text1"/>
          <w:lang w:eastAsia="zh-CN"/>
        </w:rPr>
        <w:t>sets</w:t>
      </w:r>
      <w:r w:rsidR="002B5C04" w:rsidRPr="009D4085">
        <w:rPr>
          <w:rFonts w:ascii="Times New Roman" w:hAnsi="Times New Roman" w:cs="Times New Roman"/>
          <w:color w:val="000000" w:themeColor="text1"/>
          <w:lang w:eastAsia="zh-CN"/>
        </w:rPr>
        <w:t xml:space="preserve"> with a total of </w:t>
      </w:r>
      <w:r w:rsidR="00A41544" w:rsidRPr="009D4085">
        <w:rPr>
          <w:rFonts w:ascii="Times New Roman" w:hAnsi="Times New Roman" w:cs="Times New Roman"/>
          <w:color w:val="000000" w:themeColor="text1"/>
          <w:lang w:eastAsia="zh-CN"/>
        </w:rPr>
        <w:t>367</w:t>
      </w:r>
      <w:r w:rsidR="002D4024" w:rsidRPr="009D4085">
        <w:rPr>
          <w:rFonts w:ascii="Times New Roman" w:hAnsi="Times New Roman" w:cs="Times New Roman"/>
          <w:color w:val="000000" w:themeColor="text1"/>
          <w:lang w:eastAsia="zh-CN"/>
        </w:rPr>
        <w:t xml:space="preserve"> </w:t>
      </w:r>
      <w:r w:rsidR="002B1AA8" w:rsidRPr="009D4085">
        <w:rPr>
          <w:rFonts w:ascii="Times New Roman" w:hAnsi="Times New Roman" w:cs="Times New Roman"/>
          <w:color w:val="000000" w:themeColor="text1"/>
          <w:lang w:eastAsia="zh-CN"/>
        </w:rPr>
        <w:t>individuals</w:t>
      </w:r>
      <w:r w:rsidR="000633E9" w:rsidRPr="009D4085">
        <w:rPr>
          <w:rFonts w:ascii="Times New Roman" w:hAnsi="Times New Roman" w:cs="Times New Roman"/>
          <w:color w:val="000000" w:themeColor="text1"/>
          <w:lang w:eastAsia="zh-CN"/>
        </w:rPr>
        <w:t>. C</w:t>
      </w:r>
      <w:r w:rsidR="006F56FD" w:rsidRPr="009D4085">
        <w:rPr>
          <w:rFonts w:ascii="Times New Roman" w:hAnsi="Times New Roman" w:cs="Times New Roman"/>
          <w:color w:val="000000" w:themeColor="text1"/>
          <w:lang w:eastAsia="zh-CN"/>
        </w:rPr>
        <w:t xml:space="preserve">onsistent with </w:t>
      </w:r>
      <w:r w:rsidR="007966DE" w:rsidRPr="009D4085">
        <w:rPr>
          <w:rFonts w:ascii="Times New Roman" w:hAnsi="Times New Roman" w:cs="Times New Roman"/>
          <w:color w:val="000000" w:themeColor="text1"/>
          <w:lang w:eastAsia="zh-CN"/>
        </w:rPr>
        <w:t>findings</w:t>
      </w:r>
      <w:r w:rsidR="005374FC" w:rsidRPr="009D4085">
        <w:rPr>
          <w:rFonts w:ascii="Times New Roman" w:hAnsi="Times New Roman" w:cs="Times New Roman"/>
          <w:color w:val="000000" w:themeColor="text1"/>
          <w:lang w:eastAsia="zh-CN"/>
        </w:rPr>
        <w:t xml:space="preserve"> in </w:t>
      </w:r>
      <w:r w:rsidR="00D3101F" w:rsidRPr="009D4085">
        <w:rPr>
          <w:rFonts w:ascii="Times New Roman" w:hAnsi="Times New Roman" w:cs="Times New Roman"/>
          <w:color w:val="000000" w:themeColor="text1"/>
          <w:lang w:eastAsia="zh-CN"/>
        </w:rPr>
        <w:t>WGBS data sets</w:t>
      </w:r>
      <w:r w:rsidR="00C27E9E" w:rsidRPr="009D4085">
        <w:rPr>
          <w:rFonts w:ascii="Times New Roman" w:hAnsi="Times New Roman" w:cs="Times New Roman"/>
          <w:color w:val="000000" w:themeColor="text1"/>
          <w:lang w:eastAsia="zh-CN"/>
        </w:rPr>
        <w:t xml:space="preserve">, </w:t>
      </w:r>
      <w:r w:rsidR="0066755C" w:rsidRPr="009D4085">
        <w:rPr>
          <w:rFonts w:ascii="Times New Roman" w:hAnsi="Times New Roman" w:cs="Times New Roman"/>
          <w:color w:val="000000" w:themeColor="text1"/>
          <w:lang w:eastAsia="zh-CN"/>
        </w:rPr>
        <w:t>strong assoc</w:t>
      </w:r>
      <w:r w:rsidR="000F14B3" w:rsidRPr="009D4085">
        <w:rPr>
          <w:rFonts w:ascii="Times New Roman" w:hAnsi="Times New Roman" w:cs="Times New Roman"/>
          <w:color w:val="000000" w:themeColor="text1"/>
          <w:lang w:eastAsia="zh-CN"/>
        </w:rPr>
        <w:t xml:space="preserve">iations between </w:t>
      </w:r>
      <w:r w:rsidR="00D73593" w:rsidRPr="009D4085">
        <w:rPr>
          <w:rFonts w:ascii="Times New Roman" w:hAnsi="Times New Roman" w:cs="Times New Roman"/>
          <w:color w:val="000000" w:themeColor="text1"/>
          <w:lang w:eastAsia="zh-CN"/>
        </w:rPr>
        <w:t>me</w:t>
      </w:r>
      <w:r w:rsidR="0096307B" w:rsidRPr="009D4085">
        <w:rPr>
          <w:rFonts w:ascii="Times New Roman" w:hAnsi="Times New Roman" w:cs="Times New Roman"/>
          <w:color w:val="000000" w:themeColor="text1"/>
          <w:lang w:eastAsia="zh-CN"/>
        </w:rPr>
        <w:t>th</w:t>
      </w:r>
      <w:r w:rsidR="00D73593" w:rsidRPr="009D4085">
        <w:rPr>
          <w:rFonts w:ascii="Times New Roman" w:hAnsi="Times New Roman" w:cs="Times New Roman"/>
          <w:color w:val="000000" w:themeColor="text1"/>
          <w:lang w:eastAsia="zh-CN"/>
        </w:rPr>
        <w:t>ylation haplotype</w:t>
      </w:r>
      <w:r w:rsidR="006F3EE8" w:rsidRPr="009D4085">
        <w:rPr>
          <w:rFonts w:ascii="Times New Roman" w:hAnsi="Times New Roman" w:cs="Times New Roman"/>
          <w:color w:val="000000" w:themeColor="text1"/>
          <w:lang w:eastAsia="zh-CN"/>
        </w:rPr>
        <w:t xml:space="preserve"> blocks</w:t>
      </w:r>
      <w:r w:rsidR="00341B52" w:rsidRPr="009D4085">
        <w:rPr>
          <w:rFonts w:ascii="Times New Roman" w:hAnsi="Times New Roman" w:cs="Times New Roman"/>
          <w:color w:val="000000" w:themeColor="text1"/>
          <w:lang w:eastAsia="zh-CN"/>
        </w:rPr>
        <w:t xml:space="preserve"> </w:t>
      </w:r>
      <w:r w:rsidR="000F14B3" w:rsidRPr="009D4085">
        <w:rPr>
          <w:rFonts w:ascii="Times New Roman" w:hAnsi="Times New Roman" w:cs="Times New Roman"/>
          <w:color w:val="000000" w:themeColor="text1"/>
          <w:lang w:eastAsia="zh-CN"/>
        </w:rPr>
        <w:t xml:space="preserve">and </w:t>
      </w:r>
      <w:r w:rsidR="00C133DB" w:rsidRPr="009D4085">
        <w:rPr>
          <w:rFonts w:ascii="Times New Roman" w:hAnsi="Times New Roman" w:cs="Times New Roman"/>
          <w:color w:val="000000" w:themeColor="text1"/>
          <w:lang w:eastAsia="zh-CN"/>
        </w:rPr>
        <w:t>population diversity</w:t>
      </w:r>
      <w:r w:rsidR="00EE7E9A" w:rsidRPr="009D4085">
        <w:rPr>
          <w:rFonts w:ascii="Times New Roman" w:hAnsi="Times New Roman" w:cs="Times New Roman"/>
          <w:color w:val="000000" w:themeColor="text1"/>
          <w:lang w:eastAsia="zh-CN"/>
        </w:rPr>
        <w:t xml:space="preserve"> </w:t>
      </w:r>
      <w:proofErr w:type="gramStart"/>
      <w:r w:rsidR="00EE7E9A" w:rsidRPr="009D4085">
        <w:rPr>
          <w:rFonts w:ascii="Times New Roman" w:hAnsi="Times New Roman" w:cs="Times New Roman"/>
          <w:color w:val="000000" w:themeColor="text1"/>
          <w:lang w:eastAsia="zh-CN"/>
        </w:rPr>
        <w:t>are observed</w:t>
      </w:r>
      <w:proofErr w:type="gramEnd"/>
      <w:r w:rsidR="00C133DB" w:rsidRPr="009D4085">
        <w:rPr>
          <w:rFonts w:ascii="Times New Roman" w:hAnsi="Times New Roman" w:cs="Times New Roman"/>
          <w:color w:val="000000" w:themeColor="text1"/>
          <w:lang w:eastAsia="zh-CN"/>
        </w:rPr>
        <w:t>.</w:t>
      </w:r>
    </w:p>
    <w:p w14:paraId="58A04FFC" w14:textId="76B9C29A" w:rsidR="00CA4E19" w:rsidRPr="009D4085" w:rsidRDefault="00D15F5C" w:rsidP="009D4085">
      <w:pPr>
        <w:spacing w:after="120" w:line="480" w:lineRule="auto"/>
        <w:jc w:val="both"/>
        <w:rPr>
          <w:rFonts w:ascii="Times New Roman" w:hAnsi="Times New Roman" w:cs="Times New Roman"/>
          <w:color w:val="000000" w:themeColor="text1"/>
          <w:lang w:eastAsia="zh-CN"/>
        </w:rPr>
      </w:pPr>
      <w:r w:rsidRPr="009D4085">
        <w:rPr>
          <w:rFonts w:ascii="Times New Roman" w:hAnsi="Times New Roman" w:cs="Times New Roman"/>
          <w:b/>
          <w:color w:val="000000" w:themeColor="text1"/>
          <w:lang w:eastAsia="zh-CN"/>
        </w:rPr>
        <w:t>Conclusions:</w:t>
      </w:r>
      <w:r w:rsidRPr="009D4085">
        <w:rPr>
          <w:rFonts w:ascii="Times New Roman" w:hAnsi="Times New Roman" w:cs="Times New Roman"/>
          <w:color w:val="000000" w:themeColor="text1"/>
          <w:lang w:eastAsia="zh-CN"/>
        </w:rPr>
        <w:t xml:space="preserve"> </w:t>
      </w:r>
      <w:r w:rsidR="007C4552" w:rsidRPr="009D4085">
        <w:rPr>
          <w:rFonts w:ascii="Times New Roman" w:hAnsi="Times New Roman" w:cs="Times New Roman"/>
          <w:color w:val="000000" w:themeColor="text1"/>
          <w:lang w:eastAsia="zh-CN"/>
        </w:rPr>
        <w:t xml:space="preserve">This </w:t>
      </w:r>
      <w:r w:rsidR="000B4F40" w:rsidRPr="009D4085">
        <w:rPr>
          <w:rFonts w:ascii="Times New Roman" w:hAnsi="Times New Roman" w:cs="Times New Roman"/>
          <w:color w:val="000000" w:themeColor="text1"/>
          <w:lang w:eastAsia="zh-CN"/>
        </w:rPr>
        <w:t xml:space="preserve">is the first </w:t>
      </w:r>
      <w:r w:rsidR="007C4552" w:rsidRPr="009D4085">
        <w:rPr>
          <w:rFonts w:ascii="Times New Roman" w:hAnsi="Times New Roman" w:cs="Times New Roman"/>
          <w:color w:val="000000" w:themeColor="text1"/>
          <w:lang w:eastAsia="zh-CN"/>
        </w:rPr>
        <w:t>study</w:t>
      </w:r>
      <w:r w:rsidR="00CA4E19" w:rsidRPr="009D4085">
        <w:rPr>
          <w:rFonts w:ascii="Times New Roman" w:hAnsi="Times New Roman" w:cs="Times New Roman"/>
          <w:color w:val="000000" w:themeColor="text1"/>
          <w:lang w:eastAsia="zh-CN"/>
        </w:rPr>
        <w:t xml:space="preserve"> </w:t>
      </w:r>
      <w:r w:rsidR="008731CF" w:rsidRPr="009D4085">
        <w:rPr>
          <w:rFonts w:ascii="Times New Roman" w:hAnsi="Times New Roman" w:cs="Times New Roman"/>
          <w:color w:val="000000" w:themeColor="text1"/>
          <w:lang w:eastAsia="zh-CN"/>
        </w:rPr>
        <w:t>to show that</w:t>
      </w:r>
      <w:r w:rsidR="00CA4E19" w:rsidRPr="009D4085">
        <w:rPr>
          <w:rFonts w:ascii="Times New Roman" w:hAnsi="Times New Roman" w:cs="Times New Roman"/>
          <w:color w:val="000000" w:themeColor="text1"/>
          <w:lang w:eastAsia="zh-CN"/>
        </w:rPr>
        <w:t xml:space="preserve"> methylation haplotype</w:t>
      </w:r>
      <w:r w:rsidR="00B66DDF" w:rsidRPr="009D4085">
        <w:rPr>
          <w:rFonts w:ascii="Times New Roman" w:hAnsi="Times New Roman" w:cs="Times New Roman"/>
          <w:color w:val="000000" w:themeColor="text1"/>
          <w:lang w:eastAsia="zh-CN"/>
        </w:rPr>
        <w:t xml:space="preserve"> blocks</w:t>
      </w:r>
      <w:r w:rsidR="00CA4E19" w:rsidRPr="009D4085">
        <w:rPr>
          <w:rFonts w:ascii="Times New Roman" w:hAnsi="Times New Roman" w:cs="Times New Roman"/>
          <w:color w:val="000000" w:themeColor="text1"/>
          <w:lang w:eastAsia="zh-CN"/>
        </w:rPr>
        <w:t xml:space="preserve"> </w:t>
      </w:r>
      <w:r w:rsidR="004B3A08" w:rsidRPr="009D4085">
        <w:rPr>
          <w:rFonts w:ascii="Times New Roman" w:hAnsi="Times New Roman" w:cs="Times New Roman"/>
          <w:color w:val="000000" w:themeColor="text1"/>
          <w:lang w:eastAsia="zh-CN"/>
        </w:rPr>
        <w:t xml:space="preserve">are </w:t>
      </w:r>
      <w:r w:rsidR="00E11B6F" w:rsidRPr="009D4085">
        <w:rPr>
          <w:rFonts w:ascii="Times New Roman" w:hAnsi="Times New Roman" w:cs="Times New Roman"/>
          <w:color w:val="000000" w:themeColor="text1"/>
          <w:lang w:eastAsia="zh-CN"/>
        </w:rPr>
        <w:t>high</w:t>
      </w:r>
      <w:r w:rsidR="00861922" w:rsidRPr="009D4085">
        <w:rPr>
          <w:rFonts w:ascii="Times New Roman" w:hAnsi="Times New Roman" w:cs="Times New Roman"/>
          <w:color w:val="000000" w:themeColor="text1"/>
          <w:lang w:eastAsia="zh-CN"/>
        </w:rPr>
        <w:t xml:space="preserve">ly </w:t>
      </w:r>
      <w:r w:rsidR="00482F70" w:rsidRPr="009D4085">
        <w:rPr>
          <w:rFonts w:ascii="Times New Roman" w:hAnsi="Times New Roman" w:cs="Times New Roman"/>
          <w:color w:val="000000" w:themeColor="text1"/>
          <w:lang w:eastAsia="zh-CN"/>
        </w:rPr>
        <w:t>associate</w:t>
      </w:r>
      <w:r w:rsidR="004B3A08" w:rsidRPr="009D4085">
        <w:rPr>
          <w:rFonts w:ascii="Times New Roman" w:hAnsi="Times New Roman" w:cs="Times New Roman"/>
          <w:color w:val="000000" w:themeColor="text1"/>
          <w:lang w:eastAsia="zh-CN"/>
        </w:rPr>
        <w:t>d</w:t>
      </w:r>
      <w:r w:rsidR="00482F70" w:rsidRPr="009D4085">
        <w:rPr>
          <w:rFonts w:ascii="Times New Roman" w:hAnsi="Times New Roman" w:cs="Times New Roman"/>
          <w:color w:val="000000" w:themeColor="text1"/>
          <w:lang w:eastAsia="zh-CN"/>
        </w:rPr>
        <w:t xml:space="preserve"> with </w:t>
      </w:r>
      <w:r w:rsidR="00275717">
        <w:rPr>
          <w:rFonts w:ascii="Times New Roman" w:hAnsi="Times New Roman" w:cs="Times New Roman"/>
          <w:color w:val="000000" w:themeColor="text1"/>
          <w:lang w:eastAsia="zh-CN"/>
        </w:rPr>
        <w:t>ethnic</w:t>
      </w:r>
      <w:r w:rsidR="008731CF" w:rsidRPr="009D4085">
        <w:rPr>
          <w:rFonts w:ascii="Times New Roman" w:hAnsi="Times New Roman" w:cs="Times New Roman"/>
          <w:color w:val="000000" w:themeColor="text1"/>
          <w:lang w:eastAsia="zh-CN"/>
        </w:rPr>
        <w:t xml:space="preserve"> background</w:t>
      </w:r>
      <w:r w:rsidR="008E295A">
        <w:rPr>
          <w:rFonts w:ascii="Times New Roman" w:hAnsi="Times New Roman" w:cs="Times New Roman"/>
          <w:color w:val="000000" w:themeColor="text1"/>
          <w:lang w:eastAsia="zh-CN"/>
        </w:rPr>
        <w:t>s</w:t>
      </w:r>
      <w:r w:rsidR="007A4BB6" w:rsidRPr="009D4085">
        <w:rPr>
          <w:rFonts w:ascii="Times New Roman" w:hAnsi="Times New Roman" w:cs="Times New Roman"/>
          <w:color w:val="000000" w:themeColor="text1"/>
          <w:lang w:eastAsia="zh-CN"/>
        </w:rPr>
        <w:t xml:space="preserve"> and </w:t>
      </w:r>
      <w:r w:rsidR="00030CF8" w:rsidRPr="009D4085">
        <w:rPr>
          <w:rFonts w:ascii="Times New Roman" w:hAnsi="Times New Roman" w:cs="Times New Roman"/>
          <w:color w:val="000000" w:themeColor="text1"/>
          <w:lang w:eastAsia="zh-CN"/>
        </w:rPr>
        <w:t xml:space="preserve">most </w:t>
      </w:r>
      <w:r w:rsidR="004D0288" w:rsidRPr="009D4085">
        <w:rPr>
          <w:rFonts w:ascii="Times New Roman" w:hAnsi="Times New Roman" w:cs="Times New Roman"/>
          <w:color w:val="000000" w:themeColor="text1"/>
          <w:lang w:eastAsia="zh-CN"/>
        </w:rPr>
        <w:t>of the</w:t>
      </w:r>
      <w:r w:rsidR="00D532E4" w:rsidRPr="009D4085">
        <w:rPr>
          <w:rFonts w:ascii="Times New Roman" w:hAnsi="Times New Roman" w:cs="Times New Roman"/>
          <w:color w:val="000000" w:themeColor="text1"/>
          <w:lang w:eastAsia="zh-CN"/>
        </w:rPr>
        <w:t xml:space="preserve">se </w:t>
      </w:r>
      <w:r w:rsidR="008B4F7F" w:rsidRPr="009D4085">
        <w:rPr>
          <w:rFonts w:ascii="Times New Roman" w:hAnsi="Times New Roman" w:cs="Times New Roman"/>
          <w:color w:val="000000" w:themeColor="text1"/>
          <w:lang w:eastAsia="zh-CN"/>
        </w:rPr>
        <w:t xml:space="preserve">associations are </w:t>
      </w:r>
      <w:r w:rsidR="00F72CFF" w:rsidRPr="009D4085">
        <w:rPr>
          <w:rFonts w:ascii="Times New Roman" w:hAnsi="Times New Roman" w:cs="Times New Roman"/>
          <w:color w:val="000000" w:themeColor="text1"/>
          <w:lang w:eastAsia="zh-CN"/>
        </w:rPr>
        <w:t>independent of genetic</w:t>
      </w:r>
      <w:r w:rsidR="00F45C04" w:rsidRPr="009D4085">
        <w:rPr>
          <w:rFonts w:ascii="Times New Roman" w:hAnsi="Times New Roman" w:cs="Times New Roman"/>
          <w:color w:val="000000" w:themeColor="text1"/>
          <w:lang w:eastAsia="zh-CN"/>
        </w:rPr>
        <w:t xml:space="preserve"> </w:t>
      </w:r>
      <w:r w:rsidR="0061386F" w:rsidRPr="009D4085">
        <w:rPr>
          <w:rFonts w:ascii="Times New Roman" w:hAnsi="Times New Roman" w:cs="Times New Roman"/>
          <w:color w:val="000000" w:themeColor="text1"/>
          <w:lang w:eastAsia="zh-CN"/>
        </w:rPr>
        <w:t>effect</w:t>
      </w:r>
      <w:r w:rsidR="00325019" w:rsidRPr="009D4085">
        <w:rPr>
          <w:rFonts w:ascii="Times New Roman" w:hAnsi="Times New Roman" w:cs="Times New Roman"/>
          <w:color w:val="000000" w:themeColor="text1"/>
          <w:lang w:eastAsia="zh-CN"/>
        </w:rPr>
        <w:t>s</w:t>
      </w:r>
      <w:r w:rsidR="004B3A08" w:rsidRPr="009D4085">
        <w:rPr>
          <w:rFonts w:ascii="Times New Roman" w:hAnsi="Times New Roman" w:cs="Times New Roman"/>
          <w:color w:val="000000" w:themeColor="text1"/>
          <w:lang w:eastAsia="zh-CN"/>
        </w:rPr>
        <w:t xml:space="preserve">. </w:t>
      </w:r>
      <w:r w:rsidR="00387FE8" w:rsidRPr="004958E4">
        <w:rPr>
          <w:rFonts w:ascii="Times New Roman" w:hAnsi="Times New Roman" w:cs="Times New Roman"/>
          <w:color w:val="000000" w:themeColor="text1"/>
          <w:highlight w:val="yellow"/>
          <w:lang w:eastAsia="zh-CN"/>
        </w:rPr>
        <w:t xml:space="preserve">Together, </w:t>
      </w:r>
      <w:r w:rsidR="008901F5" w:rsidRPr="004958E4">
        <w:rPr>
          <w:rFonts w:ascii="Times New Roman" w:hAnsi="Times New Roman" w:cs="Times New Roman"/>
          <w:color w:val="000000" w:themeColor="text1"/>
          <w:highlight w:val="yellow"/>
          <w:lang w:eastAsia="zh-CN"/>
        </w:rPr>
        <w:t>o</w:t>
      </w:r>
      <w:r w:rsidR="004B3A08" w:rsidRPr="004958E4">
        <w:rPr>
          <w:rFonts w:ascii="Times New Roman" w:hAnsi="Times New Roman" w:cs="Times New Roman"/>
          <w:color w:val="000000" w:themeColor="text1"/>
          <w:highlight w:val="yellow"/>
          <w:lang w:eastAsia="zh-CN"/>
        </w:rPr>
        <w:t>ur findings suggest</w:t>
      </w:r>
      <w:r w:rsidR="00EC2288" w:rsidRPr="004958E4">
        <w:rPr>
          <w:rFonts w:ascii="Times New Roman" w:hAnsi="Times New Roman" w:cs="Times New Roman"/>
          <w:color w:val="000000" w:themeColor="text1"/>
          <w:highlight w:val="yellow"/>
          <w:lang w:eastAsia="zh-CN"/>
        </w:rPr>
        <w:t xml:space="preserve"> </w:t>
      </w:r>
      <w:r w:rsidR="004B3A08" w:rsidRPr="004958E4">
        <w:rPr>
          <w:rFonts w:ascii="Times New Roman" w:hAnsi="Times New Roman" w:cs="Times New Roman"/>
          <w:color w:val="000000" w:themeColor="text1"/>
          <w:highlight w:val="yellow"/>
          <w:lang w:eastAsia="zh-CN"/>
        </w:rPr>
        <w:t xml:space="preserve">that </w:t>
      </w:r>
      <w:r w:rsidR="00327116" w:rsidRPr="004958E4">
        <w:rPr>
          <w:rFonts w:ascii="Times New Roman" w:hAnsi="Times New Roman" w:cs="Times New Roman"/>
          <w:color w:val="000000" w:themeColor="text1"/>
          <w:highlight w:val="yellow"/>
          <w:lang w:eastAsia="zh-CN"/>
        </w:rPr>
        <w:t xml:space="preserve">epigenetic divergence </w:t>
      </w:r>
      <w:r w:rsidR="004B3A08" w:rsidRPr="004958E4">
        <w:rPr>
          <w:rFonts w:ascii="Times New Roman" w:hAnsi="Times New Roman" w:cs="Times New Roman"/>
          <w:color w:val="000000" w:themeColor="text1"/>
          <w:highlight w:val="yellow"/>
          <w:lang w:eastAsia="zh-CN"/>
        </w:rPr>
        <w:t>play</w:t>
      </w:r>
      <w:r w:rsidR="001764CF" w:rsidRPr="004958E4">
        <w:rPr>
          <w:rFonts w:ascii="Times New Roman" w:hAnsi="Times New Roman" w:cs="Times New Roman"/>
          <w:color w:val="000000" w:themeColor="text1"/>
          <w:highlight w:val="yellow"/>
          <w:lang w:eastAsia="zh-CN"/>
        </w:rPr>
        <w:t>s</w:t>
      </w:r>
      <w:r w:rsidR="004B3A08" w:rsidRPr="004958E4">
        <w:rPr>
          <w:rFonts w:ascii="Times New Roman" w:hAnsi="Times New Roman" w:cs="Times New Roman"/>
          <w:color w:val="000000" w:themeColor="text1"/>
          <w:highlight w:val="yellow"/>
          <w:lang w:eastAsia="zh-CN"/>
        </w:rPr>
        <w:t xml:space="preserve"> a </w:t>
      </w:r>
      <w:r w:rsidR="001C201D" w:rsidRPr="004958E4">
        <w:rPr>
          <w:rFonts w:ascii="Times New Roman" w:hAnsi="Times New Roman" w:cs="Times New Roman"/>
          <w:color w:val="000000" w:themeColor="text1"/>
          <w:highlight w:val="yellow"/>
          <w:lang w:eastAsia="zh-CN"/>
        </w:rPr>
        <w:t>critical</w:t>
      </w:r>
      <w:r w:rsidR="004504FA" w:rsidRPr="004958E4">
        <w:rPr>
          <w:rFonts w:ascii="Times New Roman" w:hAnsi="Times New Roman" w:cs="Times New Roman"/>
          <w:color w:val="000000" w:themeColor="text1"/>
          <w:highlight w:val="yellow"/>
          <w:lang w:eastAsia="zh-CN"/>
        </w:rPr>
        <w:t xml:space="preserve"> </w:t>
      </w:r>
      <w:r w:rsidR="004B3A08" w:rsidRPr="004958E4">
        <w:rPr>
          <w:rFonts w:ascii="Times New Roman" w:hAnsi="Times New Roman" w:cs="Times New Roman"/>
          <w:color w:val="000000" w:themeColor="text1"/>
          <w:highlight w:val="yellow"/>
          <w:lang w:eastAsia="zh-CN"/>
        </w:rPr>
        <w:t xml:space="preserve">role </w:t>
      </w:r>
      <w:r w:rsidR="00327116" w:rsidRPr="004958E4">
        <w:rPr>
          <w:rFonts w:ascii="Times New Roman" w:hAnsi="Times New Roman" w:cs="Times New Roman"/>
          <w:color w:val="000000" w:themeColor="text1"/>
          <w:highlight w:val="yellow"/>
          <w:lang w:eastAsia="zh-CN"/>
        </w:rPr>
        <w:t>in recent human evolution</w:t>
      </w:r>
      <w:r w:rsidR="008B4F7F" w:rsidRPr="009D4085">
        <w:rPr>
          <w:rFonts w:ascii="Times New Roman" w:hAnsi="Times New Roman" w:cs="Times New Roman"/>
          <w:color w:val="000000" w:themeColor="text1"/>
          <w:lang w:eastAsia="zh-CN"/>
        </w:rPr>
        <w:t>.</w:t>
      </w:r>
      <w:r w:rsidR="00632210" w:rsidRPr="009D4085">
        <w:rPr>
          <w:rFonts w:ascii="Times New Roman" w:hAnsi="Times New Roman" w:cs="Times New Roman"/>
          <w:color w:val="000000" w:themeColor="text1"/>
          <w:lang w:eastAsia="zh-CN"/>
        </w:rPr>
        <w:t xml:space="preserve"> </w:t>
      </w:r>
    </w:p>
    <w:p w14:paraId="04ACE359" w14:textId="47A5308D" w:rsidR="00166334" w:rsidRPr="009D4085" w:rsidRDefault="009A5316" w:rsidP="009D4085">
      <w:pPr>
        <w:spacing w:after="120" w:line="480" w:lineRule="auto"/>
        <w:rPr>
          <w:rFonts w:ascii="Times New Roman" w:hAnsi="Times New Roman" w:cs="Times New Roman"/>
          <w:color w:val="000000" w:themeColor="text1"/>
          <w:lang w:eastAsia="zh-CN"/>
        </w:rPr>
      </w:pPr>
      <w:r w:rsidRPr="009D4085">
        <w:rPr>
          <w:rFonts w:ascii="Times New Roman" w:hAnsi="Times New Roman" w:cs="Times New Roman"/>
          <w:color w:val="000000" w:themeColor="text1"/>
          <w:lang w:eastAsia="zh-CN"/>
        </w:rPr>
        <w:t xml:space="preserve"> </w:t>
      </w:r>
    </w:p>
    <w:p w14:paraId="30E853DD" w14:textId="388BFAD2" w:rsidR="0025147A" w:rsidRPr="009D4085" w:rsidRDefault="00DE56D1" w:rsidP="009D4085">
      <w:pPr>
        <w:spacing w:after="120" w:line="480" w:lineRule="auto"/>
        <w:jc w:val="both"/>
        <w:rPr>
          <w:rFonts w:ascii="Times New Roman" w:hAnsi="Times New Roman" w:cs="Times New Roman"/>
          <w:color w:val="000000" w:themeColor="text1"/>
          <w:lang w:eastAsia="zh-CN"/>
        </w:rPr>
      </w:pPr>
      <w:r w:rsidRPr="009D4085">
        <w:rPr>
          <w:rFonts w:ascii="Times New Roman" w:hAnsi="Times New Roman" w:cs="Times New Roman"/>
          <w:b/>
          <w:color w:val="000000" w:themeColor="text1"/>
        </w:rPr>
        <w:t>Key words:</w:t>
      </w:r>
      <w:r w:rsidR="0007281E" w:rsidRPr="009D4085">
        <w:rPr>
          <w:rFonts w:ascii="Times New Roman" w:hAnsi="Times New Roman" w:cs="Times New Roman"/>
          <w:color w:val="000000" w:themeColor="text1"/>
        </w:rPr>
        <w:t xml:space="preserve"> Epigenetic</w:t>
      </w:r>
      <w:r w:rsidR="00B80590" w:rsidRPr="009D4085">
        <w:rPr>
          <w:rFonts w:ascii="Times New Roman" w:hAnsi="Times New Roman" w:cs="Times New Roman"/>
          <w:color w:val="000000" w:themeColor="text1"/>
        </w:rPr>
        <w:t xml:space="preserve">, </w:t>
      </w:r>
      <w:r w:rsidR="007726CF" w:rsidRPr="009D4085">
        <w:rPr>
          <w:rFonts w:ascii="Times New Roman" w:hAnsi="Times New Roman" w:cs="Times New Roman"/>
          <w:color w:val="000000" w:themeColor="text1"/>
          <w:lang w:eastAsia="zh-CN"/>
        </w:rPr>
        <w:t>methylation haplotype</w:t>
      </w:r>
      <w:r w:rsidR="00BF3902" w:rsidRPr="009D4085">
        <w:rPr>
          <w:rFonts w:ascii="Times New Roman" w:hAnsi="Times New Roman" w:cs="Times New Roman"/>
          <w:color w:val="000000" w:themeColor="text1"/>
          <w:lang w:eastAsia="zh-CN"/>
        </w:rPr>
        <w:t xml:space="preserve"> block</w:t>
      </w:r>
      <w:r w:rsidR="007726CF" w:rsidRPr="009D4085">
        <w:rPr>
          <w:rFonts w:ascii="Times New Roman" w:hAnsi="Times New Roman" w:cs="Times New Roman"/>
          <w:color w:val="000000" w:themeColor="text1"/>
          <w:lang w:eastAsia="zh-CN"/>
        </w:rPr>
        <w:t xml:space="preserve">, </w:t>
      </w:r>
      <w:r w:rsidR="001E5C40" w:rsidRPr="009D4085">
        <w:rPr>
          <w:rFonts w:ascii="Times New Roman" w:hAnsi="Times New Roman" w:cs="Times New Roman"/>
          <w:color w:val="000000" w:themeColor="text1"/>
        </w:rPr>
        <w:t>ethnicity,</w:t>
      </w:r>
      <w:r w:rsidR="00CC2084" w:rsidRPr="009D4085">
        <w:rPr>
          <w:rFonts w:ascii="Times New Roman" w:hAnsi="Times New Roman" w:cs="Times New Roman"/>
          <w:color w:val="000000" w:themeColor="text1"/>
        </w:rPr>
        <w:t xml:space="preserve"> </w:t>
      </w:r>
      <w:r w:rsidR="00633DE6" w:rsidRPr="009D4085">
        <w:rPr>
          <w:rFonts w:ascii="Times New Roman" w:hAnsi="Times New Roman" w:cs="Times New Roman"/>
          <w:color w:val="000000" w:themeColor="text1"/>
          <w:lang w:eastAsia="zh-CN"/>
        </w:rPr>
        <w:t>bisulfite sequencing</w:t>
      </w:r>
      <w:r w:rsidR="005335A7" w:rsidRPr="009D4085">
        <w:rPr>
          <w:rFonts w:ascii="Times New Roman" w:hAnsi="Times New Roman" w:cs="Times New Roman"/>
          <w:color w:val="000000" w:themeColor="text1"/>
          <w:lang w:eastAsia="zh-CN"/>
        </w:rPr>
        <w:t>, WGBS</w:t>
      </w:r>
      <w:r w:rsidR="009F6E54" w:rsidRPr="009D4085">
        <w:rPr>
          <w:rFonts w:ascii="Times New Roman" w:hAnsi="Times New Roman" w:cs="Times New Roman"/>
          <w:color w:val="000000" w:themeColor="text1"/>
          <w:lang w:eastAsia="zh-CN"/>
        </w:rPr>
        <w:t xml:space="preserve">, </w:t>
      </w:r>
      <w:r w:rsidR="00B24DF7" w:rsidRPr="009D4085">
        <w:rPr>
          <w:rFonts w:ascii="Times New Roman" w:hAnsi="Times New Roman" w:cs="Times New Roman"/>
          <w:color w:val="000000" w:themeColor="text1"/>
          <w:lang w:eastAsia="zh-CN"/>
        </w:rPr>
        <w:t>methylation array</w:t>
      </w:r>
    </w:p>
    <w:p w14:paraId="51A5C7DD" w14:textId="1ABB66CC" w:rsidR="00FD3A1B" w:rsidRPr="009D4085" w:rsidRDefault="00D92895" w:rsidP="009D4085">
      <w:pPr>
        <w:tabs>
          <w:tab w:val="center" w:pos="4680"/>
        </w:tabs>
        <w:spacing w:after="120" w:line="480" w:lineRule="auto"/>
        <w:rPr>
          <w:rFonts w:ascii="Times New Roman" w:hAnsi="Times New Roman" w:cs="Times New Roman"/>
          <w:color w:val="000000" w:themeColor="text1"/>
          <w:sz w:val="28"/>
          <w:szCs w:val="28"/>
        </w:rPr>
      </w:pPr>
      <w:r w:rsidRPr="009D4085">
        <w:rPr>
          <w:rFonts w:ascii="Times New Roman" w:hAnsi="Times New Roman" w:cs="Times New Roman"/>
          <w:color w:val="000000" w:themeColor="text1"/>
        </w:rPr>
        <w:br w:type="page"/>
      </w:r>
      <w:r w:rsidR="00B1758E" w:rsidRPr="009D4085">
        <w:rPr>
          <w:rFonts w:ascii="Times New Roman" w:hAnsi="Times New Roman" w:cs="Times New Roman"/>
          <w:b/>
          <w:color w:val="000000" w:themeColor="text1"/>
          <w:sz w:val="28"/>
          <w:szCs w:val="28"/>
        </w:rPr>
        <w:lastRenderedPageBreak/>
        <w:t>Background</w:t>
      </w:r>
      <w:r w:rsidR="00FD3A1B" w:rsidRPr="009D4085">
        <w:rPr>
          <w:rFonts w:ascii="Times New Roman" w:hAnsi="Times New Roman" w:cs="Times New Roman"/>
          <w:b/>
          <w:color w:val="000000" w:themeColor="text1"/>
          <w:sz w:val="28"/>
          <w:szCs w:val="28"/>
        </w:rPr>
        <w:tab/>
      </w:r>
    </w:p>
    <w:p w14:paraId="1AAAC577" w14:textId="61B19545" w:rsidR="00425DB8" w:rsidRPr="009D4085" w:rsidRDefault="00D84585" w:rsidP="009D4085">
      <w:pPr>
        <w:spacing w:after="120" w:line="480" w:lineRule="auto"/>
        <w:ind w:firstLine="288"/>
        <w:jc w:val="both"/>
        <w:rPr>
          <w:rFonts w:ascii="Times New Roman" w:hAnsi="Times New Roman" w:cs="Times New Roman"/>
          <w:color w:val="000000" w:themeColor="text1"/>
          <w:lang w:eastAsia="zh-CN"/>
        </w:rPr>
      </w:pPr>
      <w:r w:rsidRPr="00B563F7">
        <w:rPr>
          <w:rFonts w:ascii="Times New Roman" w:hAnsi="Times New Roman" w:cs="Times New Roman"/>
          <w:color w:val="000000" w:themeColor="text1"/>
          <w:highlight w:val="yellow"/>
        </w:rPr>
        <w:t>DNA methylation</w:t>
      </w:r>
      <w:r w:rsidR="00183668" w:rsidRPr="00B563F7">
        <w:rPr>
          <w:rFonts w:ascii="Times New Roman" w:hAnsi="Times New Roman" w:cs="Times New Roman"/>
          <w:color w:val="000000" w:themeColor="text1"/>
          <w:highlight w:val="yellow"/>
        </w:rPr>
        <w:t xml:space="preserve"> (</w:t>
      </w:r>
      <w:proofErr w:type="spellStart"/>
      <w:r w:rsidR="00183668" w:rsidRPr="00B563F7">
        <w:rPr>
          <w:rFonts w:ascii="Times New Roman" w:hAnsi="Times New Roman" w:cs="Times New Roman"/>
          <w:color w:val="000000" w:themeColor="text1"/>
          <w:highlight w:val="yellow"/>
        </w:rPr>
        <w:t>DNAm</w:t>
      </w:r>
      <w:proofErr w:type="spellEnd"/>
      <w:r w:rsidR="00183668" w:rsidRPr="00B563F7">
        <w:rPr>
          <w:rFonts w:ascii="Times New Roman" w:hAnsi="Times New Roman" w:cs="Times New Roman"/>
          <w:color w:val="000000" w:themeColor="text1"/>
          <w:highlight w:val="yellow"/>
        </w:rPr>
        <w:t>)</w:t>
      </w:r>
      <w:r w:rsidRPr="00B563F7">
        <w:rPr>
          <w:rFonts w:ascii="Times New Roman" w:hAnsi="Times New Roman" w:cs="Times New Roman"/>
          <w:color w:val="000000" w:themeColor="text1"/>
          <w:highlight w:val="yellow"/>
        </w:rPr>
        <w:t xml:space="preserve"> is a </w:t>
      </w:r>
      <w:r w:rsidR="006A73B5" w:rsidRPr="00B563F7">
        <w:rPr>
          <w:rFonts w:ascii="Times New Roman" w:hAnsi="Times New Roman" w:cs="Times New Roman"/>
          <w:color w:val="000000" w:themeColor="text1"/>
          <w:highlight w:val="yellow"/>
        </w:rPr>
        <w:t xml:space="preserve">highly </w:t>
      </w:r>
      <w:r w:rsidR="00D21897" w:rsidRPr="00B563F7">
        <w:rPr>
          <w:rFonts w:ascii="Times New Roman" w:hAnsi="Times New Roman" w:cs="Times New Roman"/>
          <w:color w:val="000000" w:themeColor="text1"/>
          <w:highlight w:val="yellow"/>
        </w:rPr>
        <w:t xml:space="preserve">stable </w:t>
      </w:r>
      <w:r w:rsidR="0002172D" w:rsidRPr="00B563F7">
        <w:rPr>
          <w:rFonts w:ascii="Times New Roman" w:hAnsi="Times New Roman" w:cs="Times New Roman"/>
          <w:color w:val="000000" w:themeColor="text1"/>
          <w:highlight w:val="yellow"/>
        </w:rPr>
        <w:t xml:space="preserve">and </w:t>
      </w:r>
      <w:r w:rsidR="00D21897" w:rsidRPr="00B563F7">
        <w:rPr>
          <w:rFonts w:ascii="Times New Roman" w:hAnsi="Times New Roman" w:cs="Times New Roman"/>
          <w:color w:val="000000" w:themeColor="text1"/>
          <w:highlight w:val="yellow"/>
        </w:rPr>
        <w:t>heritable</w:t>
      </w:r>
      <w:r w:rsidR="0002172D" w:rsidRPr="00B563F7">
        <w:rPr>
          <w:rFonts w:ascii="Times New Roman" w:hAnsi="Times New Roman" w:cs="Times New Roman"/>
          <w:color w:val="000000" w:themeColor="text1"/>
          <w:highlight w:val="yellow"/>
        </w:rPr>
        <w:t xml:space="preserve"> </w:t>
      </w:r>
      <w:r w:rsidRPr="00B563F7">
        <w:rPr>
          <w:rFonts w:ascii="Times New Roman" w:hAnsi="Times New Roman" w:cs="Times New Roman"/>
          <w:color w:val="000000" w:themeColor="text1"/>
          <w:highlight w:val="yellow"/>
        </w:rPr>
        <w:t xml:space="preserve">epigenetic mark </w:t>
      </w:r>
      <w:r w:rsidR="000A2EBD" w:rsidRPr="00B563F7">
        <w:rPr>
          <w:rFonts w:ascii="Times New Roman" w:hAnsi="Times New Roman" w:cs="Times New Roman"/>
          <w:color w:val="000000" w:themeColor="text1"/>
          <w:highlight w:val="yellow"/>
        </w:rPr>
        <w:t>mostly occur</w:t>
      </w:r>
      <w:r w:rsidR="00F65AB1" w:rsidRPr="00B563F7">
        <w:rPr>
          <w:rFonts w:ascii="Times New Roman" w:hAnsi="Times New Roman" w:cs="Times New Roman"/>
          <w:color w:val="000000" w:themeColor="text1"/>
          <w:highlight w:val="yellow"/>
        </w:rPr>
        <w:t>r</w:t>
      </w:r>
      <w:r w:rsidR="000A2EBD" w:rsidRPr="00B563F7">
        <w:rPr>
          <w:rFonts w:ascii="Times New Roman" w:hAnsi="Times New Roman" w:cs="Times New Roman"/>
          <w:color w:val="000000" w:themeColor="text1"/>
          <w:highlight w:val="yellow"/>
        </w:rPr>
        <w:t>ing</w:t>
      </w:r>
      <w:r w:rsidR="0033013F" w:rsidRPr="00B563F7">
        <w:rPr>
          <w:rFonts w:ascii="Times New Roman" w:hAnsi="Times New Roman" w:cs="Times New Roman"/>
          <w:color w:val="000000" w:themeColor="text1"/>
          <w:highlight w:val="yellow"/>
        </w:rPr>
        <w:t xml:space="preserve"> </w:t>
      </w:r>
      <w:r w:rsidR="00530213" w:rsidRPr="00B563F7">
        <w:rPr>
          <w:rFonts w:ascii="Times New Roman" w:hAnsi="Times New Roman" w:cs="Times New Roman"/>
          <w:color w:val="000000" w:themeColor="text1"/>
          <w:highlight w:val="yellow"/>
        </w:rPr>
        <w:t>on the</w:t>
      </w:r>
      <w:r w:rsidR="00024322" w:rsidRPr="00B563F7">
        <w:rPr>
          <w:rFonts w:ascii="Times New Roman" w:hAnsi="Times New Roman" w:cs="Times New Roman"/>
          <w:color w:val="000000" w:themeColor="text1"/>
          <w:highlight w:val="yellow"/>
        </w:rPr>
        <w:t xml:space="preserve"> fifth position of cytosine</w:t>
      </w:r>
      <w:r w:rsidR="003B7F93" w:rsidRPr="00B563F7">
        <w:rPr>
          <w:rFonts w:ascii="Times New Roman" w:hAnsi="Times New Roman" w:cs="Times New Roman"/>
          <w:color w:val="000000" w:themeColor="text1"/>
        </w:rPr>
        <w:t xml:space="preserve"> </w:t>
      </w:r>
      <w:r w:rsidR="003B7F93" w:rsidRPr="009D4085">
        <w:rPr>
          <w:rFonts w:ascii="Times New Roman" w:hAnsi="Times New Roman" w:cs="Times New Roman"/>
          <w:color w:val="000000" w:themeColor="text1"/>
        </w:rPr>
        <w:fldChar w:fldCharType="begin" w:fldLock="1"/>
      </w:r>
      <w:r w:rsidR="00DC3B05" w:rsidRPr="009D4085">
        <w:rPr>
          <w:rFonts w:ascii="Times New Roman" w:hAnsi="Times New Roman" w:cs="Times New Roman"/>
          <w:color w:val="000000" w:themeColor="text1"/>
        </w:rPr>
        <w:instrText>ADDIN CSL_CITATION { "citationItems" : [ { "id" : "ITEM-1", "itemData" : { "DOI" : "10.1016/j.cell.2013.12.019", "ISSN" : "1097-4172", "PMID" : "24439369", "abstract" : "Methylation of cytosines in the mammalian genome represents a key epigenetic modification and is dynamically regulated during development. Compelling evidence now suggests that dynamic regulation of DNA methylation is mainly achieved through a cyclic enzymatic cascade comprised of cytosine methylation, iterative oxidation of methyl group by TET dioxygenases, and restoration of unmodified cytosines by either replication-dependent dilution or DNA glycosylase-initiated base excision repair. In this review, we discuss the mechanism and function of DNA demethylation in mammalian genomes, focusing particularly on how developmental modulation of the cytosine-modifying pathway is coupled to active reversal of DNA methylation in diverse biological processes.", "author" : [ { "dropping-particle" : "", "family" : "Wu", "given" : "Hao", "non-dropping-particle" : "", "parse-names" : false, "suffix" : "" }, { "dropping-particle" : "", "family" : "Zhang", "given" : "Yi", "non-dropping-particle" : "", "parse-names" : false, "suffix" : "" }, { "dropping-particle" : "", "family" : "Barreto", "given" : "G.", "non-dropping-particle" : "", "parse-names" : false, "suffix" : "" }, { "dropping-particle" : "", "family" : "Sch\u00e4fer", "given" : "A.", "non-dropping-particle" : "", "parse-names" : false, "suffix" : "" }, { "dropping-particle" : "", "family" : "Marhold", "given" : "J.", "non-dropping-particle" : "", "parse-names" : false, "suffix" : "" }, { "dropping-particle" : "", "family" : "Stach", "given" : "D.", "non-dropping-particle" : "", "parse-names" : false, "suffix" : "" }, { "dropping-particle" : "", "family" : "Swaminathan", "given" : "S.K.", "non-dropping-particle" : "", "parse-names" : false, "suffix" : "" }, { "dropping-particle" : "", "family" : "Handa", "given" : "V.", "non-dropping-particle" : "", "parse-names" : false, "suffix" : "" }, { "dropping-particle" : "", "family" : "D\u00f6derlein", "given" : "G.", "non-dropping-particle" : "", "parse-names" : false, "suffix" : "" }, { "dropping-particle" : "", "family" : "Maltry", "given" : "N.", "non-dropping-particle" : "", "parse-names" : false, "suffix" : "" }, { "dropping-particle" : "", "family" : "Wu", "given" : "W.", "non-dropping-particle" : "", "parse-names" : false, "suffix" : "" }, { "dropping-particle" : "", "family" : "Lyko", "given" : "F.", "non-dropping-particle" : "", "parse-names" : false, "suffix" : "" }, { "dropping-particle" : "", "family" : "Niehrs", "given" : "C.", "non-dropping-particle" : "", "parse-names" : false, "suffix" : "" }, { "dropping-particle" : "", "family" : "Baylin", "given" : "S.B.", "non-dropping-particle" : "", "parse-names" : false, "suffix" : "" }, { "dropping-particle" : "", "family" : "Jones", "given" : "P.A.", "non-dropping-particle" : "", "parse-names" : false, "suffix" : "" }, { "dropping-particle" : "", "family" : "Bennett", "given" : "M.T.", "non-dropping-particle" : "", "parse-names" : false, "suffix" : "" }, { "dropping-particle" : "", "family" : "Rodgers", "given" : "M.T.", "non-dropping-particle" : "", "parse-names" : false, "suffix" : "" }, { "dropping-particle" : "", "family" : "Hebert", "given" : "A.S.", "non-dropping-particle" : "", "parse-names" : false, "suffix" : "" }, { "dropping-particle" : "", "family" : "Ruslander", "given" : "L.E.", "non-dropping-particle" : "", "parse-names" : false, "suffix" : "" }, { "dropping-particle" : "", "family" : "Eisele", "given" : "L.", "non-dropping-particle" : "", "parse-names" : false, "suffix" : "" }, { "dropping-particle" : "", "family" : "Drohat", "given" : "A.C.", "non-dropping-particle" : "", "parse-names" : false, "suffix" : "" }, { "dropping-particle" : "", "family" : "Bernstein", "given" : "B.E.", "non-dropping-particle" : "", "parse-names" : false, "suffix" : "" }, { "dropping-particle" : "", "family" : "Mikkelsen", "given" : "T.S.", "non-dropping-particle" : "", "parse-names" : false, "suffix" : "" }, { "dropping-particle" : "", "family" : "Xie", "given" : "X.", "non-dropping-particle" : "", "parse-names" : false, "suffix" : "" }, { "dropping-particle" : "", "family" : "Kamal", "given" : "M.", "non-dropping-particle" : "", "parse-names" : false, "suffix" : "" }, { "dropping-particle" : "", "family" : "Huebert", "given" : "D.J.", "non-dropping-particle" : "", "parse-names" : false, "suffix" : "" }, { "dropping-particle" : "", "family" : "Cuff", "given" : "J.", "non-dropping-particle" : "", "parse-names" : false, "suffix" : "" }, { "dropping-particle" : "", "family" : "Fry", "given" : "B.", "non-dropping-particle" : "", "parse-names" : false, "suffix" : "" }, { "dropping-particle" : "", "family" : "Meissner", "given" : "A.", "non-dropping-particle" : "", "parse-names" : false, "suffix" : "" }, { "dropping-particle" : "", "family" : "Wernig", "given" : "M.", "non-dropping-particle" : "", "parse-names" : false, "suffix" : "" }, { "dropping-particle" : "", "family" : "Plath", "given" : "K.", "non-dropping-particle" : "", "parse-names" : false, "suffix" : "" }, { "dropping-particle" : "", "family" : "Al.", "given" : "Et", "non-dropping-particle" : "", "parse-names" : false, "suffix" : "" }, { "dropping-particle" : "", "family" : "Bhutani", "given" : "N.", "non-dropping-particle" : "", "parse-names" : false, "suffix" : "" }, { "dropping-particle" : "", "family" : "Brady", "given" : "J.J.", "non-dropping-particle" : "", "parse-names" : false, "suffix" : "" }, { "dropping-particle" : "", "family" : "Damian", "given" : "M.", "non-dropping-particle" : "", "parse-names" : false, "suffix" : "" }, { "dropping-particle" : "", "family" : "Sacco", "given" : "A.", "non-dropping-particle" : "", "parse-names" : false, "suffix" : "" }, { "dropping-particle" : "", "family" : "Corbel", "given" : "S.Y.", "non-dropping-particle" : "", "parse-names" : false, "suffix" : "" }, { "dropping-particle" : "", "family" : "Blau", "given" : "H.M.", "non-dropping-particle" : "", "parse-names" : false, "suffix" : "" }, { "dropping-particle" : "", "family" : "Bird", "given" : "A.", "non-dropping-particle" : "", "parse-names" : false, "suffix" : "" }, { "dropping-particle" : "", "family" : "Blaschke", "given" : "K.", "non-dropping-particle" : "", "parse-names" : false, "suffix" : "" }, { "dropping-particle" : "", "family" : "Ebata", "given" : "K.T.", "non-dropping-particle" : "", "parse-names" : false, "suffix" : "" }, { "dropping-particle" : "", "family" : "Karimi", "given" : "M.M.", "non-dropping-particle" : "", "parse-names" : false, "suffix" : "" }, { "dropping-particle" : "", "family" : "Zepeda-Mart\u00ednez", "given" : "J.A.", "non-dropping-particle" : "", "parse-names" : false, "suffix" : "" }, { "dropping-particle" : "", "family" : "Goyal", "given" : "P.", "non-dropping-particle" : "", "parse-names" : false, "suffix" : "" }, { "dropping-particle" : "", "family" : "Mahapatra", "given" : "S.", "non-dropping-particle" : "", "parse-names" : false, "suffix" : "" }, { "dropping-particle" : "", "family" : "Tam", "given" : "A.", "non-dropping-particle" : "", "parse-names" : false, "suffix" : "" }, { "dropping-particle" : "", "family" : "Laird", "given" : "D.J.", "non-dropping-particle" : "", "parse-names" : false, "suffix" : "" }, { "dropping-particle" : "", "family" : "Hirst", "given" : "M.", "non-dropping-particle" : "", "parse-names" : false, "suffix" : "" }, { "dropping-particle" : "", "family" : "Rao", "given" : "A.", "non-dropping-particle" : "", "parse-names" : false, "suffix" : "" }, { "dropping-particle" : "", "family" : "Al.", "given" : "Et", "non-dropping-particle" : "", "parse-names" : false, "suffix" : "" }, { "dropping-particle" : "", "family" : "Booth", "given" : "M.J.", "non-dropping-particle" : "", "parse-names" : false, "suffix" : "" }, { "dropping-particle" : "", "family" : "Branco", "given" : "M.R.", "non-dropping-particle" : "", "parse-names" : false, "suffix" : "" }, { "dropping-particle" : "", "family" : "Ficz", "given" : "G.", "non-dropping-particle" : "", "parse-names" : false, "suffix" : "" }, { "dropping-particle" : "", "family" : "Oxley", "given" : "D.", "non-dropping-particle" : "", "parse-names" : false, "suffix" : "" }, { "dropping-particle" : "", "family" : "Krueger", "given" : "F.", "non-dropping-particle" : "", "parse-names" : false, "suffix" : "" }, { "dropping-particle" : "", "family" : "Reik", "given" : "W.", "non-dropping-particle" : "", "parse-names" : false, "suffix" : "" }, { "dropping-particle" : "", "family" : "Balasubramanian", "given" : "S.", "non-dropping-particle" : "", "parse-names" : false, "suffix" : "" }, { "dropping-particle" : "", "family" : "Borst", "given" : "P.", "non-dropping-particle" : "", "parse-names" : false, "suffix" : "" }, { "dropping-particle" : "", "family" : "Sabatini", "given" : "R.", "non-dropping-particle" : "", "parse-names" : false, "suffix" : "" }, { "dropping-particle" : "", "family" : "Bostick", "given" : "M.", "non-dropping-particle" : "", "parse-names" : false, "suffix" : "" }, { "dropping-particle" : "", "family" : "Kim", "given" : "J.K.", "non-dropping-particle" : "", "parse-names" : false, "suffix" : "" }, { "dropping-particle" : "", "family" : "Est\u00e8ve", "given" : "P.O.", "non-dropping-particle" : "", "parse-names" : false, "suffix" : "" }, { "dropping-particle" : "", "family" : "Clark", "given" : "A.", "non-dropping-particle" : "", "parse-names" : false, "suffix" : "" }, { "dropping-particle" : "", "family" : "Pradhan", "given" : "S.", "non-dropping-particle" : "", "parse-names" : false, "suffix" : "" }, { "dropping-particle" : "", "family" : "Jacobsen", "given" : "S.E.", "non-dropping-particle" : "", "parse-names" : false, "suffix" : "" }, { "dropping-particle" : "", "family" : "Bransteitter", "given" : "R.", "non-dropping-particle" : "", "parse-names" : false, "suffix" : "" }, { "dropping-particle" : "", "family" : "Pham", "given" : "P.", "non-dropping-particle" : "", "parse-names" : false, "suffix" : "" }, { "dropping-particle" : "", "family" : "Scharff", "given" : "M.D.", "non-dropping-particle" : "", "parse-names" : false, "suffix" : "" }, { "dropping-particle" : "", "family" : "Goodman", "given" : "M.F.", "non-dropping-particle" : "", "parse-names" : false, "suffix" : "" }, { "dropping-particle" : "", "family" : "Chen", "given" : "T.", "non-dropping-particle" : "", "parse-names" : false, "suffix" : "" }, { "dropping-particle" : "", "family" : "Ueda", "given" : "Y.", "non-dropping-particle" : "", "parse-names" : false, "suffix" : "" }, { "dropping-particle" : "", "family" : "Dodge", "given" : "J.E.", "non-dropping-particle" : "", "parse-names" : false, "suffix" : "" }, { "dropping-particle" : "", "family" : "Wang", "given" : "Z.", "non-dropping-particle" : "", "parse-names" : false, "suffix" : "" }, { "dropping-particle" : "", "family" : "Li", "given" : "E.", "non-dropping-particle" : "", "parse-names" : false, "suffix" : "" }, { "dropping-particle" : "", "family" : "Chen", "given" : "C.C.", "non-dropping-particle" : "", "parse-names" : false, "suffix" : "" }, { "dropping-particle" : "", "family" : "Wang", "given" : "K.Y.", "non-dropping-particle" : "", "parse-names" : false, "suffix" : "" }, { "dropping-particle" : "", "family" : "Shen", "given" : "C.K.", "non-dropping-particle" : "", "parse-names" : false, "suffix" : "" }, { "dropping-particle" : "", "family" : "Chen", "given" : "J.", "non-dropping-particle" : "", "parse-names" : false, "suffix" : "" }, { "dropping-particle" : "", "family" : "Guo", "given" : "L.", "non-dropping-particle" : "", "parse-names" : false, "suffix" : "" }, { "dropping-particle" : "", "family" : "Zhang", "given" : "L.", "non-dropping-particle" : "", "parse-names" : false, "suffix" : "" }, { "dropping-particle" : "", "family" : "Wu", "given" : "H.", "non-dropping-particle" : "", "parse-names" : false, "suffix" : "" }, { "dropping-particle" : "", "family" : "Yang", "given" : "J.", "non-dropping-particle" : "", "parse-names" : false, "suffix" : "" }, { "dropping-particle" : "", "family" : "Liu", "given" : "H.", "non-dropping-particle" : "", "parse-names" : false, "suffix" : "" }, { "dropping-particle" : "", "family" : "Wang", "given" : "X.", "non-dropping-particle" : "", "parse-names" : false, "suffix" : "" }, { "dropping-particle" : "", "family" : "Hu", "given" : "X.", "non-dropping-particle" : "", "parse-names" : false, "suffix" : "" }, { "dropping-particle" : "", "family" : "Gu", "given" : "T.", "non-dropping-particle" : "", "parse-names" : false, "suffix" : "" }, { "dropping-particle" : "", "family" : "Zhou", "given" : "Z.", "non-dropping-particle" : "", "parse-names" : false, "suffix" : "" }, { "dropping-particle" : "", "family" : "Al.", "given" : "Et", "non-dropping-particle" : "", "parse-names" : false, "suffix" : "" }, { "dropping-particle" : "", "family" : "Chen", "given" : "Q.", "non-dropping-particle" : "", "parse-names" : false, "suffix" : "" }, { "dropping-particle" : "", "family" : "Chen", "given" : "Y.", "non-dropping-particle" : "", "parse-names" : false, "suffix" : "" }, { "dropping-particle" : "", "family" : "Bian", "given" : "C.", "non-dropping-particle" : "", "parse-names" : false, "suffix" : "" }, { "dropping-particle" : "", "family" : "Fujiki", "given" : "R.", "non-dropping-particle" : "", "parse-names" : false, "suffix" : "" }, { "dropping-particle" : "", "family" : "Yu", "given" : "X.", "non-dropping-particle" : "", "parse-names" : false, "suffix" : "" }, { "dropping-particle" : "", "family" : "Cimmino", "given" : "L.", "non-dropping-particle" : "", "parse-names" : false, "suffix" : "" }, { "dropping-particle" : "", "family" : "Abdel-Wahab", "given" : "O.", "non-dropping-particle" : "", "parse-names" : false, "suffix" : "" }, { "dropping-particle" : "", "family" : "Levine", "given" : "R.L.", "non-dropping-particle" : "", "parse-names" : false, "suffix" : "" }, { "dropping-particle" : "", "family" : "Aifantis", "given" : "I.", "non-dropping-particle" : "", "parse-names" : false, "suffix" : "" }, { "dropping-particle" : "", "family" : "Clark", "given" : "S.J.", "non-dropping-particle" : "", "parse-names" : false, "suffix" : "" }, { "dropping-particle" : "", "family" : "Harrison", "given" : "J.", "non-dropping-particle" : "", "parse-names" : false, "suffix" : "" }, { "dropping-particle" : "", "family" : "Paul", "given" : "C.L.", "non-dropping-particle" : "", "parse-names" : false, "suffix" : "" }, { "dropping-particle" : "", "family" : "Frommer", "given" : "M.", "non-dropping-particle" : "", "parse-names" : false, "suffix" : "" }, { "dropping-particle" : "", "family" : "Clark", "given" : "T.A.", "non-dropping-particle" : "", "parse-names" : false, "suffix" : "" }, { "dropping-particle" : "", "family" : "Lu", "given" : "X.", "non-dropping-particle" : "", "parse-names" : false, "suffix" : "" }, { "dropping-particle" : "", "family" : "Luong", "given" : "K.", "non-dropping-particle" : "", "parse-names" : false, "suffix" : "" }, { "dropping-particle" : "", "family" : "Dai", "given" : "Q.", "non-dropping-particle" : "", "parse-names" : false, "suffix" : "" }, { "dropping-particle" : "", "family" : "Boitano", "given" : "M.", "non-dropping-particle" : "", "parse-names" : false, "suffix" : "" }, { "dropping-particle" : "", "family" : "Turner", "given" : "S.W.", "non-dropping-particle" : "", "parse-names" : false, "suffix" : "" }, { "dropping-particle" : "", "family" : "He", "given" : "C.", "non-dropping-particle" : "", "parse-names" : false, "suffix" : "" }, { "dropping-particle" : "", "family" : "Korlach", "given" : "J.", "non-dropping-particle" : "", "parse-names" : false, "suffix" : "" }, { "dropping-particle" : "", "family" : "Colquitt", "given" : "B.M.", "non-dropping-particle" : "", "parse-names" : false, "suffix" : "" }, { "dropping-particle" : "", "family" : "Allen", "given" : "W.E.", "non-dropping-particle" : "", "parse-names" : false, "suffix" : "" }, { "dropping-particle" : "", "family" : "Barnea", "given" : "G.", "non-dropping-particle" : "", "parse-names" : false, "suffix" : "" }, { "dropping-particle" : "", "family" : "Lomvardas", "given" : "S.", "non-dropping-particle" : "", "parse-names" : false, "suffix" : "" }, { "dropping-particle" : "", "family" : "Conticello", "given" : "S.G.", "non-dropping-particle" : "", "parse-names" : false, "suffix" : "" }, { "dropping-particle" : "", "family" : "Cort\u00e1zar", "given" : "D.", "non-dropping-particle" : "", "parse-names" : false, "suffix" : "" }, { "dropping-particle" : "", "family" : "Kunz", "given" : "C.", "non-dropping-particle" : "", "parse-names" : false, "suffix" : "" }, { "dropping-particle" : "", "family" : "Selfridge", "given" : "J.", "non-dropping-particle" : "", "parse-names" : false, "suffix" : "" }, { "dropping-particle" : "", "family" : "Lettieri", "given" : "T.", "non-dropping-particle" : "", "parse-names" : false, "suffix" : "" }, { "dropping-particle" : "", "family" : "Saito", "given" : "Y.", "non-dropping-particle" : "", "parse-names" : false, "suffix" : "" }, { "dropping-particle" : "", "family" : "MacDougall", "given" : "E.", "non-dropping-particle" : "", "parse-names" : false, "suffix" : "" }, { "dropping-particle" : "", "family" : "Wirz", "given" : "A.", "non-dropping-particle" : "", "parse-names" : false, "suffix" : "" }, { "dropping-particle" : "", "family" : "Schuermann", "given" : "D.", "non-dropping-particle" : "", "parse-names" : false, "suffix" : "" }, { "dropping-particle" : "", "family" : "Jacobs", "given" : "A.L.", "non-dropping-particle" : "", "parse-names" : false, "suffix" : "" }, { "dropping-particle" : "", "family" : "Siegrist", "given" : "F.", "non-dropping-particle" : "", "parse-names" : false, "suffix" : "" }, { "dropping-particle" : "", "family" : "Al.", "given" : "Et", "non-dropping-particle" : "", "parse-names" : false, "suffix" : "" }, { "dropping-particle" : "", "family" : "Cortellino", "given" : "S.", "non-dropping-particle" : "", "parse-names" : false, "suffix" : "" }, { "dropping-particle" : "", "family" : "Xu", "given" : "J.", "non-dropping-particle" : "", "parse-names" : false, "suffix" : "" }, { "dropping-particle" : "", "family" : "Sannai", "given" : "M.", "non-dropping-particle" : "", "parse-names" : false, "suffix" : "" }, { "dropping-particle" : "", "family" : "Moore", "given" : "R.", "non-dropping-particle" : "", "parse-names" : false, "suffix" : "" }, { "dropping-particle" : "", "family" : "Caretti", "given" : "E.", "non-dropping-particle" : "", "parse-names" : false, "suffix" : "" }, { "dropping-particle" : "", "family" : "Cigliano", "given" : "A.", "non-dropping-particle" : "", "parse-names" : false, "suffix" : "" }, { "dropping-particle" : "Le", "family" : "Coz", "given" : "M.", "non-dropping-particle" : "", "parse-names" : false, "suffix" : "" }, { "dropping-particle" : "", "family" : "Devarajan", "given" : "K.", "non-dropping-particle" : "", "parse-names" : false, "suffix" : "" }, { "dropping-particle" : "", "family" : "Wessels", "given" : "A.", "non-dropping-particle" : "", "parse-names" : false, "suffix" : "" }, { "dropping-particle" : "", "family" : "Soprano", "given" : "D.", "non-dropping-particle" : "", "parse-names" : false, "suffix" : "" }, { "dropping-particle" : "", "family" : "Al.", "given" : "Et", "non-dropping-particle" : "", "parse-names" : false, "suffix" : "" }, { "dropping-particle" : "", "family" : "Costa", "given" : "Y.", "non-dropping-particle" : "", "parse-names" : false, "suffix" : "" }, { "dropping-particle" : "", "family" : "Ding", "given" : "J.", "non-dropping-particle" : "", "parse-names" : false, "suffix" : "" }, { "dropping-particle" : "", "family" : "Theunissen", "given" : "T.W.", "non-dropping-particle" : "", "parse-names" : false, "suffix" : "" }, { "dropping-particle" : "", "family" : "Faiola", "given" : "F.", "non-dropping-particle" : "", "parse-names" : false, "suffix" : "" }, { "dropping-particle" : "", "family" : "Hore", "given" : "T.A.", "non-dropping-particle" : "", "parse-names" : false, "suffix" : "" }, { "dropping-particle" : "", "family" : "Shliaha", "given" : "P.V.", "non-dropping-particle" : "", "parse-names" : false, "suffix" : "" }, { "dropping-particle" : "", "family" : "Fidalgo", "given" : "M.", "non-dropping-particle" : "", "parse-names" : false, "suffix" : "" }, { "dropping-particle" : "", "family" : "Saunders", "given" : "A.", "non-dropping-particle" : "", "parse-names" : false, "suffix" : "" }, { "dropping-particle" : "", "family" : "Lawrence", "given" : "M.", "non-dropping-particle" : "", "parse-names" : false, "suffix" : "" }, { "dropping-particle" : "", "family" : "Dietmann", "given" : "S.", "non-dropping-particle" : "", "parse-names" : false, "suffix" : "" }, { "dropping-particle" : "", "family" : "Al.", "given" : "Et", "non-dropping-particle" : "", "parse-names" : false, "suffix" : "" }, { "dropping-particle" : "", "family" : "Dalton", "given" : "S.R.", "non-dropping-particle" : "", "parse-names" : false, "suffix" : "" }, { "dropping-particle" : "", "family" : "Bellacosa", "given" : "A.", "non-dropping-particle" : "", "parse-names" : false, "suffix" : "" }, { "dropping-particle" : "", "family" : "Dang", "given" : "L.", "non-dropping-particle" : "", "parse-names" : false, "suffix" : "" }, { "dropping-particle" : "", "family" : "White", "given" : "D.W.", "non-dropping-particle" : "", "parse-names" : false, "suffix" : "" }, { "dropping-particle" : "", "family" : "Gross", "given" : "S.", "non-dropping-particle" : "", "parse-names" : false, "suffix" : "" }, { "dropping-particle" : "", "family" : "Bennett", "given" : "B.D.", "non-dropping-particle" : "", "parse-names" : false, "suffix" : "" }, { "dropping-particle" : "", "family" : "Bittinger", "given" : "M.A.", "non-dropping-particle" : "", "parse-names" : false, "suffix" : "" }, { "dropping-particle" : "", "family" : "Driggers", "given" : "E.M.", "non-dropping-particle" : "", "parse-names" : false, "suffix" : "" }, { "dropping-particle" : "", "family" : "Fantin", "given" : "V.R.", "non-dropping-particle" : "", "parse-names" : false, "suffix" : "" }, { "dropping-particle" : "", "family" : "Jang", "given" : "H.G.", "non-dropping-particle" : "", "parse-names" : false, "suffix" : "" }, { "dropping-particle" : "", "family" : "Jin", "given" : "S.", "non-dropping-particle" : "", "parse-names" : false, "suffix" : "" }, { "dropping-particle" : "", "family" : "Keenan", "given" : "M.C.", "non-dropping-particle" : "", "parse-names" : false, "suffix" : "" }, { "dropping-particle" : "", "family" : "Al.", "given" : "Et", "non-dropping-particle" : "", "parse-names" : false, "suffix" : "" }, { "dropping-particle" : "", "family" : "Dawlaty", "given" : "M.M.", "non-dropping-particle" : "", "parse-names" : false, "suffix" : "" }, { "dropping-particle" : "", "family" : "Ganz", "given" : "K.", "non-dropping-particle" : "", "parse-names" : false, "suffix" : "" }, { "dropping-particle" : "", "family" : "Powell", "given" : "B.E.", "non-dropping-particle" : "", "parse-names" : false, "suffix" : "" }, { "dropping-particle" : "", "family" : "Hu", "given" : "Y.C.", "non-dropping-particle" : "", "parse-names" : false, "suffix" : "" }, { "dropping-particle" : "", "family" : "Markoulaki", "given" : "S.", "non-dropping-particle" : "", "parse-names" : false, "suffix" : "" }, { "dropping-particle" : "", "family" : "Cheng", "given" : "A.W.", "non-dropping-particle" : "", "parse-names" : false, "suffix" : "" }, { "dropping-particle" : "", "family" : "Gao", "given" : "Q.", "non-dropping-particle" : "", "parse-names" : false, "suffix" : "" }, { "dropping-particle" : "", "family" : "Kim", "given" : "J.", "non-dropping-particle" : "", "parse-names" : false, "suffix" : "" }, { "dropping-particle" : "", "family" : "Choi", "given" : "S.W.", "non-dropping-particle" : "", "parse-names" : false, "suffix" : "" }, { "dropping-particle" : "", "family" : "Page", "given" : "D.C.", "non-dropping-particle" : "", "parse-names" : false, "suffix" : "" }, { "dropping-particle" : "", "family" : "Jaenisch", "given" : "R.", "non-dropping-particle" : "", "parse-names" : false, "suffix" : "" }, { "dropping-particle" : "", "family" : "Dawlaty", "given" : "M.M.", "non-dropping-particle" : "", "parse-names" : false, "suffix" : "" }, { "dropping-particle" : "", "family" : "Breiling", "given" : "A.", "non-dropping-particle" : "", "parse-names" : false, "suffix" : "" }, { "dropping-particle" : "", "family" : "Le", "given" : "T.", "non-dropping-particle" : "", "parse-names" : false, "suffix" : "" }, { "dropping-particle" : "", "family" : "Raddatz", "given" : "G.", "non-dropping-particle" : "", "parse-names" : false, "suffix" : "" }, { "dropping-particle" : "", "family" : "Barrasa", "given" : "M.I.", "non-dropping-particle" : "", "parse-names" : false, "suffix" : "" }, { "dropping-particle" : "", "family" : "Cheng", "given" : "A.W.", "non-dropping-particle" : "", "parse-names" : false, "suffix" : "" }, { "dropping-particle" : "", "family" : "Gao", "given" : "Q.", "non-dropping-particle" : "", "parse-names" : false, "suffix" : "" }, { "dropping-particle" : "", "family" : "Powell", "given" : "B.E.", "non-dropping-particle" : "", "parse-names" : false, "suffix" : "" }, { "dropping-particle" : "", "family" : "Li", "given" : "Z.", "non-dropping-particle" : "", "parse-names" : false, "suffix" : "" }, { "dropping-particle" : "", "family" : "Xu", "given" : "M.", "non-dropping-particle" : "", "parse-names" : false, "suffix" : "" }, { "dropping-particle" : "", "family" : "Al.", "given" : "Et", "non-dropping-particle" : "", "parse-names" : false, "suffix" : "" }, { "dropping-particle" : "", "family" : "Deaton", "given" : "A.M.", "non-dropping-particle" : "", "parse-names" : false, "suffix" : "" }, { "dropping-particle" : "", "family" : "Bird", "given" : "A.", "non-dropping-particle" : "", "parse-names" : false, "suffix" : "" }, { "dropping-particle" : "", "family" : "Delhommeau", "given" : "F.", "non-dropping-particle" : "", "parse-names" : false, "suffix" : "" }, { "dropping-particle" : "", "family" : "Dupont", "given" : "S.", "non-dropping-particle" : "", "parse-names" : false, "suffix" : "" }, { "dropping-particle" : "Della", "family" : "Valle", "given" : "V.", "non-dropping-particle" : "", "parse-names" : false, "suffix" : "" }, { "dropping-particle" : "", "family" : "James", "given" : "C.", "non-dropping-particle" : "", "parse-names" : false, "suffix" : "" }, { "dropping-particle" : "", "family" : "Trannoy", "given" : "S.", "non-dropping-particle" : "", "parse-names" : false, "suffix" : "" }, { "dropping-particle" : "", "family" : "Mass\u00e9", "given" : "A.", "non-dropping-particle" : "", "parse-names" : false, "suffix" : "" }, { "dropping-particle" : "", "family" : "Kosmider", "given" : "O.", "non-dropping-particle" : "", "parse-names" : false, "suffix" : "" }, { "dropping-particle" : "Le", "family" : "Couedic", "given" : "J.P.", "non-dropping-particle" : "", "parse-names" : false, "suffix" : "" }, { "dropping-particle" : "", "family" : "Robert", "given" : "F.", "non-dropping-particle" : "", "parse-names" : false, "suffix" : "" }, { "dropping-particle" : "", "family" : "Alberdi", "given" : "A.", "non-dropping-particle" : "", "parse-names" : false, "suffix" : "" }, { "dropping-particle" : "", "family" : "Al.", "given" : "Et", "non-dropping-particle" : "", "parse-names" : false, "suffix" : "" }, { "dropping-particle" : "", "family" : "Deplus", "given" : "R.", "non-dropping-particle" : "", "parse-names" : false, "suffix" : "" }, { "dropping-particle" : "", "family" : "Delatte", "given" : "B.", "non-dropping-particle" : "", "parse-names" : false, "suffix" : "" }, { "dropping-particle" : "", "family" : "Schwinn", "given" : "M.K.", "non-dropping-particle" : "", "parse-names" : false, "suffix" : "" }, { "dropping-particle" : "", "family" : "Defrance", "given" : "M.", "non-dropping-particle" : "", "parse-names" : false, "suffix" : "" }, { "dropping-particle" : "", "family" : "M\u00e9ndez", "given" : "J.", "non-dropping-particle" : "", "parse-names" : false, "suffix" : "" }, { "dropping-particle" : "", "family" : "Murphy", "given" : "N.", "non-dropping-particle" : "", "parse-names" : false, "suffix" : "" }, { "dropping-particle" : "", "family" : "Dawson", "given" : "M.A.", "non-dropping-particle" : "", "parse-names" : false, "suffix" : "" }, { "dropping-particle" : "", "family" : "Volkmar", "given" : "M.", "non-dropping-particle" : "", "parse-names" : false, "suffix" : "" }, { "dropping-particle" : "", "family" : "Putmans", "given" : "P.", "non-dropping-particle" : "", "parse-names" : false, "suffix" : "" }, { "dropping-particle" : "", "family" : "Calonne", "given" : "E.", "non-dropping-particle" : "", "parse-names" : false, "suffix" : "" }, { "dropping-particle" : "", "family" : "Al.", "given" : "Et", "non-dropping-particle" : "", "parse-names" : false, "suffix" : "" }, { "dropping-particle" : "", "family" : "Doege", "given" : "C.A.", "non-dropping-particle" : "", "parse-names" : false, "suffix" : "" }, { "dropping-particle" : "", "family" : "Inoue", "given" : "K.", "non-dropping-particle" : "", "parse-names" : false, "suffix" : "" }, { "dropping-particle" : "", "family" : "Yamashita", "given" : "T.", "non-dropping-particle" : "", "parse-names" : false, "suffix" : "" }, { "dropping-particle" : "", "family" : "Rhee", "given" : "D.B.", "non-dropping-particle" : "", "parse-names" : false, "suffix" : "" }, { "dropping-particle" : "", "family" : "Travis", "given" : "S.", "non-dropping-particle" : "", "parse-names" : false, "suffix" : "" }, { "dropping-particle" : "", "family" : "Fujita", "given" : "R.", "non-dropping-particle" : "", "parse-names" : false, "suffix" : "" }, { "dropping-particle" : "", "family" : "Guarnieri", "given" : "P.", "non-dropping-particle" : "", "parse-names" : false, "suffix" : "" }, { "dropping-particle" : "", "family" : "Bhagat", "given" : "G.", "non-dropping-particle" : "", "parse-names" : false, "suffix" : "" }, { "dropping-particle" : "", "family" : "Vanti", "given" : "W.B.", "non-dropping-particle" : "", "parse-names" : false, "suffix" : "" }, { "dropping-particle" : "", "family" : "Shih", "given" : "A.", "non-dropping-particle" : "", "parse-names" : false, "suffix" : "" }, { "dropping-particle" : "", "family" : "Al.", "given" : "Et", "non-dropping-particle" : "", "parse-names" : false, "suffix" : "" }, { "dropping-particle" : "", "family" : "Engel", "given" : "N.", "non-dropping-particle" : "", "parse-names" : false, "suffix" : "" }, { "dropping-particle" : "", "family" : "Tront", "given" : "J.S.", "non-dropping-particle" : "", "parse-names" : false, "suffix" : "" }, { "dropping-particle" : "", "family" : "Erinle", "given" : "T.", "non-dropping-particle" : "", "parse-names" : false, "suffix" : "" }, { "dropping-particle" : "", "family" : "Nguyen", "given" : "N.", "non-dropping-particle" : "", "parse-names" : false, "suffix" : "" }, { "dropping-particle" : "", "family" : "Latham", "given" : "K.E.", "non-dropping-particle" : "", "parse-names" : false, "suffix" : "" }, { "dropping-particle" : "", "family" : "Sapienza", "given" : "C.", "non-dropping-particle" : "", "parse-names" : false, "suffix" : "" }, { "dropping-particle" : "", "family" : "Hoffman", "given" : "B.", "non-dropping-particle" : "", "parse-names" : false, "suffix" : "" }, { "dropping-particle" : "", "family" : "Liebermann", "given" : "D.A.", "non-dropping-particle" : "", "parse-names" : false, "suffix" : "" }, { "dropping-particle" : "", "family" : "Esteller", "given" : "M.", "non-dropping-particle" : "", "parse-names" : false, "suffix" : "" }, { "dropping-particle" : "", "family" : "Fan", "given" : "G.", "non-dropping-particle" : "", "parse-names" : false, "suffix" : "" }, { "dropping-particle" : "", "family" : "Beard", "given" : "C.", "non-dropping-particle" : "", "parse-names" : false, "suffix" : "" }, { "dropping-particle" : "", "family" : "Chen", "given" : "R.Z.", "non-dropping-particle" : "", "parse-names" : false, "suffix" : "" }, { "dropping-particle" : "", "family" : "Csankovszki", "given" : "G.", "non-dropping-particle" : "", "parse-names" : false, "suffix" : "" }, { "dropping-particle" : "", "family" : "Sun", "given" : "Y.", "non-dropping-particle" : "", "parse-names" : false, "suffix" : "" }, { "dropping-particle" : "", "family" : "Siniaia", "given" : "M.", "non-dropping-particle" : "", "parse-names" : false, "suffix" : "" }, { "dropping-particle" : "", "family" : "Biniszkiewicz", "given" : "D.", "non-dropping-particle" : "", "parse-names" : false, "suffix" : "" }, { "dropping-particle" : "", "family" : "Bates", "given" : "B.", "non-dropping-particle" : "", "parse-names" : false, "suffix" : "" }, { "dropping-particle" : "", "family" : "Lee", "given" : "P.P.", "non-dropping-particle" : "", "parse-names" : false, "suffix" : "" }, { "dropping-particle" : "", "family" : "Kuhn", "given" : "R.", "non-dropping-particle" : "", "parse-names" : false, "suffix" : "" }, { "dropping-particle" : "", "family" : "Al.", "given" : "Et", "non-dropping-particle" : "", "parse-names" : false, "suffix" : "" }, { "dropping-particle" : "", "family" : "Fan", "given" : "G.", "non-dropping-particle" : "", "parse-names" : false, "suffix" : "" }, { "dropping-particle" : "", "family" : "Martinowich", "given" : "K.", "non-dropping-particle" : "", "parse-names" : false, "suffix" : "" }, { "dropping-particle" : "", "family" : "Chin", "given" : "M.H.", "non-dropping-particle" : "", "parse-names" : false, "suffix" : "" }, { "dropping-particle" : "", "family" : "He", "given" : "F.", "non-dropping-particle" : "", "parse-names" : false, "suffix" : "" }, { "dropping-particle" : "", "family" : "Fouse", "given" : "S.D.", "non-dropping-particle" : "", "parse-names" : false, "suffix" : "" }, { "dropping-particle" : "", "family" : "Hutnick", "given" : "L.", "non-dropping-particle" : "", "parse-names" : false, "suffix" : "" }, { "dropping-particle" : "", "family" : "Hattori", "given" : "D.", "non-dropping-particle" : "", "parse-names" : false, "suffix" : "" }, { "dropping-particle" : "", "family" : "Ge", "given" : "W.", "non-dropping-particle" : "", "parse-names" : false, "suffix" : "" }, { "dropping-particle" : "", "family" : "Shen", "given" : "Y.", "non-dropping-particle" : "", "parse-names" : false, "suffix" : "" }, { "dropping-particle" : "", "family" : "Wu", "given" : "H.", "non-dropping-particle" : "", "parse-names" : false, "suffix" : "" }, { "dropping-particle" : "", "family" : "Al.", "given" : "Et", "non-dropping-particle" : "", "parse-names" : false, "suffix" : "" }, { "dropping-particle" : "", "family" : "Feng", "given" : "J.", "non-dropping-particle" : "", "parse-names" : false, "suffix" : "" }, { "dropping-particle" : "", "family" : "Zhou", "given" : "Y.", "non-dropping-particle" : "", "parse-names" : false, "suffix" : "" }, { "dropping-particle" : "", "family" : "Campbell", "given" : "S.L.", "non-dropping-particle" : "", "parse-names" : false, "suffix" : "" }, { "dropping-particle" : "", "family" : "Le", "given" : "T.", "non-dropping-particle" : "", "parse-names" : false, "suffix" : "" }, { "dropping-particle" : "", "family" : "Li", "given" : "E.", "non-dropping-particle" : "", "parse-names" : false, "suffix" : "" }, { "dropping-particle" : "", "family" : "Sweatt", "given" : "J.D.", "non-dropping-particle" : "", "parse-names" : false, "suffix" : "" }, { "dropping-particle" : "", "family" : "Silva", "given" : "A.J.", "non-dropping-particle" : "", "parse-names" : false, "suffix" : "" }, { "dropping-particle" : "", "family" : "Fan", "given" : "G.", "non-dropping-particle" : "", "parse-names" : false, "suffix" : "" }, { "dropping-particle" : "", "family" : "Feng", "given" : "S.", "non-dropping-particle" : "", "parse-names" : false, "suffix" : "" }, { "dropping-particle" : "", "family" : "Jacobsen", "given" : "S.E.", "non-dropping-particle" : "", "parse-names" : false, "suffix" : "" }, { "dropping-particle" : "", "family" : "Reik", "given" : "W.", "non-dropping-particle" : "", "parse-names" : false, "suffix" : "" }, { "dropping-particle" : "", "family" : "Ficz", "given" : "G.", "non-dropping-particle" : "", "parse-names" : false, "suffix" : "" }, { "dropping-particle" : "", "family" : "Branco", "given" : "M.R.", "non-dropping-particle" : "", "parse-names" : false, "suffix" : "" }, { "dropping-particle" : "", "family" : "Seisenberger", "given" : "S.", "non-dropping-particle" : "", "parse-names" : false, "suffix" : "" }, { "dropping-particle" : "", "family" : "Santos", "given" : "F.", "non-dropping-particle" : "", "parse-names" : false, "suffix" : "" }, { "dropping-particle" : "", "family" : "Krueger", "given" : "F.", "non-dropping-particle" : "", "parse-names" : false, "suffix" : "" }, { "dropping-particle" : "", "family" : "Hore", "given" : "T.A.", "non-dropping-particle" : "", "parse-names" : false, "suffix" : "" }, { "dropping-particle" : "", "family" : "Marques", "given" : "C.J.", "non-dropping-particle" : "", "parse-names" : false, "suffix" : "" }, { "dropping-particle" : "", "family" : "Andrews", "given" : "S.", "non-dropping-particle" : "", "parse-names" : false, "suffix" : "" }, { "dropping-particle" : "", "family" : "Reik", "given" : "W.", "non-dropping-particle" : "", "parse-names" : false, "suffix" : "" }, { "dropping-particle" : "", "family" : "Ficz", "given" : "G.", "non-dropping-particle" : "", "parse-names" : false, "suffix" : "" }, { "dropping-particle" : "", "family" : "Hore", "given" : "T.A.", "non-dropping-particle" : "", "parse-names" : false, "suffix" : "" }, { "dropping-particle" : "", "family" : "Santos", "given" : "F.", "non-dropping-particle" : "", "parse-names" : false, "suffix" : "" }, { "dropping-particle" : "", "family" : "Lee", "given" : "H.J.", "non-dropping-particle" : "", "parse-names" : false, "suffix" : "" }, { "dropping-particle" : "", "family" : "Dean", "given" : "W.", "non-dropping-particle" : "", "parse-names" : false, "suffix" : "" }, { "dropping-particle" : "", "family" : "Arand", "given" : "J.", "non-dropping-particle" : "", "parse-names" : false, "suffix" : "" }, { "dropping-particle" : "", "family" : "Krueger", "given" : "F.", "non-dropping-particle" : "", "parse-names" : false, "suffix" : "" }, { "dropping-particle" : "", "family" : "Oxley", "given" : "D.", "non-dropping-particle" : "", "parse-names" : false, "suffix" : "" }, { "dropping-particle" : "", "family" : "Paul", "given" : "Y.L.", "non-dropping-particle" : "", "parse-names" : false, "suffix" : "" }, { "dropping-particle" : "", "family" : "Walter", "given" : "J.", "non-dropping-particle" : "", "parse-names" : false, "suffix" : "" }, { "dropping-particle" : "", "family" : "Al.", "given" : "Et", "non-dropping-particle" : "", "parse-names" : false, "suffix" : "" }, { "dropping-particle" : "", "family" : "Figueroa", "given" : "M.E.", "non-dropping-particle" : "", "parse-names" : false, "suffix" : "" }, { "dropping-particle" : "", "family" : "Abdel-Wahab", "given" : "O.", "non-dropping-particle" : "", "parse-names" : false, "suffix" : "" }, { "dropping-particle" : "", "family" : "Lu", "given" : "C.", "non-dropping-particle" : "", "parse-names" : false, "suffix" : "" }, { "dropping-particle" : "", "family" : "Ward", "given" : "P.S.", "non-dropping-particle" : "", "parse-names" : false, "suffix" : "" }, { "dropping-particle" : "", "family" : "Patel", "given" : "J.", "non-dropping-particle" : "", "parse-names" : false, "suffix" : "" }, { "dropping-particle" : "", "family" : "Shih", "given" : "A.", "non-dropping-particle" : "", "parse-names" : false, "suffix" : "" }, { "dropping-particle" : "", "family" : "Li", "given" : "Y.", "non-dropping-particle" : "", "parse-names" : false, "suffix" : "" }, { "dropping-particle" : "", "family" : "Bhagwat", "given" : "N.", "non-dropping-particle" : "", "parse-names" : false, "suffix" : "" }, { "dropping-particle" : "", "family" : "Vasanthakumar", "given" : "A.", "non-dropping-particle" : "", "parse-names" : false, "suffix" : "" }, { "dropping-particle" : "", "family" : "Fernandez", "given" : "H.F.", "non-dropping-particle" : "", "parse-names" : false, "suffix" : "" }, { "dropping-particle" : "", "family" : "Al.", "given" : "Et", "non-dropping-particle" : "", "parse-names" : false, "suffix" : "" }, { "dropping-particle" : "", "family" : "Fong", "given" : "Y.W.", "non-dropping-particle" : "", "parse-names" : false, "suffix" : "" }, { "dropping-particle" : "", "family" : "Cattoglio", "given" : "C.", "non-dropping-particle" : "", "parse-names" : false, "suffix" : "" }, { "dropping-particle" : "", "family" : "Tjian", "given" : "R.", "non-dropping-particle" : "", "parse-names" : false, "suffix" : "" }, { "dropping-particle" : "", "family" : "Frauer", "given" : "C.", "non-dropping-particle" : "", "parse-names" : false, "suffix" : "" }, { "dropping-particle" : "", "family" : "Hoffmann", "given" : "T.", "non-dropping-particle" : "", "parse-names" : false, "suffix" : "" }, { "dropping-particle" : "", "family" : "Bultmann", "given" : "S.", "non-dropping-particle" : "", "parse-names" : false, "suffix" : "" }, { "dropping-particle" : "", "family" : "Casa", "given" : "V.", "non-dropping-particle" : "", "parse-names" : false, "suffix" : "" }, { "dropping-particle" : "", "family" : "Cardoso", "given" : "M.C.", "non-dropping-particle" : "", "parse-names" : false, "suffix" : "" }, { "dropping-particle" : "", "family" : "Antes", "given" : "I.", "non-dropping-particle" : "", "parse-names" : false, "suffix" : "" }, { "dropping-particle" : "", "family" : "Leonhardt", "given" : "H.", "non-dropping-particle" : "", "parse-names" : false, "suffix" : "" }, { "dropping-particle" : "", "family" : "Freudenberg", "given" : "J.M.", "non-dropping-particle" : "", "parse-names" : false, "suffix" : "" }, { "dropping-particle" : "", "family" : "Ghosh", "given" : "S.", "non-dropping-particle" : "", "parse-names" : false, "suffix" : "" }, { "dropping-particle" : "", "family" : "Lackford", "given" : "B.L.", "non-dropping-particle" : "", "parse-names" : false, "suffix" : "" }, { "dropping-particle" : "", "family" : "Yellaboina", "given" : "S.", "non-dropping-particle" : "", "parse-names" : false, "suffix" : "" }, { "dropping-particle" : "", "family" : "Zheng", "given" : "X.", "non-dropping-particle" : "", "parse-names" : false, "suffix" : "" }, { "dropping-particle" : "", "family" : "Li", "given" : "R.", "non-dropping-particle" : "", "parse-names" : false, "suffix" : "" }, { "dropping-particle" : "", "family" : "Cuddapah", "given" : "S.", "non-dropping-particle" : "", "parse-names" : false, "suffix" : "" }, { "dropping-particle" : "", "family" : "Wade", "given" : "P.A.", "non-dropping-particle" : "", "parse-names" : false, "suffix" : "" }, { "dropping-particle" : "", "family" : "Hu", "given" : "G.", "non-dropping-particle" : "", "parse-names" : false, "suffix" : "" }, { "dropping-particle" : "", "family" : "Jothi", "given" : "R.", "non-dropping-particle" : "", "parse-names" : false, "suffix" : "" }, { "dropping-particle" : "", "family" : "Gao", "given" : "Y.", "non-dropping-particle" : "", "parse-names" : false, "suffix" : "" }, { "dropping-particle" : "", "family" : "Chen", "given" : "J.", "non-dropping-particle" : "", "parse-names" : false, "suffix" : "" }, { "dropping-particle" : "", "family" : "Li", "given" : "K.", "non-dropping-particle" : "", "parse-names" : false, "suffix" : "" }, { "dropping-particle" : "", "family" : "Wu", "given" : "T.", "non-dropping-particle" : "", "parse-names" : false, "suffix" : "" }, { "dropping-particle" : "", "family" : "Huang", "given" : "B.", "non-dropping-particle" : "", "parse-names" : false, "suffix" : "" }, { "dropping-particle" : "", "family" : "Liu", "given" : "W.", "non-dropping-particle" : "", "parse-names" : false, "suffix" : "" }, { "dropping-particle" : "", "family" : "Kou", "given" : "X.", "non-dropping-particle" : "", "parse-names" : false, "suffix" : "" }, { "dropping-particle" : "", "family" : "Zhang", "given" : "Y.", "non-dropping-particle" : "", "parse-names" : false, "suffix" : "" }, { "dropping-particle" : "", "family" : "Huang", "given" : "H.", "non-dropping-particle" : "", "parse-names" : false, "suffix" : "" }, { "dropping-particle" : "", "family" : "Jiang", "given" : "Y.", "non-dropping-particle" : "", "parse-names" : false, "suffix" : "" }, { "dropping-particle" : "", "family" : "Al.", "given" : "Et", "non-dropping-particle" : "", "parse-names" : false, "suffix" : "" }, { "dropping-particle" : "", "family" : "Globisch", "given" : "D.", "non-dropping-particle" : "", "parse-names" : false, "suffix" : "" }, { "dropping-particle" : "", "family" : "M\u00fcnzel", "given" : "M.", "non-dropping-particle" : "", "parse-names" : false, "suffix" : "" }, { "dropping-particle" : "", "family" : "M\u00fcller", "given" : "M.", "non-dropping-particle" : "", "parse-names" : false, "suffix" : "" }, { "dropping-particle" : "", "family" : "Michalakis", "given" : "S.", "non-dropping-particle" : "", "parse-names" : false, "suffix" : "" }, { "dropping-particle" : "", "family" : "Wagner", "given" : "M.", "non-dropping-particle" : "", "parse-names" : false, "suffix" : "" }, { "dropping-particle" : "", "family" : "Koch", "given" : "S.", "non-dropping-particle" : "", "parse-names" : false, "suffix" : "" }, { "dropping-particle" : "", "family" : "Br\u00fcckl", "given" : "T.", "non-dropping-particle" : "", "parse-names" : false, "suffix" : "" }, { "dropping-particle" : "", "family" : "Biel", "given" : "M.", "non-dropping-particle" : "", "parse-names" : false, "suffix" : "" }, { "dropping-particle" : "", "family" : "Carell", "given" : "T.", "non-dropping-particle" : "", "parse-names" : false, "suffix" : "" }, { "dropping-particle" : "", "family" : "Goll", "given" : "M.G.", "non-dropping-particle" : "", "parse-names" : false, "suffix" : "" }, { "dropping-particle" : "", "family" : "Bestor", "given" : "T.H.", "non-dropping-particle" : "", "parse-names" : false, "suffix" : "" }, { "dropping-particle" : "", "family" : "Gu", "given" : "T.P.", "non-dropping-particle" : "", "parse-names" : false, "suffix" : "" }, { "dropping-particle" : "", "family" : "Guo", "given" : "F.", "non-dropping-particle" : "", "parse-names" : false, "suffix" : "" }, { "dropping-particle" : "", "family" : "Yang", "given" : "H.", "non-dropping-particle" : "", "parse-names" : false, "suffix" : "" }, { "dropping-particle" : "", "family" : "Wu", "given" : "H.P.", "non-dropping-particle" : "", "parse-names" : false, "suffix" : "" }, { "dropping-particle" : "", "family" : "Xu", "given" : "G.F.", "non-dropping-particle" : "", "parse-names" : false, "suffix" : "" }, { "dropping-particle" : "", "family" : "Liu", "given" : "W.", "non-dropping-particle" : "", "parse-names" : false, "suffix" : "" }, { "dropping-particle" : "", "family" : "Xie", "given" : "Z.G.", "non-dropping-particle" : "", "parse-names" : false, "suffix" : "" }, { "dropping-particle" : "", "family" : "Shi", "given" : "L.", "non-dropping-particle" : "", "parse-names" : false, "suffix" : "" }, { "dropping-particle" : "", "family" : "He", "given" : "X.", "non-dropping-particle" : "", "parse-names" : false, "suffix" : "" }, { "dropping-particle" : "", "family" : "Jin", "given" : "S.G.", "non-dropping-particle" : "", "parse-names" : false, "suffix" : "" }, { "dropping-particle" : "", "family" : "Al.", "given" : "Et", "non-dropping-particle" : "", "parse-names" : false, "suffix" : "" }, { "dropping-particle" : "", "family" : "Guo", "given" : "J.U.", "non-dropping-particle" : "", "parse-names" : false, "suffix" : "" }, { "dropping-particle" : "", "family" : "Su", "given" : "Y.", "non-dropping-particle" : "", "parse-names" : false, "suffix" : "" }, { "dropping-particle" : "", "family" : "Zhong", "given" : "C.", "non-dropping-particle" : "", "parse-names" : false, "suffix" : "" }, { "dropping-particle" : "", "family" : "Ming", "given" : "G.L.", "non-dropping-particle" : "", "parse-names" : false, "suffix" : "" }, { "dropping-particle" : "", "family" : "Song", "given" : "H.", "non-dropping-particle" : "", "parse-names" : false, "suffix" : "" }, { "dropping-particle" : "", "family" : "Habibi", "given" : "E.", "non-dropping-particle" : "", "parse-names" : false, "suffix" : "" }, { "dropping-particle" : "", "family" : "Brinkman", "given" : "A.B.", "non-dropping-particle" : "", "parse-names" : false, "suffix" : "" }, { "dropping-particle" : "", "family" : "Arand", "given" : "J.", "non-dropping-particle" : "", "parse-names" : false, "suffix" : "" }, { "dropping-particle" : "", "family" : "Kroeze", "given" : "L.I.", "non-dropping-particle" : "", "parse-names" : false, "suffix" : "" }, { "dropping-particle" : "", "family" : "Kerstens", "given" : "H.H.", "non-dropping-particle" : "", "parse-names" : false, "suffix" : "" }, { "dropping-particle" : "", "family" : "Matarese", "given" : "F.", "non-dropping-particle" : "", "parse-names" : false, "suffix" : "" }, { "dropping-particle" : "", "family" : "Lepikhov", "given" : "K.", "non-dropping-particle" : "", "parse-names" : false, "suffix" : "" }, { "dropping-particle" : "", "family" : "Gut", "given" : "M.", "non-dropping-particle" : "", "parse-names" : false, "suffix" : "" }, { "dropping-particle" : "", "family" : "Brun-Heath", "given" : "I.", "non-dropping-particle" : "", "parse-names" : false, "suffix" : "" }, { "dropping-particle" : "", "family" : "Hubner", "given" : "N.C.", "non-dropping-particle" : "", "parse-names" : false, "suffix" : "" }, { "dropping-particle" : "", "family" : "Al.", "given" : "Et", "non-dropping-particle" : "", "parse-names" : false, "suffix" : "" }, { "dropping-particle" : "", "family" : "Hackett", "given" : "J.A.", "non-dropping-particle" : "", "parse-names" : false, "suffix" : "" }, { "dropping-particle" : "", "family" : "Sengupta", "given" : "R.", "non-dropping-particle" : "", "parse-names" : false, "suffix" : "" }, { "dropping-particle" : "", "family" : "Zylicz", "given" : "J.J.", "non-dropping-particle" : "", "parse-names" : false, "suffix" : "" }, { "dropping-particle" : "", "family" : "Murakami", "given" : "K.", "non-dropping-particle" : "", "parse-names" : false, "suffix" : "" }, { "dropping-particle" : "", "family" : "Lee", "given" : "C.", "non-dropping-particle" : "", "parse-names" : false, "suffix" : "" }, { "dropping-particle" : "", "family" : "Down", "given" : "T.A.", "non-dropping-particle" : "", "parse-names" : false, "suffix" : "" }, { "dropping-particle" : "", "family" : "Surani", "given" : "M.A.", "non-dropping-particle" : "", "parse-names" : false, "suffix" : "" }, { "dropping-particle" : "", "family" : "Hahn", "given" : "M.A.", "non-dropping-particle" : "", "parse-names" : false, "suffix" : "" }, { "dropping-particle" : "", "family" : "Qiu", "given" : "R.", "non-dropping-particle" : "", "parse-names" : false, "suffix" : "" }, { "dropping-particle" : "", "family" : "Wu", "given" : "X.", "non-dropping-particle" : "", "parse-names" : false, "suffix" : "" }, { "dropping-particle" : "", "family" : "Li", "given" : "A.X.", "non-dropping-particle" : "", "parse-names" : false, "suffix" : "" }, { "dropping-particle" : "", "family" : "Zhang", "given" : "H.", "non-dropping-particle" : "", "parse-names" : false, "suffix" : "" }, { "dropping-particle" : "", "family" : "Wang", "given" : "J.", "non-dropping-particle" : "", "parse-names" : false, "suffix" : "" }, { "dropping-particle" : "", "family" : "Jui", "given" : "J.", "non-dropping-particle" : "", "parse-names" : false, "suffix" : "" }, { "dropping-particle" : "", "family" : "Jin", "given" : "S.G.", "non-dropping-particle" : "", "parse-names" : false, "suffix" : "" }, { "dropping-particle" : "", "family" : "Jiang", "given" : "Y.", "non-dropping-particle" : "", "parse-names" : false, "suffix" : "" }, { "dropping-particle" : "", "family" : "Pfeifer", "given" : "G.P.", "non-dropping-particle" : "", "parse-names" : false, "suffix" : "" }, { "dropping-particle" : "", "family" : "Lu", "given" : "Q.", "non-dropping-particle" : "", "parse-names" : false, "suffix" : "" }, { "dropping-particle" : "", "family" : "Hajkova", "given" : "P.", "non-dropping-particle" : "", "parse-names" : false, "suffix" : "" }, { "dropping-particle" : "", "family" : "Erhardt", "given" : "S.", "non-dropping-particle" : "", "parse-names" : false, "suffix" : "" }, { "dropping-particle" : "", "family" : "Lane", "given" : "N.", "non-dropping-particle" : "", "parse-names" : false, "suffix" : "" }, { "dropping-particle" : "", "family" : "Haaf", "given" : "T.", "non-dropping-particle" : "", "parse-names" : false, "suffix" : "" }, { "dropping-particle" : "", "family" : "El-Maarri", "given" : "O.", "non-dropping-particle" : "", "parse-names" : false, "suffix" : "" }, { "dropping-particle" : "", "family" : "Reik", "given" : "W.", "non-dropping-particle" : "", "parse-names" : false, "suffix" : "" }, { "dropping-particle" : "", "family" : "Walter", "given" : "J.", "non-dropping-particle" : "", "parse-names" : false, "suffix" : "" }, { "dropping-particle" : "", "family" : "Surani", "given" : "M.A.", "non-dropping-particle" : "", "parse-names" : false, "suffix" : "" }, { "dropping-particle" : "", "family" : "Hajkova", "given" : "P.", "non-dropping-particle" : "", "parse-names" : false, "suffix" : "" }, { "dropping-particle" : "", "family" : "Jeffries", "given" : "S.J.", "non-dropping-particle" : "", "parse-names" : false, "suffix" : "" }, { "dropping-particle" : "", "family" : "Lee", "given" : "C.", "non-dropping-particle" : "", "parse-names" : false, "suffix" : "" }, { "dropping-particle" : "", "family" : "Miller", "given" : "N.", "non-dropping-particle" : "", "parse-names" : false, "suffix" : "" }, { "dropping-particle" : "", "family" : "Jackson", "given" : "S.P.", "non-dropping-particle" : "", "parse-names" : false, "suffix" : "" }, { "dropping-particle" : "", "family" : "Surani", "given" : "M.A.", "non-dropping-particle" : "", "parse-names" : false, "suffix" : "" }, { "dropping-particle" : "", "family" : "Hanna", "given" : "J.H.", "non-dropping-particle" : "", "parse-names" : false, "suffix" : "" }, { "dropping-particle" : "", "family" : "Saha", "given" : "K.", "non-dropping-particle" : "", "parse-names" : false, "suffix" : "" }, { "dropping-particle" : "", "family" : "Jaenisch", "given" : "R.", "non-dropping-particle" : "", "parse-names" : false, "suffix" : "" }, { "dropping-particle" : "", "family" : "Hashimoto", "given" : "H.", "non-dropping-particle" : "", "parse-names" : false, "suffix" : "" }, { "dropping-particle" : "", "family" : "Vertino", "given" : "P.M.", "non-dropping-particle" : "", "parse-names" : false, "suffix" : "" }, { "dropping-particle" : "", "family" : "Cheng", "given" : "X.", "non-dropping-particle" : "", "parse-names" : false, "suffix" : "" }, { "dropping-particle" : "", "family" : "Hashimoto", "given" : "H.", "non-dropping-particle" : "", "parse-names" : false, "suffix" : "" }, { "dropping-particle" : "", "family" : "Liu", "given" : "Y.", "non-dropping-particle" : "", "parse-names" : false, "suffix" : "" }, { "dropping-particle" : "", "family" : "Upadhyay", "given" : "A.K.", "non-dropping-particle" : "", "parse-names" : false, "suffix" : "" }, { "dropping-particle" : "", "family" : "Chang", "given" : "Y.", "non-dropping-particle" : "", "parse-names" : false, "suffix" : "" }, { "dropping-particle" : "", "family" : "Howerton", "given" : "S.B.", "non-dropping-particle" : "", "parse-names" : false, "suffix" : "" }, { "dropping-particle" : "", "family" : "Vertino", "given" : "P.M.", "non-dropping-particle" : "", "parse-names" : false, "suffix" : "" }, { "dropping-particle" : "", "family" : "Zhang", "given" : "X.", "non-dropping-particle" : "", "parse-names" : false, "suffix" : "" }, { "dropping-particle" : "", "family" : "Cheng", "given" : "X.", "non-dropping-particle" : "", "parse-names" : false, "suffix" : "" }, { "dropping-particle" : "", "family" : "Hashimoto", "given" : "H.", "non-dropping-particle" : "", "parse-names" : false, "suffix" : "" }, { "dropping-particle" : "", "family" : "Pais", "given" : "J.E.", "non-dropping-particle" : "", "parse-names" : false, "suffix" : "" }, { "dropping-particle" : "", "family" : "Zhang", "given" : "X.", "non-dropping-particle" : "", "parse-names" : false, "suffix" : "" }, { "dropping-particle" : "", "family" : "Saleh", "given" : "L.", "non-dropping-particle" : "", "parse-names" : false, "suffix" : "" }, { "dropping-particle" : "", "family" : "Fu", "given" : "Z.-Q.", "non-dropping-particle" : "", "parse-names" : false, "suffix" : "" }, { "dropping-particle" : "", "family" : "Dai", "given" : "N.", "non-dropping-particle" : "", "parse-names" : false, "suffix" : "" }, { "dropping-particle" : "", "family" : "Corr\u00eaa", "given" : "I.R.", "non-dropping-particle" : "", "parse-names" : false, "suffix" : "" }, { "dropping-particle" : "", "family" : "Zheng", "given" : "Y.", "non-dropping-particle" : "", "parse-names" : false, "suffix" : "" }, { "dropping-particle" : "", "family" : "Cheng", "given" : "X.", "non-dropping-particle" : "", "parse-names" : false, "suffix" : "" }, { "dropping-particle" : "", "family" : "He", "given" : "Y.F.", "non-dropping-particle" : "", "parse-names" : false, "suffix" : "" }, { "dropping-particle" : "", "family" : "Li", "given" : "B.Z.", "non-dropping-particle" : "", "parse-names" : false, "suffix" : "" }, { "dropping-particle" : "", "family" : "Li", "given" : "Z.", "non-dropping-particle" : "", "parse-names" : false, "suffix" : "" }, { "dropping-particle" : "", "family" : "Liu", "given" : "P.", "non-dropping-particle" : "", "parse-names" : false, "suffix" : "" }, { "dropping-particle" : "", "family" : "Wang", "given" : "Y.", "non-dropping-particle" : "", "parse-names" : false, "suffix" : "" }, { "dropping-particle" : "", "family" : "Tang", "given" : "Q.", "non-dropping-particle" : "", "parse-names" : false, "suffix" : "" }, { "dropping-particle" : "", "family" : "Ding", "given" : "J.", "non-dropping-particle" : "", "parse-names" : false, "suffix" : "" }, { "dropping-particle" : "", "family" : "Jia", "given" : "Y.", "non-dropping-particle" : "", "parse-names" : false, "suffix" : "" }, { "dropping-particle" : "", "family" : "Chen", "given" : "Z.", "non-dropping-particle" : "", "parse-names" : false, "suffix" : "" }, { "dropping-particle" : "", "family" : "Li", "given" : "L.", "non-dropping-particle" : "", "parse-names" : false, "suffix" : "" }, { "dropping-particle" : "", "family" : "Al.", "given" : "Et", "non-dropping-particle" : "", "parse-names" : false, "suffix" : "" }, { "dropping-particle" : "", "family" : "Hermann", "given" : "A.", "non-dropping-particle" : "", "parse-names" : false, "suffix" : "" }, { "dropping-particle" : "", "family" : "Goyal", "given" : "R.", "non-dropping-particle" : "", "parse-names" : false, "suffix" : "" }, { "dropping-particle" : "", "family" : "Jeltsch", "given" : "A.", "non-dropping-particle" : "", "parse-names" : false, "suffix" : "" }, { "dropping-particle" : "", "family" : "Holliday", "given" : "R.", "non-dropping-particle" : "", "parse-names" : false, "suffix" : "" }, { "dropping-particle" : "", "family" : "Pugh", "given" : "J.E.", "non-dropping-particle" : "", "parse-names" : false, "suffix" : "" }, { "dropping-particle" : "", "family" : "Hsu", "given" : "C.H.", "non-dropping-particle" : "", "parse-names" : false, "suffix" : "" }, { "dropping-particle" : "", "family" : "Peng", "given" : "K.L.", "non-dropping-particle" : "", "parse-names" : false, "suffix" : "" }, { "dropping-particle" : "", "family" : "Kang", "given" : "M.L.", "non-dropping-particle" : "", "parse-names" : false, "suffix" : "" }, { "dropping-particle" : "", "family" : "Chen", "given" : "Y.R.", "non-dropping-particle" : "", "parse-names" : false, "suffix" : "" }, { "dropping-particle" : "", "family" : "Yang", "given" : "Y.C.", "non-dropping-particle" : "", "parse-names" : false, "suffix" : "" }, { "dropping-particle" : "", "family" : "Tsai", "given" : "C.H.", "non-dropping-particle" : "", "parse-names" : false, "suffix" : "" }, { "dropping-particle" : "", "family" : "Chu", "given" : "C.S.", "non-dropping-particle" : "", "parse-names" : false, "suffix" : "" }, { "dropping-particle" : "", "family" : "Jeng", "given" : "Y.M.", "non-dropping-particle" : "", "parse-names" : false, "suffix" : "" }, { "dropping-particle" : "", "family" : "Chen", "given" : "Y.T.", "non-dropping-particle" : "", "parse-names" : false, "suffix" : "" }, { "dropping-particle" : "", "family" : "Lin", "given" : "F.M.", "non-dropping-particle" : "", "parse-names" : false, "suffix" : "" }, { "dropping-particle" : "", "family" : "Al.", "given" : "Et", "non-dropping-particle" : "", "parse-names" : false, "suffix" : "" }, { "dropping-particle" : "", "family" : "Hu", "given" : "L.", "non-dropping-particle" : "", "parse-names" : false, "suffix" : "" }, { "dropping-particle" : "", "family" : "Li", "given" : "Z.", "non-dropping-particle" : "", "parse-names" : false, "suffix" : "" }, { "dropping-particle" : "", "family" : "Cheng", "given" : "J.", "non-dropping-particle" : "", "parse-names" : false, "suffix" : "" }, { "dropping-particle" : "", "family" : "Rao", "given" : "Q.", "non-dropping-particle" : "", "parse-names" : false, "suffix" : "" }, { "dropping-particle" : "", "family" : "Gong", "given" : "W.", "non-dropping-particle" : "", "parse-names" : false, "suffix" : "" }, { "dropping-particle" : "", "family" : "Liu", "given" : "M.", "non-dropping-particle" : "", "parse-names" : false, "suffix" : "" }, { "dropping-particle" : "", "family" : "Shi", "given" : "Y.G.", "non-dropping-particle" : "", "parse-names" : false, "suffix" : "" }, { "dropping-particle" : "", "family" : "Zhu", "given" : "J.", "non-dropping-particle" : "", "parse-names" : false, "suffix" : "" }, { "dropping-particle" : "", "family" : "Wang", "given" : "P.", "non-dropping-particle" : "", "parse-names" : false, "suffix" : "" }, { "dropping-particle" : "", "family" : "Xu", "given" : "Y.", "non-dropping-particle" : "", "parse-names" : false, "suffix" : "" }, { "dropping-particle" : "", "family" : "Huang", "given" : "Y.", "non-dropping-particle" : "", "parse-names" : false, "suffix" : "" }, { "dropping-particle" : "", "family" : "Pastor", "given" : "W.A.", "non-dropping-particle" : "", "parse-names" : false, "suffix" : "" }, { "dropping-particle" : "", "family" : "Shen", "given" : "Y.", "non-dropping-particle" : "", "parse-names" : false, "suffix" : "" }, { "dropping-particle" : "", "family" : "Tahiliani", "given" : "M.", "non-dropping-particle" : "", "parse-names" : false, "suffix" : "" }, { "dropping-particle" : "", "family" : "Liu", "given" : "D.R.", "non-dropping-particle" : "", "parse-names" : false, "suffix" : "" }, { "dropping-particle" : "", "family" : "Rao", "given" : "A.", "non-dropping-particle" : "", "parse-names" : false, "suffix" : "" }, { "dropping-particle" : "", "family" : "Huang", "given" : "Y.", "non-dropping-particle" : "", "parse-names" : false, "suffix" : "" }, { "dropping-particle" : "", "family" : "Pastor", "given" : "W.A.", "non-dropping-particle" : "", "parse-names" : false, "suffix" : "" }, { "dropping-particle" : "", "family" : "Zepeda-Mart\u00ednez", "given" : "J.A.", "non-dropping-particle" : "", "parse-names" : false, "suffix" : "" }, { "dropping-particle" : "", "family" : "Rao", "given" : "A.", "non-dropping-particle" : "", "parse-names" : false, "suffix" : "" }, { "dropping-particle" : "", "family" : "Inoue", "given" : "A.", "non-dropping-particle" : "", "parse-names" : false, "suffix" : "" }, { "dropping-particle" : "", "family" : "Zhang", "given" : "Y.", "non-dropping-particle" : "", "parse-names" : false, "suffix" : "" }, { "dropping-particle" : "", "family" : "Inoue", "given" : "A.", "non-dropping-particle" : "", "parse-names" : false, "suffix" : "" }, { "dropping-particle" : "", "family" : "Shen", "given" : "L.", "non-dropping-particle" : "", "parse-names" : false, "suffix" : "" }, { "dropping-particle" : "", "family" : "Dai", "given" : "Q.", "non-dropping-particle" : "", "parse-names" : false, "suffix" : "" }, { "dropping-particle" : "", "family" : "He", "given" : "C.", "non-dropping-particle" : "", "parse-names" : false, "suffix" : "" }, { "dropping-particle" : "", "family" : "Zhang", "given" : "Y.", "non-dropping-particle" : "", "parse-names" : false, "suffix" : "" }, { "dropping-particle" : "", "family" : "Iqbal", "given" : "K.", "non-dropping-particle" : "", "parse-names" : false, "suffix" : "" }, { "dropping-particle" : "", "family" : "Jin", "given" : "S.G.", "non-dropping-particle" : "", "parse-names" : false, "suffix" : "" }, { "dropping-particle" : "", "family" : "Pfeifer", "given" : "G.P.", "non-dropping-particle" : "", "parse-names" : false, "suffix" : "" }, { "dropping-particle" : "", "family" : "Szab\u00f3", "given" : "P.E.", "non-dropping-particle" : "", "parse-names" : false, "suffix" : "" }, { "dropping-particle" : "", "family" : "Ito", "given" : "S.", "non-dropping-particle" : "", "parse-names" : false, "suffix" : "" }, { "dropping-particle" : "", "family" : "D\u2019Alessio", "given" : "A.C.", "non-dropping-particle" : "", "parse-names" : false, "suffix" : "" }, { "dropping-particle" : "", "family" : "Taranova", "given" : "O.V.", "non-dropping-particle" : "", "parse-names" : false, "suffix" : "" }, { "dropping-particle" : "", "family" : "Hong", "given" : "K.", "non-dropping-particle" : "", "parse-names" : false, "suffix" : "" }, { "dropping-particle" : "", "family" : "Sowers", "given" : "L.C.", "non-dropping-particle" : "", "parse-names" : false, "suffix" : "" }, { "dropping-particle" : "", "family" : "Zhang", "given" : "Y.", "non-dropping-particle" : "", "parse-names" : false, "suffix" : "" }, { "dropping-particle" : "", "family" : "Ito", "given" : "S.", "non-dropping-particle" : "", "parse-names" : false, "suffix" : "" }, { "dropping-particle" : "", "family" : "Shen", "given" : "L.", "non-dropping-particle" : "", "parse-names" : false, "suffix" : "" }, { "dropping-particle" : "", "family" : "Dai", "given" : "Q.", "non-dropping-particle" : "", "parse-names" : false, "suffix" : "" }, { "dropping-particle" : "", "family" : "Wu", "given" : "S.C.", "non-dropping-particle" : "", "parse-names" : false, "suffix" : "" }, { "dropping-particle" : "", "family" : "Collins", "given" : "L.B.", "non-dropping-particle" : "", "parse-names" : false, "suffix" : "" }, { "dropping-particle" : "", "family" : "Swenberg", "given" : "J.A.", "non-dropping-particle" : "", "parse-names" : false, "suffix" : "" }, { "dropping-particle" : "", "family" : "He", "given" : "C.", "non-dropping-particle" : "", "parse-names" : false, "suffix" : "" }, { "dropping-particle" : "", "family" : "Zhang", "given" : "Y.", "non-dropping-particle" : "", "parse-names" : false, "suffix" : "" }, { "dropping-particle" : "", "family" : "Iurlaro", "given" : "M.", "non-dropping-particle" : "", "parse-names" : false, "suffix" : "" }, { "dropping-particle" : "", "family" : "Ficz", "given" : "G.", "non-dropping-particle" : "", "parse-names" : false, "suffix" : "" }, { "dropping-particle" : "", "family" : "Oxley", "given" : "D.", "non-dropping-particle" : "", "parse-names" : false, "suffix" : "" }, { "dropping-particle" : "", "family" : "Raiber", "given" : "E.A.", "non-dropping-particle" : "", "parse-names" : false, "suffix" : "" }, { "dropping-particle" : "", "family" : "Bachman", "given" : "M.", "non-dropping-particle" : "", "parse-names" : false, "suffix" : "" }, { "dropping-particle" : "", "family" : "Booth", "given" : "M.J.", "non-dropping-particle" : "", "parse-names" : false, "suffix" : "" }, { "dropping-particle" : "", "family" : "Andrews", "given" : "S.", "non-dropping-particle" : "", "parse-names" : false, "suffix" : "" }, { "dropping-particle" : "", "family" : "Balasubramanian", "given" : "S.", "non-dropping-particle" : "", "parse-names" : false, "suffix" : "" }, { "dropping-particle" : "", "family" : "Reik", "given" : "W.", "non-dropping-particle" : "", "parse-names" : false, "suffix" : "" }, { "dropping-particle" : "", "family" : "Iyer", "given" : "L.M.", "non-dropping-particle" : "", "parse-names" : false, "suffix" : "" }, { "dropping-particle" : "", "family" : "Tahiliani", "given" : "M.", "non-dropping-particle" : "", "parse-names" : false, "suffix" : "" }, { "dropping-particle" : "", "family" : "Rao", "given" : "A.", "non-dropping-particle" : "", "parse-names" : false, "suffix" : "" }, { "dropping-particle" : "", "family" : "Aravind", "given" : "L.", "non-dropping-particle" : "", "parse-names" : false, "suffix" : "" }, { "dropping-particle" : "", "family" : "Jaenisch", "given" : "R.", "non-dropping-particle" : "", "parse-names" : false, "suffix" : "" }, { "dropping-particle" : "", "family" : "Bird", "given" : "A.", "non-dropping-particle" : "", "parse-names" : false, "suffix" : "" }, { "dropping-particle" : "", "family" : "Ji", "given" : "H.", "non-dropping-particle" : "", "parse-names" : false, "suffix" : "" }, { "dropping-particle" : "", "family" : "Ehrlich", "given" : "L.I.", "non-dropping-particle" : "", "parse-names" : false, "suffix" : "" }, { "dropping-particle" : "", "family" : "Seita", "given" : "J.", "non-dropping-particle" : "", "parse-names" : false, "suffix" : "" }, { "dropping-particle" : "", "family" : "Murakami", "given" : "P.", "non-dropping-particle" : "", "parse-names" : false, "suffix" : "" }, { "dropping-particle" : "", "family" : "Doi", "given" : "A.", "non-dropping-particle" : "", "parse-names" : false, "suffix" : "" }, { "dropping-particle" : "", "family" : "Lindau", "given" : "P.", "non-dropping-particle" : "", "parse-names" : false, "suffix" : "" }, { "dropping-particle" : "", "family" : "Lee", "given" : "H.", "non-dropping-particle" : "", "parse-names" : false, "suffix" : "" }, { "dropping-particle" : "", "family" : "Aryee", "given" : "M.J.", "non-dropping-particle" : "", "parse-names" : false, "suffix" : "" }, { "dropping-particle" : "", "family" : "Irizarry", "given" : "R.A.", "non-dropping-particle" : "", "parse-names" : false, "suffix" : "" }, { "dropping-particle" : "", "family" : "Kim", "given" : "K.", "non-dropping-particle" : "", "parse-names" : false, "suffix" : "" }, { "dropping-particle" : "", "family" : "Al.", "given" : "Et", "non-dropping-particle" : "", "parse-names" : false, "suffix" : "" }, { "dropping-particle" : "", "family" : "Jiang", "given" : "L.", "non-dropping-particle" : "", "parse-names" : false, "suffix" : "" }, { "dropping-particle" : "", "family" : "Zhang", "given" : "J.", "non-dropping-particle" : "", "parse-names" : false, "suffix" : "" }, { "dropping-particle" : "", "family" : "Wang", "given" : "J.J.", "non-dropping-particle" : "", "parse-names" : false, "suffix" : "" }, { "dropping-particle" : "", "family" : "Wang", "given" : "L.", "non-dropping-particle" : "", "parse-names" : false, "suffix" : "" }, { "dropping-particle" : "", "family" : "Zhang", "given" : "L.", "non-dropping-particle" : "", "parse-names" : false, "suffix" : "" }, { "dropping-particle" : "", "family" : "Li", "given" : "G.", "non-dropping-particle" : "", "parse-names" : false, "suffix" : "" }, { "dropping-particle" : "", "family" : "Yang", "given" : "X.", "non-dropping-particle" : "", "parse-names" : false, "suffix" : "" }, { "dropping-particle" : "", "family" : "Ma", "given" : "X.", "non-dropping-particle" : "", "parse-names" : false, "suffix" : "" }, { "dropping-particle" : "", "family" : "Sun", "given" : "X.", "non-dropping-particle" : "", "parse-names" : false, "suffix" : "" }, { "dropping-particle" : "", "family" : "Cai", "given" : "J.", "non-dropping-particle" : "", "parse-names" : false, "suffix" : "" }, { "dropping-particle" : "", "family" : "Al.", "given" : "Et", "non-dropping-particle" : "", "parse-names" : false, "suffix" : "" }, { "dropping-particle" : "", "family" : "Jin", "given" : "S.G.", "non-dropping-particle" : "", "parse-names" : false, "suffix" : "" }, { "dropping-particle" : "", "family" : "Guo", "given" : "C.", "non-dropping-particle" : "", "parse-names" : false, "suffix" : "" }, { "dropping-particle" : "", "family" : "Pfeifer", "given" : "G.P.", "non-dropping-particle" : "", "parse-names" : false, "suffix" : "" }, { "dropping-particle" : "", "family" : "Kaas", "given" : "G.A.", "non-dropping-particle" : "", "parse-names" : false, "suffix" : "" }, { "dropping-particle" : "", "family" : "Zhong", "given" : "C.", "non-dropping-particle" : "", "parse-names" : false, "suffix" : "" }, { "dropping-particle" : "", "family" : "Eason", "given" : "D.E.", "non-dropping-particle" : "", "parse-names" : false, "suffix" : "" }, { "dropping-particle" : "", "family" : "Ross", "given" : "D.L.", "non-dropping-particle" : "", "parse-names" : false, "suffix" : "" }, { "dropping-particle" : "", "family" : "Vachhani", "given" : "R.V.", "non-dropping-particle" : "", "parse-names" : false, "suffix" : "" }, { "dropping-particle" : "", "family" : "Ming", "given" : "G.L.", "non-dropping-particle" : "", "parse-names" : false, "suffix" : "" }, { "dropping-particle" : "", "family" : "King", "given" : "J.R.", "non-dropping-particle" : "", "parse-names" : false, "suffix" : "" }, { "dropping-particle" : "", "family" : "Song", "given" : "H.", "non-dropping-particle" : "", "parse-names" : false, "suffix" : "" }, { "dropping-particle" : "", "family" : "Sweatt", "given" : "J.D.", "non-dropping-particle" : "", "parse-names" : false, "suffix" : "" }, { "dropping-particle" : "", "family" : "Kaelin", "given" : "W.G.", "non-dropping-particle" : "", "parse-names" : false, "suffix" : "" }, { "dropping-particle" : "", "family" : "McKnight", "given" : "S.L.", "non-dropping-particle" : "", "parse-names" : false, "suffix" : "" }, { "dropping-particle" : "", "family" : "Kagiwada", "given" : "S.", "non-dropping-particle" : "", "parse-names" : false, "suffix" : "" }, { "dropping-particle" : "", "family" : "Kurimoto", "given" : "K.", "non-dropping-particle" : "", "parse-names" : false, "suffix" : "" }, { "dropping-particle" : "", "family" : "Hirota", "given" : "T.", "non-dropping-particle" : "", "parse-names" : false, "suffix" : "" }, { "dropping-particle" : "", "family" : "Yamaji", "given" : "M.", "non-dropping-particle" : "", "parse-names" : false, "suffix" : "" }, { "dropping-particle" : "", "family" : "Saitou", "given" : "M.", "non-dropping-particle" : "", "parse-names" : false, "suffix" : "" }, { "dropping-particle" : "", "family" : "Kellinger", "given" : "M.W.", "non-dropping-particle" : "", "parse-names" : false, "suffix" : "" }, { "dropping-particle" : "", "family" : "Song", "given" : "C.X.", "non-dropping-particle" : "", "parse-names" : false, "suffix" : "" }, { "dropping-particle" : "", "family" : "Chong", "given" : "J.", "non-dropping-particle" : "", "parse-names" : false, "suffix" : "" }, { "dropping-particle" : "", "family" : "Lu", "given" : "X.Y.", "non-dropping-particle" : "", "parse-names" : false, "suffix" : "" }, { "dropping-particle" : "", "family" : "He", "given" : "C.", "non-dropping-particle" : "", "parse-names" : false, "suffix" : "" }, { "dropping-particle" : "", "family" : "Wang", "given" : "D.", "non-dropping-particle" : "", "parse-names" : false, "suffix" : "" }, { "dropping-particle" : "", "family" : "Kemmerich", "given" : "K.", "non-dropping-particle" : "", "parse-names" : false, "suffix" : "" }, { "dropping-particle" : "", "family" : "Dingler", "given" : "F.A.", "non-dropping-particle" : "", "parse-names" : false, "suffix" : "" }, { "dropping-particle" : "", "family" : "Rada", "given" : "C.", "non-dropping-particle" : "", "parse-names" : false, "suffix" : "" }, { "dropping-particle" : "", "family" : "Neuberger", "given" : "M.S.", "non-dropping-particle" : "", "parse-names" : false, "suffix" : "" }, { "dropping-particle" : "", "family" : "Klose", "given" : "R.J.", "non-dropping-particle" : "", "parse-names" : false, "suffix" : "" }, { "dropping-particle" : "", "family" : "Kallin", "given" : "E.M.", "non-dropping-particle" : "", "parse-names" : false, "suffix" : "" }, { "dropping-particle" : "", "family" : "Zhang", "given" : "Y.", "non-dropping-particle" : "", "parse-names" : false, "suffix" : "" }, { "dropping-particle" : "", "family" : "Ko", "given" : "M.", "non-dropping-particle" : "", "parse-names" : false, "suffix" : "" }, { "dropping-particle" : "", "family" : "Huang", "given" : "Y.", "non-dropping-particle" : "", "parse-names" : false, "suffix" : "" }, { "dropping-particle" : "", "family" : "Jankowska", "given" : "A.M.", "non-dropping-particle" : "", "parse-names" : false, "suffix" : "" }, { "dropping-particle" : "", "family" : "Pape", "given" : "U.J.", "non-dropping-particle" : "", "parse-names" : false, "suffix" : "" }, { "dropping-particle" : "", "family" : "Tahiliani", "given" : "M.", "non-dropping-particle" : "", "parse-names" : false, "suffix" : "" }, { "dropping-particle" : "", "family" : "Bandukwala", "given" : "H.S.", "non-dropping-particle" : "", "parse-names" : false, "suffix" : "" }, { "dropping-particle" : "", "family" : "An", "given" : "J.", "non-dropping-particle" : "", "parse-names" : false, "suffix" : "" }, { "dropping-particle" : "", "family" : "Lamperti", "given" : "E.D.", "non-dropping-particle" : "", "parse-names" : false, "suffix" : "" }, { "dropping-particle" : "", "family" : "Koh", "given" : "K.P.", "non-dropping-particle" : "", "parse-names" : false, "suffix" : "" }, { "dropping-particle" : "", "family" : "Ganetzky", "given" : "R.", "non-dropping-particle" : "", "parse-names" : false, "suffix" : "" }, { "dropping-particle" : "", "family" : "Al.", "given" : "Et", "non-dropping-particle" : "", "parse-names" : false, "suffix" : "" }, { "dropping-particle" : "", "family" : "Ko", "given" : "M.", "non-dropping-particle" : "", "parse-names" : false, "suffix" : "" }, { "dropping-particle" : "", "family" : "Bandukwala", "given" : "H.S.", "non-dropping-particle" : "", "parse-names" : false, "suffix" : "" }, { "dropping-particle" : "", "family" : "An", "given" : "J.", "non-dropping-particle" : "", "parse-names" : false, "suffix" : "" }, { "dropping-particle" : "", "family" : "Lamperti", "given" : "E.D.", "non-dropping-particle" : "", "parse-names" : false, "suffix" : "" }, { "dropping-particle" : "", "family" : "Thompson", "given" : "E.C.", "non-dropping-particle" : "", "parse-names" : false, "suffix" : "" }, { "dropping-particle" : "", "family" : "Hastie", "given" : "R.", "non-dropping-particle" : "", "parse-names" : false, "suffix" : "" }, { "dropping-particle" : "", "family" : "Tsangaratou", "given" : "A.", "non-dropping-particle" : "", "parse-names" : false, "suffix" : "" }, { "dropping-particle" : "", "family" : "Rajewsky", "given" : "K.", "non-dropping-particle" : "", "parse-names" : false, "suffix" : "" }, { "dropping-particle" : "", "family" : "Koralov", "given" : "S.B.", "non-dropping-particle" : "", "parse-names" : false, "suffix" : "" }, { "dropping-particle" : "", "family" : "Rao", "given" : "A.", "non-dropping-particle" : "", "parse-names" : false, "suffix" : "" }, { "dropping-particle" : "", "family" : "Ko", "given" : "M.", "non-dropping-particle" : "", "parse-names" : false, "suffix" : "" }, { "dropping-particle" : "", "family" : "An", "given" : "J.", "non-dropping-particle" : "", "parse-names" : false, "suffix" : "" }, { "dropping-particle" : "", "family" : "Bandukwala", "given" : "H.S.", "non-dropping-particle" : "", "parse-names" : false, "suffix" : "" }, { "dropping-particle" : "", "family" : "Chavez", "given" : "L.", "non-dropping-particle" : "", "parse-names" : false, "suffix" : "" }, { "dropping-particle" : "", "family" : "Aij\u00f6", "given" : "T.", "non-dropping-particle" : "", "parse-names" : false, "suffix" : "" }, { "dropping-particle" : "", "family" : "Pastor", "given" : "W.A.", "non-dropping-particle" : "", "parse-names" : false, "suffix" : "" }, { "dropping-particle" : "", "family" : "Segal", "given" : "M.F.", "non-dropping-particle" : "", "parse-names" : false, "suffix" : "" }, { "dropping-particle" : "", "family" : "Li", "given" : "H.", "non-dropping-particle" : "", "parse-names" : false, "suffix" : "" }, { "dropping-particle" : "", "family" : "Koh", "given" : "K.P.", "non-dropping-particle" : "", "parse-names" : false, "suffix" : "" }, { "dropping-particle" : "", "family" : "L\u00e4hdesm\u00e4ki", "given" : "H.", "non-dropping-particle" : "", "parse-names" : false, "suffix" : "" }, { "dropping-particle" : "", "family" : "Al.", "given" : "Et", "non-dropping-particle" : "", "parse-names" : false, "suffix" : "" }, { "dropping-particle" : "", "family" : "Kobayashi", "given" : "H.", "non-dropping-particle" : "", "parse-names" : false, "suffix" : "" }, { "dropping-particle" : "", "family" : "Sakurai", "given" : "T.", "non-dropping-particle" : "", "parse-names" : false, "suffix" : "" }, { "dropping-particle" : "", "family" : "Imai", "given" : "M.", "non-dropping-particle" : "", "parse-names" : false, "suffix" : "" }, { "dropping-particle" : "", "family" : "Takahashi", "given" : "N.", "non-dropping-particle" : "", "parse-names" : false, "suffix" : "" }, { "dropping-particle" : "", "family" : "Fukuda", "given" : "A.", "non-dropping-particle" : "", "parse-names" : false, "suffix" : "" }, { "dropping-particle" : "", "family" : "Yayoi", "given" : "O.", "non-dropping-particle" : "", "parse-names" : false, "suffix" : "" }, { "dropping-particle" : "", "family" : "Sato", "given" : "S.", "non-dropping-particle" : "", "parse-names" : false, "suffix" : "" }, { "dropping-particle" : "", "family" : "Nakabayashi", "given" : "K.", "non-dropping-particle" : "", "parse-names" : false, "suffix" : "" }, { "dropping-particle" : "", "family" : "Hata", "given" : "K.", "non-dropping-particle" : "", "parse-names" : false, "suffix" : "" }, { "dropping-particle" : "", "family" : "Sotomaru", "given" : "Y.", "non-dropping-particle" : "", "parse-names" : false, "suffix" : "" }, { "dropping-particle" : "", "family" : "Al.", "given" : "Et", "non-dropping-particle" : "", "parse-names" : false, "suffix" : "" }, { "dropping-particle" : "", "family" : "Koh", "given" : "K.P.", "non-dropping-particle" : "", "parse-names" : false, "suffix" : "" }, { "dropping-particle" : "", "family" : "Yabuuchi", "given" : "A.", "non-dropping-particle" : "", "parse-names" : false, "suffix" : "" }, { "dropping-particle" : "", "family" : "Rao", "given" : "S.", "non-dropping-particle" : "", "parse-names" : false, "suffix" : "" }, { "dropping-particle" : "", "family" : "Huang", "given" : "Y.", "non-dropping-particle" : "", "parse-names" : false, "suffix" : "" }, { "dropping-particle" : "", "family" : "Cunniff", "given" : "K.", "non-dropping-particle" : "", "parse-names" : false, "suffix" : "" }, { "dropping-particle" : "", "family" : "Nardone", "given" : "J.", "non-dropping-particle" : "", "parse-names" : false, "suffix" : "" }, { "dropping-particle" : "", "family" : "Laiho", "given" : "A.", "non-dropping-particle" : "", "parse-names" : false, "suffix" : "" }, { "dropping-particle" : "", "family" : "Tahiliani", "given" : "M.", "non-dropping-particle" : "", "parse-names" : false, "suffix" : "" }, { "dropping-particle" : "", "family" : "Sommer", "given" : "C.A.", "non-dropping-particle" : "", "parse-names" : false, "suffix" : "" }, { "dropping-particle" : "", "family" : "Mostoslavsky", "given" : "G.", "non-dropping-particle" : "", "parse-names" : false, "suffix" : "" }, { "dropping-particle" : "", "family" : "Al.", "given" : "Et", "non-dropping-particle" : "", "parse-names" : false, "suffix" : "" }, { "dropping-particle" : "", "family" : "Kohli", "given" : "R.M.", "non-dropping-particle" : "", "parse-names" : false, "suffix" : "" }, { "dropping-particle" : "", "family" : "Zhang", "given" : "Y.", "non-dropping-particle" : "", "parse-names" : false, "suffix" : "" }, { "dropping-particle" : "", "family" : "Kriaucionis", "given" : "S.", "non-dropping-particle" : "", "parse-names" : false, "suffix" : "" }, { "dropping-particle" : "", "family" : "Heintz", "given" : "N.", "non-dropping-particle" : "", "parse-names" : false, "suffix" : "" }, { "dropping-particle" : "", "family" : "Kumar", "given" : "R.", "non-dropping-particle" : "", "parse-names" : false, "suffix" : "" }, { "dropping-particle" : "", "family" : "DiMenna", "given" : "L.", "non-dropping-particle" : "", "parse-names" : false, "suffix" : "" }, { "dropping-particle" : "", "family" : "Schrode", "given" : "N.", "non-dropping-particle" : "", "parse-names" : false, "suffix" : "" }, { "dropping-particle" : "", "family" : "Liu", "given" : "T.C.", "non-dropping-particle" : "", "parse-names" : false, "suffix" : "" }, { "dropping-particle" : "", "family" : "Franck", "given" : "P.", "non-dropping-particle" : "", "parse-names" : false, "suffix" : "" }, { "dropping-particle" : "", "family" : "Mu\u00f1oz-Descalzo", "given" : "S.", "non-dropping-particle" : "", "parse-names" : false, "suffix" : "" }, { "dropping-particle" : "", "family" : "Hadjantonakis", "given" : "A.K.", "non-dropping-particle" : "", "parse-names" : false, "suffix" : "" }, { "dropping-particle" : "", "family" : "Zarrin", "given" : "A.A.", "non-dropping-particle" : "", "parse-names" : false, "suffix" : "" }, { "dropping-particle" : "", "family" : "Chaudhuri", "given" : "J.", "non-dropping-particle" : "", "parse-names" : false, "suffix" : "" }, { "dropping-particle" : "", "family" : "Elemento", "given" : "O.", "non-dropping-particle" : "", "parse-names" : false, "suffix" : "" }, { "dropping-particle" : "", "family" : "Evans", "given" : "T.", "non-dropping-particle" : "", "parse-names" : false, "suffix" : "" }, { "dropping-particle" : "", "family" : "Lane", "given" : "N.", "non-dropping-particle" : "", "parse-names" : false, "suffix" : "" }, { "dropping-particle" : "", "family" : "Dean", "given" : "W.", "non-dropping-particle" : "", "parse-names" : false, "suffix" : "" }, { "dropping-particle" : "", "family" : "Erhardt", "given" : "S.", "non-dropping-particle" : "", "parse-names" : false, "suffix" : "" }, { "dropping-particle" : "", "family" : "Hajkova", "given" : "P.", "non-dropping-particle" : "", "parse-names" : false, "suffix" : "" }, { "dropping-particle" : "", "family" : "Surani", "given" : "A.", "non-dropping-particle" : "", "parse-names" : false, "suffix" : "" }, { "dropping-particle" : "", "family" : "Walter", "given" : "J.", "non-dropping-particle" : "", "parse-names" : false, "suffix" : "" }, { "dropping-particle" : "", "family" : "Reik", "given" : "W.", "non-dropping-particle" : "", "parse-names" : false, "suffix" : "" }, { "dropping-particle" : "", "family" : "Langemeijer", "given" : "S.M.", "non-dropping-particle" : "", "parse-names" : false, "suffix" : "" }, { "dropping-particle" : "", "family" : "Kuiper", "given" : "R.P.", "non-dropping-particle" : "", "parse-names" : false, "suffix" : "" }, { "dropping-particle" : "", "family" : "Berends", "given" : "M.", "non-dropping-particle" : "", "parse-names" : false, "suffix" : "" }, { "dropping-particle" : "", "family" : "Knops", "given" : "R.", "non-dropping-particle" : "", "parse-names" : false, "suffix" : "" }, { "dropping-particle" : "", "family" : "Aslanyan", "given" : "M.G.", "non-dropping-particle" : "", "parse-names" : false, "suffix" : "" }, { "dropping-particle" : "", "family" : "Massop", "given" : "M.", "non-dropping-particle" : "", "parse-names" : false, "suffix" : "" }, { "dropping-particle" : "", "family" : "Stevens-Linders", "given" : "E.", "non-dropping-particle" : "", "parse-names" : false, "suffix" : "" }, { "dropping-particle" : "van", "family" : "Hoogen", "given" : "P.", "non-dropping-particle" : "", "parse-names" : false, "suffix" : "" }, { "dropping-particle" : "van", "family" : "Kessel", "given" : "A.G.", "non-dropping-particle" : "", "parse-names" : false, "suffix" : "" }, { "dropping-particle" : "", "family" : "Raymakers", "given" : "R.A.", "non-dropping-particle" : "", "parse-names" : false, "suffix" : "" }, { "dropping-particle" : "", "family" : "Al.", "given" : "Et", "non-dropping-particle" : "", "parse-names" : false, "suffix" : "" }, { "dropping-particle" : "", "family" : "LaPlant", "given" : "Q.", "non-dropping-particle" : "", "parse-names" : false, "suffix" : "" }, { "dropping-particle" : "", "family" : "Vialou", "given" : "V.", "non-dropping-particle" : "", "parse-names" : false, "suffix" : "" }, { "dropping-particle" : "", "family" : "Covington", "given" : "H.E.", "non-dropping-particle" : "", "parse-names" : false, "suffix" : "" }, { "dropping-particle" : "", "family" : "Dumitriu", "given" : "D.", "non-dropping-particle" : "", "parse-names" : false, "suffix" : "" }, { "dropping-particle" : "", "family" : "Feng", "given" : "J.", "non-dropping-particle" : "", "parse-names" : false, "suffix" : "" }, { "dropping-particle" : "", "family" : "Warren", "given" : "B.L.", "non-dropping-particle" : "", "parse-names" : false, "suffix" : "" }, { "dropping-particle" : "", "family" : "Maze", "given" : "I.", "non-dropping-particle" : "", "parse-names" : false, "suffix" : "" }, { "dropping-particle" : "", "family" : "Dietz", "given" : "D.M.", "non-dropping-particle" : "", "parse-names" : false, "suffix" : "" }, { "dropping-particle" : "", "family" : "Watts", "given" : "E.L.", "non-dropping-particle" : "", "parse-names" : false, "suffix" : "" }, { "dropping-particle" : "", "family" : "I\u00f1iguez", "given" : "S.D.", "non-dropping-particle" : "", "parse-names" : false, "suffix" : "" }, { "dropping-particle" : "", "family" : "Al.", "given" : "Et", "non-dropping-particle" : "", "parse-names" : false, "suffix" : "" }, { "dropping-particle" : "", "family" : "Law", "given" : "J.A.", "non-dropping-particle" : "", "parse-names" : false, "suffix" : "" }, { "dropping-particle" : "", "family" : "Jacobsen", "given" : "S.E.", "non-dropping-particle" : "", "parse-names" : false, "suffix" : "" }, { "dropping-particle" : "", "family" : "Leitch", "given" : "H.G.", "non-dropping-particle" : "", "parse-names" : false, "suffix" : "" }, { "dropping-particle" : "", "family" : "McEwen", "given" : "K.R.", "non-dropping-particle" : "", "parse-names" : false, "suffix" : "" }, { "dropping-particle" : "", "family" : "Turp", "given" : "A.", "non-dropping-particle" : "", "parse-names" : false, "suffix" : "" }, { "dropping-particle" : "", "family" : "Encheva", "given" : "V.", "non-dropping-particle" : "", "parse-names" : false, "suffix" : "" }, { "dropping-particle" : "", "family" : "Carroll", "given" : "T.", "non-dropping-particle" : "", "parse-names" : false, "suffix" : "" }, { "dropping-particle" : "", "family" : "Grabole", "given" : "N.", "non-dropping-particle" : "", "parse-names" : false, "suffix" : "" }, { "dropping-particle" : "", "family" : "Mansfield", "given" : "W.", "non-dropping-particle" : "", "parse-names" : false, "suffix" : "" }, { "dropping-particle" : "", "family" : "Nashun", "given" : "B.", "non-dropping-particle" : "", "parse-names" : false, "suffix" : "" }, { "dropping-particle" : "", "family" : "Knezovich", "given" : "J.G.", "non-dropping-particle" : "", "parse-names" : false, "suffix" : "" }, { "dropping-particle" : "", "family" : "Smith", "given" : "A.", "non-dropping-particle" : "", "parse-names" : false, "suffix" : "" }, { "dropping-particle" : "", "family" : "Al.", "given" : "Et", "non-dropping-particle" : "", "parse-names" : false, "suffix" : "" }, { "dropping-particle" : "", "family" : "Li", "given" : "X.", "non-dropping-particle" : "", "parse-names" : false, "suffix" : "" }, { "dropping-particle" : "", "family" : "Ito", "given" : "M.", "non-dropping-particle" : "", "parse-names" : false, "suffix" : "" }, { "dropping-particle" : "", "family" : "Zhou", "given" : "F.", "non-dropping-particle" : "", "parse-names" : false, "suffix" : "" }, { "dropping-particle" : "", "family" : "Youngson", "given" : "N.", "non-dropping-particle" : "", "parse-names" : false, "suffix" : "" }, { "dropping-particle" : "", "family" : "Zuo", "given" : "X.", "non-dropping-particle" : "", "parse-names" : false, "suffix" : "" }, { "dropping-particle" : "", "family" : "Leder", "given" : "P.", "non-dropping-particle" : "", "parse-names" : false, "suffix" : "" }, { "dropping-particle" : "", "family" : "Ferguson-Smith", "given" : "A.C.", "non-dropping-particle" : "", "parse-names" : false, "suffix" : "" }, { "dropping-particle" : "", "family" : "Li", "given" : "Z.", "non-dropping-particle" : "", "parse-names" : false, "suffix" : "" }, { "dropping-particle" : "", "family" : "Cai", "given" : "X.", "non-dropping-particle" : "", "parse-names" : false, "suffix" : "" }, { "dropping-particle" : "", "family" : "Cai", "given" : "C.L.", "non-dropping-particle" : "", "parse-names" : false, "suffix" : "" }, { "dropping-particle" : "", "family" : "Wang", "given" : "J.", "non-dropping-particle" : "", "parse-names" : false, "suffix" : "" }, { "dropping-particle" : "", "family" : "Zhang", "given" : "W.", "non-dropping-particle" : "", "parse-names" : false, "suffix" : "" }, { "dropping-particle" : "", "family" : "Petersen", "given" : "B.E.", "non-dropping-particle" : "", "parse-names" : false, "suffix" : "" }, { "dropping-particle" : "", "family" : "Yang", "given" : "F.C.", "non-dropping-particle" : "", "parse-names" : false, "suffix" : "" }, { "dropping-particle" : "", "family" : "Xu", "given" : "M.", "non-dropping-particle" : "", "parse-names" : false, "suffix" : "" }, { "dropping-particle" : "", "family" : "Li", "given" : "W.W.", "non-dropping-particle" : "", "parse-names" : false, "suffix" : "" }, { "dropping-particle" : "", "family" : "Gong", "given" : "L.", "non-dropping-particle" : "", "parse-names" : false, "suffix" : "" }, { "dropping-particle" : "", "family" : "Bayley", "given" : "H.", "non-dropping-particle" : "", "parse-names" : false, "suffix" : "" }, { "dropping-particle" : "", "family" : "Lian", "given" : "C.G.", "non-dropping-particle" : "", "parse-names" : false, "suffix" : "" }, { "dropping-particle" : "", "family" : "Xu", "given" : "Y.", "non-dropping-particle" : "", "parse-names" : false, "suffix" : "" }, { "dropping-particle" : "", "family" : "Ceol", "given" : "C.", "non-dropping-particle" : "", "parse-names" : false, "suffix" : "" }, { "dropping-particle" : "", "family" : "Wu", "given" : "F.", "non-dropping-particle" : "", "parse-names" : false, "suffix" : "" }, { "dropping-particle" : "", "family" : "Larson", "given" : "A.", "non-dropping-particle" : "", "parse-names" : false, "suffix" : "" }, { "dropping-particle" : "", "family" : "Dresser", "given" : "K.", "non-dropping-particle" : "", "parse-names" : false, "suffix" : "" }, { "dropping-particle" : "", "family" : "Xu", "given" : "W.", "non-dropping-particle" : "", "parse-names" : false, "suffix" : "" }, { "dropping-particle" : "", "family" : "Tan", "given" : "L.", "non-dropping-particle" : "", "parse-names" : false, "suffix" : "" }, { "dropping-particle" : "", "family" : "Hu", "given" : "Y.", "non-dropping-particle" : "", "parse-names" : false, "suffix" : "" }, { "dropping-particle" : "", "family" : "Zhan", "given" : "Q.", "non-dropping-particle" : "", "parse-names" : false, "suffix" : "" }, { "dropping-particle" : "", "family" : "Al.", "given" : "Et", "non-dropping-particle" : "", "parse-names" : false, "suffix" : "" }, { "dropping-particle" : "", "family" : "Lister", "given" : "R.", "non-dropping-particle" : "", "parse-names" : false, "suffix" : "" }, { "dropping-particle" : "", "family" : "Pelizzola", "given" : "M.", "non-dropping-particle" : "", "parse-names" : false, "suffix" : "" }, { "dropping-particle" : "", "family" : "Dowen", "given" : "R.H.", "non-dropping-particle" : "", "parse-names" : false, "suffix" : "" }, { "dropping-particle" : "", "family" : "Hawkins", "given" : "R.D.", "non-dropping-particle" : "", "parse-names" : false, "suffix" : "" }, { "dropping-particle" : "", "family" : "Hon", "given" : "G.", "non-dropping-particle" : "", "parse-names" : false, "suffix" : "" }, { "dropping-particle" : "", "family" : "Tonti-Filippini", "given" : "J.", "non-dropping-particle" : "", "parse-names" : false, "suffix" : "" }, { "dropping-particle" : "", "family" : "Nery", "given" : "J.R.", "non-dropping-particle" : "", "parse-names" : false, "suffix" : "" }, { "dropping-particle" : "", "family" : "Lee", "given" : "L.", "non-dropping-particle" : "", "parse-names" : false, "suffix" : "" }, { "dropping-particle" : "", "family" : "Ye", "given" : "Z.", "non-dropping-particle" : "", "parse-names" : false, "suffix" : "" }, { "dropping-particle" : "", "family" : "Ngo", "given" : "Q.M.", "non-dropping-particle" : "", "parse-names" : false, "suffix" : "" }, { "dropping-particle" : "", "family" : "Al.", "given" : "Et", "non-dropping-particle" : "", "parse-names" : false, "suffix" : "" }, { "dropping-particle" : "", "family" : "Lister", "given" : "R.", "non-dropping-particle" : "", "parse-names" : false, "suffix" : "" }, { "dropping-particle" : "", "family" : "Mukamel", "given" : "E.A.", "non-dropping-particle" : "", "parse-names" : false, "suffix" : "" }, { "dropping-particle" : "", "family" : "Nery", "given" : "J.R.", "non-dropping-particle" : "", "parse-names" : false, "suffix" : "" }, { "dropping-particle" : "", "family" : "Urich", "given" : "M.", "non-dropping-particle" : "", "parse-names" : false, "suffix" : "" }, { "dropping-particle" : "", "family" : "Puddifoot", "given" : "C.A.", "non-dropping-particle" : "", "parse-names" : false, "suffix" : "" }, { "dropping-particle" : "", "family" : "Johnson", "given" : "N.D.", "non-dropping-particle" : "", "parse-names" : false, "suffix" : "" }, { "dropping-particle" : "", "family" : "Lucero", "given" : "J.", "non-dropping-particle" : "", "parse-names" : false, "suffix" : "" }, { "dropping-particle" : "", "family" : "Huang", "given" : "Y.", "non-dropping-particle" : "", "parse-names" : false, "suffix" : "" }, { "dropping-particle" : "", "family" : "Dwork", "given" : "A.J.", "non-dropping-particle" : "", "parse-names" : false, "suffix" : "" }, { "dropping-particle" : "", "family" : "Schultz", "given" : "M.D.", "non-dropping-particle" : "", "parse-names" : false, "suffix" : "" }, { "dropping-particle" : "", "family" : "Al.", "given" : "Et", "non-dropping-particle" : "", "parse-names" : false, "suffix" : "" }, { "dropping-particle" : "", "family" : "Liu", "given" : "Y.", "non-dropping-particle" : "", "parse-names" : false, "suffix" : "" }, { "dropping-particle" : "", "family" : "Toh", "given" : "H.", "non-dropping-particle" : "", "parse-names" : false, "suffix" : "" }, { "dropping-particle" : "", "family" : "Sasaki", "given" : "H.", "non-dropping-particle" : "", "parse-names" : false, "suffix" : "" }, { "dropping-particle" : "", "family" : "Zhang", "given" : "X.", "non-dropping-particle" : "", "parse-names" : false, "suffix" : "" }, { "dropping-particle" : "", "family" : "Cheng", "given" : "X.", "non-dropping-particle" : "", "parse-names" : false, "suffix" : "" }, { "dropping-particle" : "", "family" : "Liutkeviciute", "given" : "Z.", "non-dropping-particle" : "", "parse-names" : false, "suffix" : "" }, { "dropping-particle" : "", "family" : "Lukinavicius", "given" : "G.", "non-dropping-particle" : "", "parse-names" : false, "suffix" : "" }, { "dropping-particle" : "", "family" : "Masevicius", "given" : "V.", "non-dropping-particle" : "", "parse-names" : false, "suffix" : "" }, { "dropping-particle" : "", "family" : "Daujotyte", "given" : "D.", "non-dropping-particle" : "", "parse-names" : false, "suffix" : "" }, { "dropping-particle" : "", "family" : "Klimasauskas", "given" : "S.", "non-dropping-particle" : "", "parse-names" : false, "suffix" : "" }, { "dropping-particle" : "", "family" : "Loenarz", "given" : "C.", "non-dropping-particle" : "", "parse-names" : false, "suffix" : "" }, { "dropping-particle" : "", "family" : "Schofield", "given" : "C.J.", "non-dropping-particle" : "", "parse-names" : false, "suffix" : "" }, { "dropping-particle" : "", "family" : "Long", "given" : "H.K.", "non-dropping-particle" : "", "parse-names" : false, "suffix" : "" }, { "dropping-particle" : "", "family" : "Blackledge", "given" : "N.P.", "non-dropping-particle" : "", "parse-names" : false, "suffix" : "" }, { "dropping-particle" : "", "family" : "Klose", "given" : "R.J.", "non-dropping-particle" : "", "parse-names" : false, "suffix" : "" }, { "dropping-particle" : "", "family" : "Lorsbach", "given" : "R.B.", "non-dropping-particle" : "", "parse-names" : false, "suffix" : "" }, { "dropping-particle" : "", "family" : "Moore", "given" : "J.", "non-dropping-particle" : "", "parse-names" : false, "suffix" : "" }, { "dropping-particle" : "", "family" : "Mathew", "given" : "S.", "non-dropping-particle" : "", "parse-names" : false, "suffix" : "" }, { "dropping-particle" : "", "family" : "Raimondi", "given" : "S.C.", "non-dropping-particle" : "", "parse-names" : false, "suffix" : "" }, { "dropping-particle" : "", "family" : "Mukatira", "given" : "S.T.", "non-dropping-particle" : "", "parse-names" : false, "suffix" : "" }, { "dropping-particle" : "", "family" : "Downing", "given" : "J.R.", "non-dropping-particle" : "", "parse-names" : false, "suffix" : "" }, { "dropping-particle" : "", "family" : "Lu", "given" : "X.", "non-dropping-particle" : "", "parse-names" : false, "suffix" : "" }, { "dropping-particle" : "", "family" : "Song", "given" : "C.X.", "non-dropping-particle" : "", "parse-names" : false, "suffix" : "" }, { "dropping-particle" : "", "family" : "Szulwach", "given" : "K.", "non-dropping-particle" : "", "parse-names" : false, "suffix" : "" }, { "dropping-particle" : "", "family" : "Wang", "given" : "Z.", "non-dropping-particle" : "", "parse-names" : false, "suffix" : "" }, { "dropping-particle" : "", "family" : "Weidenbacher", "given" : "P.", "non-dropping-particle" : "", "parse-names" : false, "suffix" : "" }, { "dropping-particle" : "", "family" : "Jin", "given" : "P.", "non-dropping-particle" : "", "parse-names" : false, "suffix" : "" }, { "dropping-particle" : "", "family" : "He", "given" : "C.", "non-dropping-particle" : "", "parse-names" : false, "suffix" : "" }, { "dropping-particle" : "", "family" : "Ma", "given" : "D.K.", "non-dropping-particle" : "", "parse-names" : false, "suffix" : "" }, { "dropping-particle" : "", "family" : "Jang", "given" : "M.H.", "non-dropping-particle" : "", "parse-names" : false, "suffix" : "" }, { "dropping-particle" : "", "family" : "Guo", "given" : "J.U.", "non-dropping-particle" : "", "parse-names" : false, "suffix" : "" }, { "dropping-particle" : "", "family" : "Kitabatake", "given" : "Y.", "non-dropping-particle" : "", "parse-names" : false, "suffix" : "" }, { "dropping-particle" : "", "family" : "Chang", "given" : "M.L.", "non-dropping-particle" : "", "parse-names" : false, "suffix" : "" }, { "dropping-particle" : "", "family" : "Pow-Anpongkul", "given" : "N.", "non-dropping-particle" : "", "parse-names" : false, "suffix" : "" }, { "dropping-particle" : "", "family" : "Flavell", "given" : "R.A.", "non-dropping-particle" : "", "parse-names" : false, "suffix" : "" }, { "dropping-particle" : "", "family" : "Lu", "given" : "B.", "non-dropping-particle" : "", "parse-names" : false, "suffix" : "" }, { "dropping-particle" : "", "family" : "Ming", "given" : "G.L.", "non-dropping-particle" : "", "parse-names" : false, "suffix" : "" }, { "dropping-particle" : "", "family" : "Song", "given" : "H.", "non-dropping-particle" : "", "parse-names" : false, "suffix" : "" }, { "dropping-particle" : "", "family" : "Maeder", "given" : "M.L.", "non-dropping-particle" : "", "parse-names" : false, "suffix" : "" }, { "dropping-particle" : "", "family" : "Angstman", "given" : "J.F.", "non-dropping-particle" : "", "parse-names" : false, "suffix" : "" }, { "dropping-particle" : "", "family" : "Richardson", "given" : "M.E.", "non-dropping-particle" : "", "parse-names" : false, "suffix" : "" }, { "dropping-particle" : "", "family" : "Linder", "given" : "S.J.", "non-dropping-particle" : "", "parse-names" : false, "suffix" : "" }, { "dropping-particle" : "", "family" : "Cascio", "given" : "V.M.", "non-dropping-particle" : "", "parse-names" : false, "suffix" : "" }, { "dropping-particle" : "", "family" : "Tsai", "given" : "S.Q.", "non-dropping-particle" : "", "parse-names" : false, "suffix" : "" }, { "dropping-particle" : "", "family" : "Ho", "given" : "Q.H.", "non-dropping-particle" : "", "parse-names" : false, "suffix" : "" }, { "dropping-particle" : "", "family" : "Sander", "given" : "J.D.", "non-dropping-particle" : "", "parse-names" : false, "suffix" : "" }, { "dropping-particle" : "", "family" : "Reyon", "given" : "D.", "non-dropping-particle" : "", "parse-names" : false, "suffix" : "" }, { "dropping-particle" : "", "family" : "Bernstein", "given" : "B.E.", "non-dropping-particle" : "", "parse-names" : false, "suffix" : "" }, { "dropping-particle" : "", "family" : "Al.", "given" : "Et", "non-dropping-particle" : "", "parse-names" : false, "suffix" : "" }, { "dropping-particle" : "", "family" : "Maiti", "given" : "A.", "non-dropping-particle" : "", "parse-names" : false, "suffix" : "" }, { "dropping-particle" : "", "family" : "Drohat", "given" : "A.C.", "non-dropping-particle" : "", "parse-names" : false, "suffix" : "" }, { "dropping-particle" : "", "family" : "Marks", "given" : "H.", "non-dropping-particle" : "", "parse-names" : false, "suffix" : "" }, { "dropping-particle" : "", "family" : "Kalkan", "given" : "T.", "non-dropping-particle" : "", "parse-names" : false, "suffix" : "" }, { "dropping-particle" : "", "family" : "Menafra", "given" : "R.", "non-dropping-particle" : "", "parse-names" : false, "suffix" : "" }, { "dropping-particle" : "", "family" : "Denissov", "given" : "S.", "non-dropping-particle" : "", "parse-names" : false, "suffix" : "" }, { "dropping-particle" : "", "family" : "Jones", "given" : "K.", "non-dropping-particle" : "", "parse-names" : false, "suffix" : "" }, { "dropping-particle" : "", "family" : "Hofemeister", "given" : "H.", "non-dropping-particle" : "", "parse-names" : false, "suffix" : "" }, { "dropping-particle" : "", "family" : "Nichols", "given" : "J.", "non-dropping-particle" : "", "parse-names" : false, "suffix" : "" }, { "dropping-particle" : "", "family" : "Kranz", "given" : "A.", "non-dropping-particle" : "", "parse-names" : false, "suffix" : "" }, { "dropping-particle" : "", "family" : "Stewart", "given" : "A.F.", "non-dropping-particle" : "", "parse-names" : false, "suffix" : "" }, { "dropping-particle" : "", "family" : "Smith", "given" : "A.", "non-dropping-particle" : "", "parse-names" : false, "suffix" : "" }, { "dropping-particle" : "", "family" : "Stunnenberg", "given" : "H.G.", "non-dropping-particle" : "", "parse-names" : false, "suffix" : "" }, { "dropping-particle" : "", "family" : "Matarese", "given" : "F.", "non-dropping-particle" : "", "parse-names" : false, "suffix" : "" }, { "dropping-particle" : "", "family" : "Pau", "given" : "E. Carrillo-de Santa", "non-dropping-particle" : "", "parse-names" : false, "suffix" : "" }, { "dropping-particle" : "", "family" : "Stunnenberg", "given" : "H.G.", "non-dropping-particle" : "", "parse-names" : false, "suffix" : "" }, { "dropping-particle" : "", "family" : "Mayer", "given" : "W.", "non-dropping-particle" : "", "parse-names" : false, "suffix" : "" }, { "dropping-particle" : "", "family" : "Niveleau", "given" : "A.", "non-dropping-particle" : "", "parse-names" : false, "suffix" : "" }, { "dropping-particle" : "", "family" : "Walter", "given" : "J.", "non-dropping-particle" : "", "parse-names" : false, "suffix" : "" }, { "dropping-particle" : "", "family" : "Fundele", "given" : "R.", "non-dropping-particle" : "", "parse-names" : false, "suffix" : "" }, { "dropping-particle" : "", "family" : "Haaf", "given" : "T.", "non-dropping-particle" : "", "parse-names" : false, "suffix" : "" }, { "dropping-particle" : "", "family" : "Mell\u00e9n", "given" : "M.", "non-dropping-particle" : "", "parse-names" : false, "suffix" : "" }, { "dropping-particle" : "", "family" : "Ayata", "given" : "P.", "non-dropping-particle" : "", "parse-names" : false, "suffix" : "" }, { "dropping-particle" : "", "family" : "Dewell", "given" : "S.", "non-dropping-particle" : "", "parse-names" : false, "suffix" : "" }, { "dropping-particle" : "", "family" : "Kriaucionis", "given" : "S.", "non-dropping-particle" : "", "parse-names" : false, "suffix" : "" }, { "dropping-particle" : "", "family" : "Heintz", "given" : "N.", "non-dropping-particle" : "", "parse-names" : false, "suffix" : "" }, { "dropping-particle" : "", "family" : "Messerschmidt", "given" : "D.M.", "non-dropping-particle" : "", "parse-names" : false, "suffix" : "" }, { "dropping-particle" : "de", "family" : "Vries", "given" : "W.", "non-dropping-particle" : "", "parse-names" : false, "suffix" : "" }, { "dropping-particle" : "", "family" : "Ito", "given" : "M.", "non-dropping-particle" : "", "parse-names" : false, "suffix" : "" }, { "dropping-particle" : "", "family" : "Solter", "given" : "D.", "non-dropping-particle" : "", "parse-names" : false, "suffix" : "" }, { "dropping-particle" : "", "family" : "Ferguson-Smith", "given" : "A.", "non-dropping-particle" : "", "parse-names" : false, "suffix" : "" }, { "dropping-particle" : "", "family" : "Knowles", "given" : "B.B.", "non-dropping-particle" : "", "parse-names" : false, "suffix" : "" }, { "dropping-particle" : "", "family" : "M\u00e9tivier", "given" : "R.", "non-dropping-particle" : "", "parse-names" : false, "suffix" : "" }, { "dropping-particle" : "", "family" : "Gallais", "given" : "R.", "non-dropping-particle" : "", "parse-names" : false, "suffix" : "" }, { "dropping-particle" : "", "family" : "Tiffoche", "given" : "C.", "non-dropping-particle" : "", "parse-names" : false, "suffix" : "" }, { "dropping-particle" : "Le", "family" : "P\u00e9ron", "given" : "C.", "non-dropping-particle" : "", "parse-names" : false, "suffix" : "" }, { "dropping-particle" : "", "family" : "Jurkowska", "given" : "R.Z.", "non-dropping-particle" : "", "parse-names" : false, "suffix" : "" }, { "dropping-particle" : "", "family" : "Carmouche", "given" : "R.P.", "non-dropping-particle" : "", "parse-names" : false, "suffix" : "" }, { "dropping-particle" : "", "family" : "Ibberson", "given" : "D.", "non-dropping-particle" : "", "parse-names" : false, "suffix" : "" }, { "dropping-particle" : "", "family" : "Barath", "given" : "P.", "non-dropping-particle" : "", "parse-names" : false, "suffix" : "" }, { "dropping-particle" : "", "family" : "Demay", "given" : "F.", "non-dropping-particle" : "", "parse-names" : false, "suffix" : "" }, { "dropping-particle" : "", "family" : "Reid", "given" : "G.", "non-dropping-particle" : "", "parse-names" : false, "suffix" : "" }, { "dropping-particle" : "", "family" : "Al.", "given" : "Et", "non-dropping-particle" : "", "parse-names" : false, "suffix" : "" }, { "dropping-particle" : "", "family" : "Mikkelsen", "given" : "T.S.", "non-dropping-particle" : "", "parse-names" : false, "suffix" : "" }, { "dropping-particle" : "", "family" : "Ku", "given" : "M.", "non-dropping-particle" : "", "parse-names" : false, "suffix" : "" }, { "dropping-particle" : "", "family" : "Jaffe", "given" : "D.B.", "non-dropping-particle" : "", "parse-names" : false, "suffix" : "" }, { "dropping-particle" : "", "family" : "Issac", "given" : "B.", "non-dropping-particle" : "", "parse-names" : false, "suffix" : "" }, { "dropping-particle" : "", "family" : "Lieberman", "given" : "E.", "non-dropping-particle" : "", "parse-names" : false, "suffix" : "" }, { "dropping-particle" : "", "family" : "Giannoukos", "given" : "G.", "non-dropping-particle" : "", "parse-names" : false, "suffix" : "" }, { "dropping-particle" : "", "family" : "Alvarez", "given" : "P.", "non-dropping-particle" : "", "parse-names" : false, "suffix" : "" }, { "dropping-particle" : "", "family" : "Brockman", "given" : "W.", "non-dropping-particle" : "", "parse-names" : false, "suffix" : "" }, { "dropping-particle" : "", "family" : "Kim", "given" : "T.K.", "non-dropping-particle" : "", "parse-names" : false, "suffix" : "" }, { "dropping-particle" : "", "family" : "Koche", "given" : "R.P.", "non-dropping-particle" : "", "parse-names" : false, "suffix" : "" }, { "dropping-particle" : "", "family" : "Al.", "given" : "Et", "non-dropping-particle" : "", "parse-names" : false, "suffix" : "" }, { "dropping-particle" : "", "family" : "Millar", "given" : "C.B.", "non-dropping-particle" : "", "parse-names" : false, "suffix" : "" }, { "dropping-particle" : "", "family" : "Guy", "given" : "J.", "non-dropping-particle" : "", "parse-names" : false, "suffix" : "" }, { "dropping-particle" : "", "family" : "Sansom", "given" : "O.J.", "non-dropping-particle" : "", "parse-names" : false, "suffix" : "" }, { "dropping-particle" : "", "family" : "Selfridge", "given" : "J.", "non-dropping-particle" : "", "parse-names" : false, "suffix" : "" }, { "dropping-particle" : "", "family" : "MacDougall", "given" : "E.", "non-dropping-particle" : "", "parse-names" : false, "suffix" : "" }, { "dropping-particle" : "", "family" : "Hendrich", "given" : "B.", "non-dropping-particle" : "", "parse-names" : false, "suffix" : "" }, { "dropping-particle" : "", "family" : "Keightley", "given" : "P.D.", "non-dropping-particle" : "", "parse-names" : false, "suffix" : "" }, { "dropping-particle" : "", "family" : "Bishop", "given" : "S.M.", "non-dropping-particle" : "", "parse-names" : false, "suffix" : "" }, { "dropping-particle" : "", "family" : "Clarke", "given" : "A.R.", "non-dropping-particle" : "", "parse-names" : false, "suffix" : "" }, { "dropping-particle" : "", "family" : "Bird", "given" : "A.", "non-dropping-particle" : "", "parse-names" : false, "suffix" : "" }, { "dropping-particle" : "", "family" : "Minor", "given" : "E.A.", "non-dropping-particle" : "", "parse-names" : false, "suffix" : "" }, { "dropping-particle" : "", "family" : "Court", "given" : "B.L.", "non-dropping-particle" : "", "parse-names" : false, "suffix" : "" }, { "dropping-particle" : "", "family" : "Young", "given" : "J.I.", "non-dropping-particle" : "", "parse-names" : false, "suffix" : "" }, { "dropping-particle" : "", "family" : "Wang", "given" : "G.", "non-dropping-particle" : "", "parse-names" : false, "suffix" : "" }, { "dropping-particle" : "", "family" : "Moran-Crusio", "given" : "K.", "non-dropping-particle" : "", "parse-names" : false, "suffix" : "" }, { "dropping-particle" : "", "family" : "Reavie", "given" : "L.", "non-dropping-particle" : "", "parse-names" : false, "suffix" : "" }, { "dropping-particle" : "", "family" : "Shih", "given" : "A.", "non-dropping-particle" : "", "parse-names" : false, "suffix" : "" }, { "dropping-particle" : "", "family" : "Abdel-Wahab", "given" : "O.", "non-dropping-particle" : "", "parse-names" : false, "suffix" : "" }, { "dropping-particle" : "", "family" : "Ndiaye-Lobry", "given" : "D.", "non-dropping-particle" : "", "parse-names" : false, "suffix" : "" }, { "dropping-particle" : "", "family" : "Lobry", "given" : "C.", "non-dropping-particle" : "", "parse-names" : false, "suffix" : "" }, { "dropping-particle" : "", "family" : "Figueroa", "given" : "M.E.", "non-dropping-particle" : "", "parse-names" : false, "suffix" : "" }, { "dropping-particle" : "", "family" : "Vasanthakumar", "given" : "A.", "non-dropping-particle" : "", "parse-names" : false, "suffix" : "" }, { "dropping-particle" : "", "family" : "Patel", "given" : "J.", "non-dropping-particle" : "", "parse-names" : false, "suffix" : "" }, { "dropping-particle" : "", "family" : "Zhao", "given" : "X.", "non-dropping-particle" : "", "parse-names" : false, "suffix" : "" }, { "dropping-particle" : "", "family" : "Al.", "given" : "Et", "non-dropping-particle" : "", "parse-names" : false, "suffix" : "" }, { "dropping-particle" : "", "family" : "Morgan", "given" : "H.D.", "non-dropping-particle" : "", "parse-names" : false, "suffix" : "" }, { "dropping-particle" : "", "family" : "Dean", "given" : "W.", "non-dropping-particle" : "", "parse-names" : false, "suffix" : "" }, { "dropping-particle" : "", "family" : "Coker", "given" : "H.A.", "non-dropping-particle" : "", "parse-names" : false, "suffix" : "" }, { "dropping-particle" : "", "family" : "Reik", "given" : "W.", "non-dropping-particle" : "", "parse-names" : false, "suffix" : "" }, { "dropping-particle" : "", "family" : "Petersen-Mahrt", "given" : "S.K.", "non-dropping-particle" : "", "parse-names" : false, "suffix" : "" }, { "dropping-particle" : "", "family" : "M\u00fcnzel", "given" : "M.", "non-dropping-particle" : "", "parse-names" : false, "suffix" : "" }, { "dropping-particle" : "", "family" : "Globisch", "given" : "D.", "non-dropping-particle" : "", "parse-names" : false, "suffix" : "" }, { "dropping-particle" : "", "family" : "Br\u00fcckl", "given" : "T.", "non-dropping-particle" : "", "parse-names" : false, "suffix" : "" }, { "dropping-particle" : "", "family" : "Wagner", "given" : "M.", "non-dropping-particle" : "", "parse-names" : false, "suffix" : "" }, { "dropping-particle" : "", "family" : "Welzmiller", "given" : "V.", "non-dropping-particle" : "", "parse-names" : false, "suffix" : "" }, { "dropping-particle" : "", "family" : "Michalakis", "given" : "S.", "non-dropping-particle" : "", "parse-names" : false, "suffix" : "" }, { "dropping-particle" : "", "family" : "M\u00fcller", "given" : "M.", "non-dropping-particle" : "", "parse-names" : false, "suffix" : "" }, { "dropping-particle" : "", "family" : "Biel", "given" : "M.", "non-dropping-particle" : "", "parse-names" : false, "suffix" : "" }, { "dropping-particle" : "", "family" : "Carell", "given" : "T.", "non-dropping-particle" : "", "parse-names" : false, "suffix" : "" }, { "dropping-particle" : "", "family" : "Nabel", "given" : "C.S.", "non-dropping-particle" : "", "parse-names" : false, "suffix" : "" }, { "dropping-particle" : "", "family" : "Jia", "given" : "H.", "non-dropping-particle" : "", "parse-names" : false, "suffix" : "" }, { "dropping-particle" : "", "family" : "Ye", "given" : "Y.", "non-dropping-particle" : "", "parse-names" : false, "suffix" : "" }, { "dropping-particle" : "", "family" : "Shen", "given" : "L.", "non-dropping-particle" : "", "parse-names" : false, "suffix" : "" }, { "dropping-particle" : "", "family" : "Goldschmidt", "given" : "H.L.", "non-dropping-particle" : "", "parse-names" : false, "suffix" : "" }, { "dropping-particle" : "", "family" : "Stivers", "given" : "J.T.", "non-dropping-particle" : "", "parse-names" : false, "suffix" : "" }, { "dropping-particle" : "", "family" : "Zhang", "given" : "Y.", "non-dropping-particle" : "", "parse-names" : false, "suffix" : "" }, { "dropping-particle" : "", "family" : "Kohli", "given" : "R.M.", "non-dropping-particle" : "", "parse-names" : false, "suffix" : "" }, { "dropping-particle" : "", "family" : "Nakamura", "given" : "T.", "non-dropping-particle" : "", "parse-names" : false, "suffix" : "" }, { "dropping-particle" : "", "family" : "Arai", "given" : "Y.", "non-dropping-particle" : "", "parse-names" : false, "suffix" : "" }, { "dropping-particle" : "", "family" : "Umehara", "given" : "H.", "non-dropping-particle" : "", "parse-names" : false, "suffix" : "" }, { "dropping-particle" : "", "family" : "Masuhara", "given" : "M.", "non-dropping-particle" : "", "parse-names" : false, "suffix" : "" }, { "dropping-particle" : "", "family" : "Kimura", "given" : "T.", "non-dropping-particle" : "", "parse-names" : false, "suffix" : "" }, { "dropping-particle" : "", "family" : "Taniguchi", "given" : "H.", "non-dropping-particle" : "", "parse-names" : false, "suffix" : "" }, { "dropping-particle" : "", "family" : "Sekimoto", "given" : "T.", "non-dropping-particle" : "", "parse-names" : false, "suffix" : "" }, { "dropping-particle" : "", "family" : "Ikawa", "given" : "M.", "non-dropping-particle" : "", "parse-names" : false, "suffix" : "" }, { "dropping-particle" : "", "family" : "Yoneda", "given" : "Y.", "non-dropping-particle" : "", "parse-names" : false, "suffix" : "" }, { "dropping-particle" : "", "family" : "Okabe", "given" : "M.", "non-dropping-particle" : "", "parse-names" : false, "suffix" : "" }, { "dropping-particle" : "", "family" : "Al.", "given" : "Et", "non-dropping-particle" : "", "parse-names" : false, "suffix" : "" }, { "dropping-particle" : "", "family" : "Nakamura", "given" : "T.", "non-dropping-particle" : "", "parse-names" : false, "suffix" : "" }, { "dropping-particle" : "", "family" : "Liu", "given" : "Y.J.", "non-dropping-particle" : "", "parse-names" : false, "suffix" : "" }, { "dropping-particle" : "", "family" : "Nakashima", "given" : "H.", "non-dropping-particle" : "", "parse-names" : false, "suffix" : "" }, { "dropping-particle" : "", "family" : "Umehara", "given" : "H.", "non-dropping-particle" : "", "parse-names" : false, "suffix" : "" }, { "dropping-particle" : "", "family" : "Inoue", "given" : "K.", "non-dropping-particle" : "", "parse-names" : false, "suffix" : "" }, { "dropping-particle" : "", "family" : "Matoba", "given" : "S.", "non-dropping-particle" : "", "parse-names" : false, "suffix" : "" }, { "dropping-particle" : "", "family" : "Tachibana", "given" : "M.", "non-dropping-particle" : "", "parse-names" : false, "suffix" : "" }, { "dropping-particle" : "", "family" : "Ogura", "given" : "A.", "non-dropping-particle" : "", "parse-names" : false, "suffix" : "" }, { "dropping-particle" : "", "family" : "Shinkai", "given" : "Y.", "non-dropping-particle" : "", "parse-names" : false, "suffix" : "" }, { "dropping-particle" : "", "family" : "Nakano", "given" : "T.", "non-dropping-particle" : "", "parse-names" : false, "suffix" : "" }, { "dropping-particle" : "", "family" : "Nguyen", "given" : "S.", "non-dropping-particle" : "", "parse-names" : false, "suffix" : "" }, { "dropping-particle" : "", "family" : "Meletis", "given" : "K.", "non-dropping-particle" : "", "parse-names" : false, "suffix" : "" }, { "dropping-particle" : "", "family" : "Fu", "given" : "D.", "non-dropping-particle" : "", "parse-names" : false, "suffix" : "" }, { "dropping-particle" : "", "family" : "Jhaveri", "given" : "S.", "non-dropping-particle" : "", "parse-names" : false, "suffix" : "" }, { "dropping-particle" : "", "family" : "Jaenisch", "given" : "R.", "non-dropping-particle" : "", "parse-names" : false, "suffix" : "" }, { "dropping-particle" : "", "family" : "Okada", "given" : "Y.", "non-dropping-particle" : "", "parse-names" : false, "suffix" : "" }, { "dropping-particle" : "", "family" : "Yamagata", "given" : "K.", "non-dropping-particle" : "", "parse-names" : false, "suffix" : "" }, { "dropping-particle" : "", "family" : "Hong", "given" : "K.", "non-dropping-particle" : "", "parse-names" : false, "suffix" : "" }, { "dropping-particle" : "", "family" : "Wakayama", "given" : "T.", "non-dropping-particle" : "", "parse-names" : false, "suffix" : "" }, { "dropping-particle" : "", "family" : "Zhang", "given" : "Y.", "non-dropping-particle" : "", "parse-names" : false, "suffix" : "" }, { "dropping-particle" : "", "family" : "Okano", "given" : "M.", "non-dropping-particle" : "", "parse-names" : false, "suffix" : "" }, { "dropping-particle" : "", "family" : "Xie", "given" : "S.", "non-dropping-particle" : "", "parse-names" : false, "suffix" : "" }, { "dropping-particle" : "", "family" : "Li", "given" : "E.", "non-dropping-particle" : "", "parse-names" : false, "suffix" : "" }, { "dropping-particle" : "", "family" : "Okano", "given" : "M.", "non-dropping-particle" : "", "parse-names" : false, "suffix" : "" }, { "dropping-particle" : "", "family" : "Bell", "given" : "D.W.", "non-dropping-particle" : "", "parse-names" : false, "suffix" : "" }, { "dropping-particle" : "", "family" : "Haber", "given" : "D.A.", "non-dropping-particle" : "", "parse-names" : false, "suffix" : "" }, { "dropping-particle" : "", "family" : "Li", "given" : "E.", "non-dropping-particle" : "", "parse-names" : false, "suffix" : "" }, { "dropping-particle" : "", "family" : "Ono", "given" : "R.", "non-dropping-particle" : "", "parse-names" : false, "suffix" : "" }, { "dropping-particle" : "", "family" : "Taki", "given" : "T.", "non-dropping-particle" : "", "parse-names" : false, "suffix" : "" }, { "dropping-particle" : "", "family" : "Taketani", "given" : "T.", "non-dropping-particle" : "", "parse-names" : false, "suffix" : "" }, { "dropping-particle" : "", "family" : "Taniwaki", "given" : "M.", "non-dropping-particle" : "", "parse-names" : false, "suffix" : "" }, { "dropping-particle" : "", "family" : "Kobayashi", "given" : "H.", "non-dropping-particle" : "", "parse-names" : false, "suffix" : "" }, { "dropping-particle" : "", "family" : "Hayashi", "given" : "Y.", "non-dropping-particle" : "", "parse-names" : false, "suffix" : "" }, { "dropping-particle" : "", "family" : "Ooi", "given" : "S.K.", "non-dropping-particle" : "", "parse-names" : false, "suffix" : "" }, { "dropping-particle" : "", "family" : "Bestor", "given" : "T.H.", "non-dropping-particle" : "", "parse-names" : false, "suffix" : "" }, { "dropping-particle" : "", "family" : "Ooi", "given" : "S.K.", "non-dropping-particle" : "", "parse-names" : false, "suffix" : "" }, { "dropping-particle" : "", "family" : "Qiu", "given" : "C.", "non-dropping-particle" : "", "parse-names" : false, "suffix" : "" }, { "dropping-particle" : "", "family" : "Bernstein", "given" : "E.", "non-dropping-particle" : "", "parse-names" : false, "suffix" : "" }, { "dropping-particle" : "", "family" : "Li", "given" : "K.", "non-dropping-particle" : "", "parse-names" : false, "suffix" : "" }, { "dropping-particle" : "", "family" : "Jia", "given" : "D.", "non-dropping-particle" : "", "parse-names" : false, "suffix" : "" }, { "dropping-particle" : "", "family" : "Yang", "given" : "Z.", "non-dropping-particle" : "", "parse-names" : false, "suffix" : "" }, { "dropping-particle" : "", "family" : "Erdjument-Bromage", "given" : "H.", "non-dropping-particle" : "", "parse-names" : false, "suffix" : "" }, { "dropping-particle" : "", "family" : "Tempst", "given" : "P.", "non-dropping-particle" : "", "parse-names" : false, "suffix" : "" }, { "dropping-particle" : "", "family" : "Lin", "given" : "S.P.", "non-dropping-particle" : "", "parse-names" : false, "suffix" : "" }, { "dropping-particle" : "", "family" : "Allis", "given" : "C.D.", "non-dropping-particle" : "", "parse-names" : false, "suffix" : "" }, { "dropping-particle" : "", "family" : "Al.", "given" : "Et", "non-dropping-particle" : "", "parse-names" : false, "suffix" : "" }, { "dropping-particle" : "", "family" : "Oswald", "given" : "J.", "non-dropping-particle" : "", "parse-names" : false, "suffix" : "" }, { "dropping-particle" : "", "family" : "Engemann", "given" : "S.", "non-dropping-particle" : "", "parse-names" : false, "suffix" : "" }, { "dropping-particle" : "", "family" : "Lane", "given" : "N.", "non-dropping-particle" : "", "parse-names" : false, "suffix" : "" }, { "dropping-particle" : "", "family" : "Mayer", "given" : "W.", "non-dropping-particle" : "", "parse-names" : false, "suffix" : "" }, { "dropping-particle" : "", "family" : "Olek", "given" : "A.", "non-dropping-particle" : "", "parse-names" : false, "suffix" : "" }, { "dropping-particle" : "", "family" : "Fundele", "given" : "R.", "non-dropping-particle" : "", "parse-names" : false, "suffix" : "" }, { "dropping-particle" : "", "family" : "Dean", "given" : "W.", "non-dropping-particle" : "", "parse-names" : false, "suffix" : "" }, { "dropping-particle" : "", "family" : "Reik", "given" : "W.", "non-dropping-particle" : "", "parse-names" : false, "suffix" : "" }, { "dropping-particle" : "", "family" : "Walter", "given" : "J.", "non-dropping-particle" : "", "parse-names" : false, "suffix" : "" }, { "dropping-particle" : "", "family" : "Otani", "given" : "J.", "non-dropping-particle" : "", "parse-names" : false, "suffix" : "" }, { "dropping-particle" : "", "family" : "Arita", "given" : "K.", "non-dropping-particle" : "", "parse-names" : false, "suffix" : "" }, { "dropping-particle" : "", "family" : "Kato", "given" : "T.", "non-dropping-particle" : "", "parse-names" : false, "suffix" : "" }, { "dropping-particle" : "", "family" : "Kinoshita", "given" : "M.", "non-dropping-particle" : "", "parse-names" : false, "suffix" : "" }, { "dropping-particle" : "", "family" : "Kimura", "given" : "H.", "non-dropping-particle" : "", "parse-names" : false, "suffix" : "" }, { "dropping-particle" : "", "family" : "Suetake", "given" : "I.", "non-dropping-particle" : "", "parse-names" : false, "suffix" : "" }, { "dropping-particle" : "", "family" : "Tajima", "given" : "S.", "non-dropping-particle" : "", "parse-names" : false, "suffix" : "" }, { "dropping-particle" : "", "family" : "Ariyoshi", "given" : "M.", "non-dropping-particle" : "", "parse-names" : false, "suffix" : "" }, { "dropping-particle" : "", "family" : "Shirakawa", "given" : "M.", "non-dropping-particle" : "", "parse-names" : false, "suffix" : "" }, { "dropping-particle" : "", "family" : "Otani", "given" : "J.", "non-dropping-particle" : "", "parse-names" : false, "suffix" : "" }, { "dropping-particle" : "", "family" : "Kimura", "given" : "H.", "non-dropping-particle" : "", "parse-names" : false, "suffix" : "" }, { "dropping-particle" : "", "family" : "Sharif", "given" : "J.", "non-dropping-particle" : "", "parse-names" : false, "suffix" : "" }, { "dropping-particle" : "", "family" : "Endo", "given" : "T.A.", "non-dropping-particle" : "", "parse-names" : false, "suffix" : "" }, { "dropping-particle" : "", "family" : "Mishima", "given" : "Y.", "non-dropping-particle" : "", "parse-names" : false, "suffix" : "" }, { "dropping-particle" : "", "family" : "Kawakami", "given" : "T.", "non-dropping-particle" : "", "parse-names" : false, "suffix" : "" }, { "dropping-particle" : "", "family" : "Koseki", "given" : "H.", "non-dropping-particle" : "", "parse-names" : false, "suffix" : "" }, { "dropping-particle" : "", "family" : "Shirakawa", "given" : "M.", "non-dropping-particle" : "", "parse-names" : false, "suffix" : "" }, { "dropping-particle" : "", "family" : "Suetake", "given" : "I.", "non-dropping-particle" : "", "parse-names" : false, "suffix" : "" }, { "dropping-particle" : "", "family" : "Tajima", "given" : "S.", "non-dropping-particle" : "", "parse-names" : false, "suffix" : "" }, { "dropping-particle" : "", "family" : "Pastor", "given" : "W.A.", "non-dropping-particle" : "", "parse-names" : false, "suffix" : "" }, { "dropping-particle" : "", "family" : "Pape", "given" : "U.J.", "non-dropping-particle" : "", "parse-names" : false, "suffix" : "" }, { "dropping-particle" : "", "family" : "Huang", "given" : "Y.", "non-dropping-particle" : "", "parse-names" : false, "suffix" : "" }, { "dropping-particle" : "", "family" : "Henderson", "given" : "H.R.", "non-dropping-particle" : "", "parse-names" : false, "suffix" : "" }, { "dropping-particle" : "", "family" : "Lister", "given" : "R.", "non-dropping-particle" : "", "parse-names" : false, "suffix" : "" }, { "dropping-particle" : "", "family" : "Ko", "given" : "M.", "non-dropping-particle" : "", "parse-names" : false, "suffix" : "" }, { "dropping-particle" : "", "family" : "McLoughlin", "given" : "E.M.", "non-dropping-particle" : "", "parse-names" : false, "suffix" : "" }, { "dropping-particle" : "", "family" : "Brudno", "given" : "Y.", "non-dropping-particle" : "", "parse-names" : false, "suffix" : "" }, { "dropping-particle" : "", "family" : "Mahapatra", "given" : "S.", "non-dropping-particle" : "", "parse-names" : false, "suffix" : "" }, { "dropping-particle" : "", "family" : "Kapranov", "given" : "P.", "non-dropping-particle" : "", "parse-names" : false, "suffix" : "" }, { "dropping-particle" : "", "family" : "Al.", "given" : "Et", "non-dropping-particle" : "", "parse-names" : false, "suffix" : "" }, { "dropping-particle" : "", "family" : "Pastor", "given" : "W.A.", "non-dropping-particle" : "", "parse-names" : false, "suffix" : "" }, { "dropping-particle" : "", "family" : "Aravind", "given" : "L.", "non-dropping-particle" : "", "parse-names" : false, "suffix" : "" }, { "dropping-particle" : "", "family" : "Rao", "given" : "A.", "non-dropping-particle" : "", "parse-names" : false, "suffix" : "" }, { "dropping-particle" : "", "family" : "Payer", "given" : "B.", "non-dropping-particle" : "", "parse-names" : false, "suffix" : "" }, { "dropping-particle" : "", "family" : "Saitou", "given" : "M.", "non-dropping-particle" : "", "parse-names" : false, "suffix" : "" }, { "dropping-particle" : "", "family" : "Barton", "given" : "S.C.", "non-dropping-particle" : "", "parse-names" : false, "suffix" : "" }, { "dropping-particle" : "", "family" : "Thresher", "given" : "R.", "non-dropping-particle" : "", "parse-names" : false, "suffix" : "" }, { "dropping-particle" : "", "family" : "Dixon", "given" : "J.P.C.", "non-dropping-particle" : "", "parse-names" : false, "suffix" : "" }, { "dropping-particle" : "", "family" : "Zahn", "given" : "D.", "non-dropping-particle" : "", "parse-names" : false, "suffix" : "" }, { "dropping-particle" : "", "family" : "Colledge", "given" : "W.H.", "non-dropping-particle" : "", "parse-names" : false, "suffix" : "" }, { "dropping-particle" : "", "family" : "Carlton", "given" : "M.B.L.", "non-dropping-particle" : "", "parse-names" : false, "suffix" : "" }, { "dropping-particle" : "", "family" : "Nakano", "given" : "T.", "non-dropping-particle" : "", "parse-names" : false, "suffix" : "" }, { "dropping-particle" : "", "family" : "Surani", "given" : "M.A.", "non-dropping-particle" : "", "parse-names" : false, "suffix" : "" }, { "dropping-particle" : "", "family" : "Pfaffeneder", "given" : "T.", "non-dropping-particle" : "", "parse-names" : false, "suffix" : "" }, { "dropping-particle" : "", "family" : "Hackner", "given" : "B.", "non-dropping-particle" : "", "parse-names" : false, "suffix" : "" }, { "dropping-particle" : "", "family" : "Truss", "given" : "M.", "non-dropping-particle" : "", "parse-names" : false, "suffix" : "" }, { "dropping-particle" : "", "family" : "M\u00fcnzel", "given" : "M.", "non-dropping-particle" : "", "parse-names" : false, "suffix" : "" }, { "dropping-particle" : "", "family" : "M\u00fcller", "given" : "M.", "non-dropping-particle" : "", "parse-names" : false, "suffix" : "" }, { "dropping-particle" : "", "family" : "Deiml", "given" : "C.A.", "non-dropping-particle" : "", "parse-names" : false, "suffix" : "" }, { "dropping-particle" : "", "family" : "Hagemeier", "given" : "C.", "non-dropping-particle" : "", "parse-names" : false, "suffix" : "" }, { "dropping-particle" : "", "family" : "Carell", "given" : "T.", "non-dropping-particle" : "", "parse-names" : false, "suffix" : "" }, { "dropping-particle" : "", "family" : "Piccolo", "given" : "F.M.", "non-dropping-particle" : "", "parse-names" : false, "suffix" : "" }, { "dropping-particle" : "", "family" : "Bagci", "given" : "H.", "non-dropping-particle" : "", "parse-names" : false, "suffix" : "" }, { "dropping-particle" : "", "family" : "Brown", "given" : "K.E.", "non-dropping-particle" : "", "parse-names" : false, "suffix" : "" }, { "dropping-particle" : "", "family" : "Landeira", "given" : "D.", "non-dropping-particle" : "", "parse-names" : false, "suffix" : "" }, { "dropping-particle" : "", "family" : "Soza-Ried", "given" : "J.", "non-dropping-particle" : "", "parse-names" : false, "suffix" : "" }, { "dropping-particle" : "", "family" : "Feytout", "given" : "A.", "non-dropping-particle" : "", "parse-names" : false, "suffix" : "" }, { "dropping-particle" : "", "family" : "Mooijman", "given" : "D.", "non-dropping-particle" : "", "parse-names" : false, "suffix" : "" }, { "dropping-particle" : "", "family" : "Hajkova", "given" : "P.", "non-dropping-particle" : "", "parse-names" : false, "suffix" : "" }, { "dropping-particle" : "", "family" : "Leitch", "given" : "H.G.", "non-dropping-particle" : "", "parse-names" : false, "suffix" : "" }, { "dropping-particle" : "", "family" : "Tada", "given" : "T.", "non-dropping-particle" : "", "parse-names" : false, "suffix" : "" }, { "dropping-particle" : "", "family" : "Al.", "given" : "Et", "non-dropping-particle" : "", "parse-names" : false, "suffix" : "" }, { "dropping-particle" : "", "family" : "Popp", "given" : "C.", "non-dropping-particle" : "", "parse-names" : false, "suffix" : "" }, { "dropping-particle" : "", "family" : "Dean", "given" : "W.", "non-dropping-particle" : "", "parse-names" : false, "suffix" : "" }, { "dropping-particle" : "", "family" : "Feng", "given" : "S.", "non-dropping-particle" : "", "parse-names" : false, "suffix" : "" }, { "dropping-particle" : "", "family" : "Cokus", "given" : "S.J.", "non-dropping-particle" : "", "parse-names" : false, "suffix" : "" }, { "dropping-particle" : "", "family" : "Andrews", "given" : "S.", "non-dropping-particle" : "", "parse-names" : false, "suffix" : "" }, { "dropping-particle" : "", "family" : "Pellegrini", "given" : "M.", "non-dropping-particle" : "", "parse-names" : false, "suffix" : "" }, { "dropping-particle" : "", "family" : "Jacobsen", "given" : "S.E.", "non-dropping-particle" : "", "parse-names" : false, "suffix" : "" }, { "dropping-particle" : "", "family" : "Reik", "given" : "W.", "non-dropping-particle" : "", "parse-names" : false, "suffix" : "" }, { "dropping-particle" : "", "family" : "Potok", "given" : "M.E.", "non-dropping-particle" : "", "parse-names" : false, "suffix" : "" }, { "dropping-particle" : "", "family" : "Nix", "given" : "D.A.", "non-dropping-particle" : "", "parse-names" : false, "suffix" : "" }, { "dropping-particle" : "", "family" : "Parnell", "given" : "T.J.", "non-dropping-particle" : "", "parse-names" : false, "suffix" : "" }, { "dropping-particle" : "", "family" : "Cairns", "given" : "B.R.", "non-dropping-particle" : "", "parse-names" : false, "suffix" : "" }, { "dropping-particle" : "", "family" : "Quenneville", "given" : "S.", "non-dropping-particle" : "", "parse-names" : false, "suffix" : "" }, { "dropping-particle" : "", "family" : "Verde", "given" : "G.", "non-dropping-particle" : "", "parse-names" : false, "suffix" : "" }, { "dropping-particle" : "", "family" : "Corsinotti", "given" : "A.", "non-dropping-particle" : "", "parse-names" : false, "suffix" : "" }, { "dropping-particle" : "", "family" : "Kapopoulou", "given" : "A.", "non-dropping-particle" : "", "parse-names" : false, "suffix" : "" }, { "dropping-particle" : "", "family" : "Jakobsson", "given" : "J.", "non-dropping-particle" : "", "parse-names" : false, "suffix" : "" }, { "dropping-particle" : "", "family" : "Offner", "given" : "S.", "non-dropping-particle" : "", "parse-names" : false, "suffix" : "" }, { "dropping-particle" : "", "family" : "Baglivo", "given" : "I.", "non-dropping-particle" : "", "parse-names" : false, "suffix" : "" }, { "dropping-particle" : "", "family" : "Pedone", "given" : "P.V.", "non-dropping-particle" : "", "parse-names" : false, "suffix" : "" }, { "dropping-particle" : "", "family" : "Grimaldi", "given" : "G.", "non-dropping-particle" : "", "parse-names" : false, "suffix" : "" }, { "dropping-particle" : "", "family" : "Riccio", "given" : "A.", "non-dropping-particle" : "", "parse-names" : false, "suffix" : "" }, { "dropping-particle" : "", "family" : "Trono", "given" : "D.", "non-dropping-particle" : "", "parse-names" : false, "suffix" : "" }, { "dropping-particle" : "", "family" : "Quivoron", "given" : "C.", "non-dropping-particle" : "", "parse-names" : false, "suffix" : "" }, { "dropping-particle" : "", "family" : "Couronn\u00e9", "given" : "L.", "non-dropping-particle" : "", "parse-names" : false, "suffix" : "" }, { "dropping-particle" : "Della", "family" : "Valle", "given" : "V.", "non-dropping-particle" : "", "parse-names" : false, "suffix" : "" }, { "dropping-particle" : "", "family" : "Lopez", "given" : "C.K.", "non-dropping-particle" : "", "parse-names" : false, "suffix" : "" }, { "dropping-particle" : "", "family" : "Plo", "given" : "I.", "non-dropping-particle" : "", "parse-names" : false, "suffix" : "" }, { "dropping-particle" : "", "family" : "Wagner-Ballon", "given" : "O.", "non-dropping-particle" : "", "parse-names" : false, "suffix" : "" }, { "dropping-particle" : "Do", "family" : "Cruzeiro", "given" : "M.", "non-dropping-particle" : "", "parse-names" : false, "suffix" : "" }, { "dropping-particle" : "", "family" : "Delhommeau", "given" : "F.", "non-dropping-particle" : "", "parse-names" : false, "suffix" : "" }, { "dropping-particle" : "", "family" : "Arnulf", "given" : "B.", "non-dropping-particle" : "", "parse-names" : false, "suffix" : "" }, { "dropping-particle" : "", "family" : "Stern", "given" : "M.H.", "non-dropping-particle" : "", "parse-names" : false, "suffix" : "" }, { "dropping-particle" : "", "family" : "Al.", "given" : "Et", "non-dropping-particle" : "", "parse-names" : false, "suffix" : "" }, { "dropping-particle" : "", "family" : "Rai", "given" : "K.", "non-dropping-particle" : "", "parse-names" : false, "suffix" : "" }, { "dropping-particle" : "", "family" : "Huggins", "given" : "I.J.", "non-dropping-particle" : "", "parse-names" : false, "suffix" : "" }, { "dropping-particle" : "", "family" : "James", "given" : "S.R.", "non-dropping-particle" : "", "parse-names" : false, "suffix" : "" }, { "dropping-particle" : "", "family" : "Karpf", "given" : "A.R.", "non-dropping-particle" : "", "parse-names" : false, "suffix" : "" }, { "dropping-particle" : "", "family" : "Jones", "given" : "D.A.", "non-dropping-particle" : "", "parse-names" : false, "suffix" : "" }, { "dropping-particle" : "", "family" : "Cairns", "given" : "B.R.", "non-dropping-particle" : "", "parse-names" : false, "suffix" : "" }, { "dropping-particle" : "", "family" : "Raiber", "given" : "E.A.", "non-dropping-particle" : "", "parse-names" : false, "suffix" : "" }, { "dropping-particle" : "", "family" : "Beraldi", "given" : "D.", "non-dropping-particle" : "", "parse-names" : false, "suffix" : "" }, { "dropping-particle" : "", "family" : "Ficz", "given" : "G.", "non-dropping-particle" : "", "parse-names" : false, "suffix" : "" }, { "dropping-particle" : "", "family" : "Burgess", "given" : "H.E.", "non-dropping-particle" : "", "parse-names" : false, "suffix" : "" }, { "dropping-particle" : "", "family" : "Branco", "given" : "M.R.", "non-dropping-particle" : "", "parse-names" : false, "suffix" : "" }, { "dropping-particle" : "", "family" : "Murat", "given" : "P.", "non-dropping-particle" : "", "parse-names" : false, "suffix" : "" }, { "dropping-particle" : "", "family" : "Oxley", "given" : "D.", "non-dropping-particle" : "", "parse-names" : false, "suffix" : "" }, { "dropping-particle" : "", "family" : "Booth", "given" : "M.J.", "non-dropping-particle" : "", "parse-names" : false, "suffix" : "" }, { "dropping-particle" : "", "family" : "Reik", "given" : "W.", "non-dropping-particle" : "", "parse-names" : false, "suffix" : "" }, { "dropping-particle" : "", "family" : "Balasubramanian", "given" : "S.", "non-dropping-particle" : "", "parse-names" : false, "suffix" : "" }, { "dropping-particle" : "", "family" : "Riggs", "given" : "A.D.", "non-dropping-particle" : "", "parse-names" : false, "suffix" : "" }, { "dropping-particle" : "", "family" : "Robertson", "given" : "A.B.", "non-dropping-particle" : "", "parse-names" : false, "suffix" : "" }, { "dropping-particle" : "", "family" : "Dahl", "given" : "J.A.", "non-dropping-particle" : "", "parse-names" : false, "suffix" : "" }, { "dropping-particle" : "", "family" : "V\u00e5gb\u00f8", "given" : "C.B.", "non-dropping-particle" : "", "parse-names" : false, "suffix" : "" }, { "dropping-particle" : "", "family" : "Tripathi", "given" : "P.", "non-dropping-particle" : "", "parse-names" : false, "suffix" : "" }, { "dropping-particle" : "", "family" : "Krokan", "given" : "H.E.", "non-dropping-particle" : "", "parse-names" : false, "suffix" : "" }, { "dropping-particle" : "", "family" : "Klungland", "given" : "A.", "non-dropping-particle" : "", "parse-names" : false, "suffix" : "" }, { "dropping-particle" : "", "family" : "Rudenko", "given" : "A.", "non-dropping-particle" : "", "parse-names" : false, "suffix" : "" }, { "dropping-particle" : "", "family" : "Dawlaty", "given" : "M.M.", "non-dropping-particle" : "", "parse-names" : false, "suffix" : "" }, { "dropping-particle" : "", "family" : "Seo", "given" : "J.", "non-dropping-particle" : "", "parse-names" : false, "suffix" : "" }, { "dropping-particle" : "", "family" : "Cheng", "given" : "A.W.", "non-dropping-particle" : "", "parse-names" : false, "suffix" : "" }, { "dropping-particle" : "", "family" : "Meng", "given" : "J.", "non-dropping-particle" : "", "parse-names" : false, "suffix" : "" }, { "dropping-particle" : "", "family" : "Le", "given" : "T.", "non-dropping-particle" : "", "parse-names" : false, "suffix" : "" }, { "dropping-particle" : "", "family" : "Faull", "given" : "K.F.", "non-dropping-particle" : "", "parse-names" : false, "suffix" : "" }, { "dropping-particle" : "", "family" : "Jaenisch", "given" : "R.", "non-dropping-particle" : "", "parse-names" : false, "suffix" : "" }, { "dropping-particle" : "", "family" : "Tsai", "given" : "L.H.", "non-dropping-particle" : "", "parse-names" : false, "suffix" : "" }, { "dropping-particle" : "", "family" : "Saitou", "given" : "M.", "non-dropping-particle" : "", "parse-names" : false, "suffix" : "" }, { "dropping-particle" : "", "family" : "Kagiwada", "given" : "S.", "non-dropping-particle" : "", "parse-names" : false, "suffix" : "" }, { "dropping-particle" : "", "family" : "Kurimoto", "given" : "K.", "non-dropping-particle" : "", "parse-names" : false, "suffix" : "" }, { "dropping-particle" : "", "family" : "Sasaki", "given" : "H.", "non-dropping-particle" : "", "parse-names" : false, "suffix" : "" }, { "dropping-particle" : "", "family" : "Matsui", "given" : "Y.", "non-dropping-particle" : "", "parse-names" : false, "suffix" : "" }, { "dropping-particle" : "", "family" : "Schiesser", "given" : "S.", "non-dropping-particle" : "", "parse-names" : false, "suffix" : "" }, { "dropping-particle" : "", "family" : "Hackner", "given" : "B.", "non-dropping-particle" : "", "parse-names" : false, "suffix" : "" }, { "dropping-particle" : "", "family" : "Pfaffeneder", "given" : "T.", "non-dropping-particle" : "", "parse-names" : false, "suffix" : "" }, { "dropping-particle" : "", "family" : "M\u00fcller", "given" : "M.", "non-dropping-particle" : "", "parse-names" : false, "suffix" : "" }, { "dropping-particle" : "", "family" : "Hagemeier", "given" : "C.", "non-dropping-particle" : "", "parse-names" : false, "suffix" : "" }, { "dropping-particle" : "", "family" : "Truss", "given" : "M.", "non-dropping-particle" : "", "parse-names" : false, "suffix" : "" }, { "dropping-particle" : "", "family" : "Carell", "given" : "T.", "non-dropping-particle" : "", "parse-names" : false, "suffix" : "" }, { "dropping-particle" : "", "family" : "Schmitz", "given" : "K.M.", "non-dropping-particle" : "", "parse-names" : false, "suffix" : "" }, { "dropping-particle" : "", "family" : "Schmitt", "given" : "N.", "non-dropping-particle" : "", "parse-names" : false, "suffix" : "" }, { "dropping-particle" : "", "family" : "Hoffmann-Rohrer", "given" : "U.", "non-dropping-particle" : "", "parse-names" : false, "suffix" : "" }, { "dropping-particle" : "", "family" : "Sch\u00e4fer", "given" : "A.", "non-dropping-particle" : "", "parse-names" : false, "suffix" : "" }, { "dropping-particle" : "", "family" : "Grummt", "given" : "I.", "non-dropping-particle" : "", "parse-names" : false, "suffix" : "" }, { "dropping-particle" : "", "family" : "Mayer", "given" : "C.", "non-dropping-particle" : "", "parse-names" : false, "suffix" : "" }, { "dropping-particle" : "", "family" : "Seisenberger", "given" : "S.", "non-dropping-particle" : "", "parse-names" : false, "suffix" : "" }, { "dropping-particle" : "", "family" : "Andrews", "given" : "S.", "non-dropping-particle" : "", "parse-names" : false, "suffix" : "" }, { "dropping-particle" : "", "family" : "Krueger", "given" : "F.", "non-dropping-particle" : "", "parse-names" : false, "suffix" : "" }, { "dropping-particle" : "", "family" : "Arand", "given" : "J.", "non-dropping-particle" : "", "parse-names" : false, "suffix" : "" }, { "dropping-particle" : "", "family" : "Walter", "given" : "J.", "non-dropping-particle" : "", "parse-names" : false, "suffix" : "" }, { "dropping-particle" : "", "family" : "Santos", "given" : "F.", "non-dropping-particle" : "", "parse-names" : false, "suffix" : "" }, { "dropping-particle" : "", "family" : "Popp", "given" : "C.", "non-dropping-particle" : "", "parse-names" : false, "suffix" : "" }, { "dropping-particle" : "", "family" : "Thienpont", "given" : "B.", "non-dropping-particle" : "", "parse-names" : false, "suffix" : "" }, { "dropping-particle" : "", "family" : "Dean", "given" : "W.", "non-dropping-particle" : "", "parse-names" : false, "suffix" : "" }, { "dropping-particle" : "", "family" : "Reik", "given" : "W.", "non-dropping-particle" : "", "parse-names" : false, "suffix" : "" }, { "dropping-particle" : "", "family" : "Seisenberger", "given" : "S.", "non-dropping-particle" : "", "parse-names" : false, "suffix" : "" }, { "dropping-particle" : "", "family" : "Peat", "given" : "J.R.", "non-dropping-particle" : "", "parse-names" : false, "suffix" : "" }, { "dropping-particle" : "", "family" : "Reik", "given" : "W.", "non-dropping-particle" : "", "parse-names" : false, "suffix" : "" }, { "dropping-particle" : "", "family" : "Sharif", "given" : "J.", "non-dropping-particle" : "", "parse-names" : false, "suffix" : "" }, { "dropping-particle" : "", "family" : "Muto", "given" : "M.", "non-dropping-particle" : "", "parse-names" : false, "suffix" : "" }, { "dropping-particle" : "", "family" : "Takebayashi", "given" : "S.", "non-dropping-particle" : "", "parse-names" : false, "suffix" : "" }, { "dropping-particle" : "", "family" : "Suetake", "given" : "I.", "non-dropping-particle" : "", "parse-names" : false, "suffix" : "" }, { "dropping-particle" : "", "family" : "Iwamatsu", "given" : "A.", "non-dropping-particle" : "", "parse-names" : false, "suffix" : "" }, { "dropping-particle" : "", "family" : "Endo", "given" : "T.A.", "non-dropping-particle" : "", "parse-names" : false, "suffix" : "" }, { "dropping-particle" : "", "family" : "Shinga", "given" : "J.", "non-dropping-particle" : "", "parse-names" : false, "suffix" : "" }, { "dropping-particle" : "", "family" : "Mizutani-Koseki", "given" : "Y.", "non-dropping-particle" : "", "parse-names" : false, "suffix" : "" }, { "dropping-particle" : "", "family" : "Toyoda", "given" : "T.", "non-dropping-particle" : "", "parse-names" : false, "suffix" : "" }, { "dropping-particle" : "", "family" : "Okamura", "given" : "K.", "non-dropping-particle" : "", "parse-names" : false, "suffix" : "" }, { "dropping-particle" : "", "family" : "Al.", "given" : "Et", "non-dropping-particle" : "", "parse-names" : false, "suffix" : "" }, { "dropping-particle" : "", "family" : "Shearstone", "given" : "J.R.", "non-dropping-particle" : "", "parse-names" : false, "suffix" : "" }, { "dropping-particle" : "", "family" : "Pop", "given" : "R.", "non-dropping-particle" : "", "parse-names" : false, "suffix" : "" }, { "dropping-particle" : "", "family" : "Bock", "given" : "C.", "non-dropping-particle" : "", "parse-names" : false, "suffix" : "" }, { "dropping-particle" : "", "family" : "Boyle", "given" : "P.", "non-dropping-particle" : "", "parse-names" : false, "suffix" : "" }, { "dropping-particle" : "", "family" : "Meissner", "given" : "A.", "non-dropping-particle" : "", "parse-names" : false, "suffix" : "" }, { "dropping-particle" : "", "family" : "Socolovsky", "given" : "M.", "non-dropping-particle" : "", "parse-names" : false, "suffix" : "" }, { "dropping-particle" : "", "family" : "Shen", "given" : "Y.", "non-dropping-particle" : "", "parse-names" : false, "suffix" : "" }, { "dropping-particle" : "", "family" : "Yue", "given" : "F.", "non-dropping-particle" : "", "parse-names" : false, "suffix" : "" }, { "dropping-particle" : "", "family" : "McCleary", "given" : "D.F.", "non-dropping-particle" : "", "parse-names" : false, "suffix" : "" }, { "dropping-particle" : "", "family" : "Ye", "given" : "Z.", "non-dropping-particle" : "", "parse-names" : false, "suffix" : "" }, { "dropping-particle" : "", "family" : "Edsall", "given" : "L.", "non-dropping-particle" : "", "parse-names" : false, "suffix" : "" }, { "dropping-particle" : "", "family" : "Kuan", "given" : "S.", "non-dropping-particle" : "", "parse-names" : false, "suffix" : "" }, { "dropping-particle" : "", "family" : "Wagner", "given" : "U.", "non-dropping-particle" : "", "parse-names" : false, "suffix" : "" }, { "dropping-particle" : "", "family" : "Dixon", "given" : "J.", "non-dropping-particle" : "", "parse-names" : false, "suffix" : "" }, { "dropping-particle" : "", "family" : "Lee", "given" : "L.", "non-dropping-particle" : "", "parse-names" : false, "suffix" : "" }, { "dropping-particle" : "", "family" : "Lobanenkov", "given" : "V.V.", "non-dropping-particle" : "", "parse-names" : false, "suffix" : "" }, { "dropping-particle" : "", "family" : "Ren", "given" : "B.", "non-dropping-particle" : "", "parse-names" : false, "suffix" : "" }, { "dropping-particle" : "", "family" : "Shen", "given" : "L.", "non-dropping-particle" : "", "parse-names" : false, "suffix" : "" }, { "dropping-particle" : "", "family" : "Wu", "given" : "H.", "non-dropping-particle" : "", "parse-names" : false, "suffix" : "" }, { "dropping-particle" : "", "family" : "Diep", "given" : "D.", "non-dropping-particle" : "", "parse-names" : false, "suffix" : "" }, { "dropping-particle" : "", "family" : "Yamaguchi", "given" : "S.", "non-dropping-particle" : "", "parse-names" : false, "suffix" : "" }, { "dropping-particle" : "", "family" : "D\u2019Alessio", "given" : "A.C.", "non-dropping-particle" : "", "parse-names" : false, "suffix" : "" }, { "dropping-particle" : "", "family" : "Fung", "given" : "H.L.", "non-dropping-particle" : "", "parse-names" : false, "suffix" : "" }, { "dropping-particle" : "", "family" : "Zhang", "given" : "K.", "non-dropping-particle" : "", "parse-names" : false, "suffix" : "" }, { "dropping-particle" : "", "family" : "Zhang", "given" : "Y.", "non-dropping-particle" : "", "parse-names" : false, "suffix" : "" }, { "dropping-particle" : "", "family" : "Shirane", "given" : "K.", "non-dropping-particle" : "", "parse-names" : false, "suffix" : "" }, { "dropping-particle" : "", "family" : "Toh", "given" : "H.", "non-dropping-particle" : "", "parse-names" : false, "suffix" : "" }, { "dropping-particle" : "", "family" : "Kobayashi", "given" : "H.", "non-dropping-particle" : "", "parse-names" : false, "suffix" : "" }, { "dropping-particle" : "", "family" : "Miura", "given" : "F.", "non-dropping-particle" : "", "parse-names" : false, "suffix" : "" }, { "dropping-particle" : "", "family" : "Chiba", "given" : "H.", "non-dropping-particle" : "", "parse-names" : false, "suffix" : "" }, { "dropping-particle" : "", "family" : "Ito", "given" : "T.", "non-dropping-particle" : "", "parse-names" : false, "suffix" : "" }, { "dropping-particle" : "", "family" : "Kono", "given" : "T.", "non-dropping-particle" : "", "parse-names" : false, "suffix" : "" }, { "dropping-particle" : "", "family" : "Sasaki", "given" : "H.", "non-dropping-particle" : "", "parse-names" : false, "suffix" : "" }, { "dropping-particle" : "", "family" : "Smallwood", "given" : "S.A.", "non-dropping-particle" : "", "parse-names" : false, "suffix" : "" }, { "dropping-particle" : "", "family" : "Tomizawa", "given" : "S.", "non-dropping-particle" : "", "parse-names" : false, "suffix" : "" }, { "dropping-particle" : "", "family" : "Krueger", "given" : "F.", "non-dropping-particle" : "", "parse-names" : false, "suffix" : "" }, { "dropping-particle" : "", "family" : "Ruf", "given" : "N.", "non-dropping-particle" : "", "parse-names" : false, "suffix" : "" }, { "dropping-particle" : "", "family" : "Carli", "given" : "N.", "non-dropping-particle" : "", "parse-names" : false, "suffix" : "" }, { "dropping-particle" : "", "family" : "Segonds-Pichon", "given" : "A.", "non-dropping-particle" : "", "parse-names" : false, "suffix" : "" }, { "dropping-particle" : "", "family" : "Sato", "given" : "S.", "non-dropping-particle" : "", "parse-names" : false, "suffix" : "" }, { "dropping-particle" : "", "family" : "Hata", "given" : "K.", "non-dropping-particle" : "", "parse-names" : false, "suffix" : "" }, { "dropping-particle" : "", "family" : "Andrews", "given" : "S.R.", "non-dropping-particle" : "", "parse-names" : false, "suffix" : "" }, { "dropping-particle" : "", "family" : "Kelsey", "given" : "G.", "non-dropping-particle" : "", "parse-names" : false, "suffix" : "" }, { "dropping-particle" : "", "family" : "Smiley", "given" : "J.A.", "non-dropping-particle" : "", "parse-names" : false, "suffix" : "" }, { "dropping-particle" : "", "family" : "Kundracik", "given" : "M.", "non-dropping-particle" : "", "parse-names" : false, "suffix" : "" }, { "dropping-particle" : "", "family" : "Landfried", "given" : "D.A.", "non-dropping-particle" : "", "parse-names" : false, "suffix" : "" }, { "dropping-particle" : "", "family" : "Barnes", "given" : "V.R.", "non-dropping-particle" : "", "parse-names" : false, "suffix" : "" }, { "dropping-particle" : "", "family" : "Axhemi", "given" : "A.A.", "non-dropping-particle" : "", "parse-names" : false, "suffix" : "" }, { "dropping-particle" : "", "family" : "Smith", "given" : "Z.D.", "non-dropping-particle" : "", "parse-names" : false, "suffix" : "" }, { "dropping-particle" : "", "family" : "Meissner", "given" : "A.", "non-dropping-particle" : "", "parse-names" : false, "suffix" : "" }, { "dropping-particle" : "", "family" : "Smith", "given" : "Z.D.", "non-dropping-particle" : "", "parse-names" : false, "suffix" : "" }, { "dropping-particle" : "", "family" : "Chan", "given" : "M.M.", "non-dropping-particle" : "", "parse-names" : false, "suffix" : "" }, { "dropping-particle" : "", "family" : "Mikkelsen", "given" : "T.S.", "non-dropping-particle" : "", "parse-names" : false, "suffix" : "" }, { "dropping-particle" : "", "family" : "Gu", "given" : "H.", "non-dropping-particle" : "", "parse-names" : false, "suffix" : "" }, { "dropping-particle" : "", "family" : "Gnirke", "given" : "A.", "non-dropping-particle" : "", "parse-names" : false, "suffix" : "" }, { "dropping-particle" : "", "family" : "Regev", "given" : "A.", "non-dropping-particle" : "", "parse-names" : false, "suffix" : "" }, { "dropping-particle" : "", "family" : "Meissner", "given" : "A.", "non-dropping-particle" : "", "parse-names" : false, "suffix" : "" }, { "dropping-particle" : "", "family" : "Song", "given" : "C.X.", "non-dropping-particle" : "", "parse-names" : false, "suffix" : "" }, { "dropping-particle" : "", "family" : "He", "given" : "C.", "non-dropping-particle" : "", "parse-names" : false, "suffix" : "" }, { "dropping-particle" : "", "family" : "Song", "given" : "C.X.", "non-dropping-particle" : "", "parse-names" : false, "suffix" : "" }, { "dropping-particle" : "", "family" : "Szulwach", "given" : "K.E.", "non-dropping-particle" : "", "parse-names" : false, "suffix" : "" }, { "dropping-particle" : "", "family" : "Fu", "given" : "Y.", "non-dropping-particle" : "", "parse-names" : false, "suffix" : "" }, { "dropping-particle" : "", "family" : "Dai", "given" : "Q.", "non-dropping-particle" : "", "parse-names" : false, "suffix" : "" }, { "dropping-particle" : "", "family" : "Yi", "given" : "C.", "non-dropping-particle" : "", "parse-names" : false, "suffix" : "" }, { "dropping-particle" : "", "family" : "Li", "given" : "X.", "non-dropping-particle" : "", "parse-names" : false, "suffix" : "" }, { "dropping-particle" : "", "family" : "Li", "given" : "Y.", "non-dropping-particle" : "", "parse-names" : false, "suffix" : "" }, { "dropping-particle" : "", "family" : "Chen", "given" : "C.H.", "non-dropping-particle" : "", "parse-names" : false, "suffix" : "" }, { "dropping-particle" : "", "family" : "Zhang", "given" : "W.", "non-dropping-particle" : "", "parse-names" : false, "suffix" : "" }, { "dropping-particle" : "", "family" : "Jian", "given" : "X.", "non-dropping-particle" : "", "parse-names" : false, "suffix" : "" }, { "dropping-particle" : "", "family" : "Al.", "given" : "Et", "non-dropping-particle" : "", "parse-names" : false, "suffix" : "" }, { "dropping-particle" : "", "family" : "Song", "given" : "C.X.", "non-dropping-particle" : "", "parse-names" : false, "suffix" : "" }, { "dropping-particle" : "", "family" : "Clark", "given" : "T.A.", "non-dropping-particle" : "", "parse-names" : false, "suffix" : "" }, { "dropping-particle" : "", "family" : "Lu", "given" : "X.Y.", "non-dropping-particle" : "", "parse-names" : false, "suffix" : "" }, { "dropping-particle" : "", "family" : "Kislyuk", "given" : "A.", "non-dropping-particle" : "", "parse-names" : false, "suffix" : "" }, { "dropping-particle" : "", "family" : "Dai", "given" : "Q.", "non-dropping-particle" : "", "parse-names" : false, "suffix" : "" }, { "dropping-particle" : "", "family" : "Turner", "given" : "S.W.", "non-dropping-particle" : "", "parse-names" : false, "suffix" : "" }, { "dropping-particle" : "", "family" : "He", "given" : "C.", "non-dropping-particle" : "", "parse-names" : false, "suffix" : "" }, { "dropping-particle" : "", "family" : "Korlach", "given" : "J.", "non-dropping-particle" : "", "parse-names" : false, "suffix" : "" }, { "dropping-particle" : "", "family" : "Song", "given" : "C.X.", "non-dropping-particle" : "", "parse-names" : false, "suffix" : "" }, { "dropping-particle" : "", "family" : "Yi", "given" : "C.", "non-dropping-particle" : "", "parse-names" : false, "suffix" : "" }, { "dropping-particle" : "", "family" : "He", "given" : "C.", "non-dropping-particle" : "", "parse-names" : false, "suffix" : "" }, { "dropping-particle" : "", "family" : "Song", "given" : "C.-X.", "non-dropping-particle" : "", "parse-names" : false, "suffix" : "" }, { "dropping-particle" : "", "family" : "Szulwach", "given" : "K.E.", "non-dropping-particle" : "", "parse-names" : false, "suffix" : "" }, { "dropping-particle" : "", "family" : "Dai", "given" : "Q.", "non-dropping-particle" : "", "parse-names" : false, "suffix" : "" }, { "dropping-particle" : "", "family" : "Fu", "given" : "Y.", "non-dropping-particle" : "", "parse-names" : false, "suffix" : "" }, { "dropping-particle" : "", "family" : "Mao", "given" : "S.-Q.", "non-dropping-particle" : "", "parse-names" : false, "suffix" : "" }, { "dropping-particle" : "", "family" : "Lin", "given" : "L.", "non-dropping-particle" : "", "parse-names" : false, "suffix" : "" }, { "dropping-particle" : "", "family" : "Street", "given" : "C.", "non-dropping-particle" : "", "parse-names" : false, "suffix" : "" }, { "dropping-particle" : "", "family" : "Li", "given" : "Y.", "non-dropping-particle" : "", "parse-names" : false, "suffix" : "" }, { "dropping-particle" : "", "family" : "Poidevin", "given" : "M.", "non-dropping-particle" : "", "parse-names" : false, "suffix" : "" }, { "dropping-particle" : "", "family" : "Wu", "given" : "H.", "non-dropping-particle" : "", "parse-names" : false, "suffix" : "" }, { "dropping-particle" : "", "family" : "Al.", "given" : "Et", "non-dropping-particle" : "", "parse-names" : false, "suffix" : "" }, { "dropping-particle" : "", "family" : "Song", "given" : "S.J.", "non-dropping-particle" : "", "parse-names" : false, "suffix" : "" }, { "dropping-particle" : "", "family" : "Ito", "given" : "K.", "non-dropping-particle" : "", "parse-names" : false, "suffix" : "" }, { "dropping-particle" : "", "family" : "Ala", "given" : "U.", "non-dropping-particle" : "", "parse-names" : false, "suffix" : "" }, { "dropping-particle" : "", "family" : "Kats", "given" : "L.", "non-dropping-particle" : "", "parse-names" : false, "suffix" : "" }, { "dropping-particle" : "", "family" : "Webster", "given" : "K.", "non-dropping-particle" : "", "parse-names" : false, "suffix" : "" }, { "dropping-particle" : "", "family" : "Sun", "given" : "S.M.", "non-dropping-particle" : "", "parse-names" : false, "suffix" : "" }, { "dropping-particle" : "", "family" : "Jongen-Lavrencic", "given" : "M.", "non-dropping-particle" : "", "parse-names" : false, "suffix" : "" }, { "dropping-particle" : "", "family" : "Manova-Todorova", "given" : "K.", "non-dropping-particle" : "", "parse-names" : false, "suffix" : "" }, { "dropping-particle" : "", "family" : "Teruya-Feldstein", "given" : "J.", "non-dropping-particle" : "", "parse-names" : false, "suffix" : "" }, { "dropping-particle" : "", "family" : "Avigan", "given" : "D.E.", "non-dropping-particle" : "", "parse-names" : false, "suffix" : "" }, { "dropping-particle" : "", "family" : "Al.", "given" : "Et", "non-dropping-particle" : "", "parse-names" : false, "suffix" : "" }, { "dropping-particle" : "", "family" : "Song", "given" : "S.J.", "non-dropping-particle" : "", "parse-names" : false, "suffix" : "" }, { "dropping-particle" : "", "family" : "Poliseno", "given" : "L.", "non-dropping-particle" : "", "parse-names" : false, "suffix" : "" }, { "dropping-particle" : "", "family" : "Song", "given" : "M.S.", "non-dropping-particle" : "", "parse-names" : false, "suffix" : "" }, { "dropping-particle" : "", "family" : "Ala", "given" : "U.", "non-dropping-particle" : "", "parse-names" : false, "suffix" : "" }, { "dropping-particle" : "", "family" : "Webster", "given" : "K.", "non-dropping-particle" : "", "parse-names" : false, "suffix" : "" }, { "dropping-particle" : "", "family" : "Ng", "given" : "C.", "non-dropping-particle" : "", "parse-names" : false, "suffix" : "" }, { "dropping-particle" : "", "family" : "Beringer", "given" : "G.", "non-dropping-particle" : "", "parse-names" : false, "suffix" : "" }, { "dropping-particle" : "", "family" : "Brikbak", "given" : "N.J.", "non-dropping-particle" : "", "parse-names" : false, "suffix" : "" }, { "dropping-particle" : "", "family" : "Yuan", "given" : "X.", "non-dropping-particle" : "", "parse-names" : false, "suffix" : "" }, { "dropping-particle" : "", "family" : "Cantley", "given" : "L.C.", "non-dropping-particle" : "", "parse-names" : false, "suffix" : "" }, { "dropping-particle" : "", "family" : "Al.", "given" : "Et", "non-dropping-particle" : "", "parse-names" : false, "suffix" : "" }, { "dropping-particle" : "", "family" : "Spruijt", "given" : "C.G.", "non-dropping-particle" : "", "parse-names" : false, "suffix" : "" }, { "dropping-particle" : "", "family" : "Gnerlich", "given" : "F.", "non-dropping-particle" : "", "parse-names" : false, "suffix" : "" }, { "dropping-particle" : "", "family" : "Smits", "given" : "A.H.", "non-dropping-particle" : "", "parse-names" : false, "suffix" : "" }, { "dropping-particle" : "", "family" : "Pfaffeneder", "given" : "T.", "non-dropping-particle" : "", "parse-names" : false, "suffix" : "" }, { "dropping-particle" : "", "family" : "Jansen", "given" : "P.W.T.C.", "non-dropping-particle" : "", "parse-names" : false, "suffix" : "" }, { "dropping-particle" : "", "family" : "Bauer", "given" : "C.", "non-dropping-particle" : "", "parse-names" : false, "suffix" : "" }, { "dropping-particle" : "", "family" : "M\u00fcnzel", "given" : "M.", "non-dropping-particle" : "", "parse-names" : false, "suffix" : "" }, { "dropping-particle" : "", "family" : "Wagner", "given" : "M.", "non-dropping-particle" : "", "parse-names" : false, "suffix" : "" }, { "dropping-particle" : "", "family" : "M\u00fcller", "given" : "M.", "non-dropping-particle" : "", "parse-names" : false, "suffix" : "" }, { "dropping-particle" : "", "family" : "Khan", "given" : "F.", "non-dropping-particle" : "", "parse-names" : false, "suffix" : "" }, { "dropping-particle" : "", "family" : "Al.", "given" : "Et", "non-dropping-particle" : "", "parse-names" : false, "suffix" : "" }, { "dropping-particle" : "", "family" : "Stadler", "given" : "M.B.", "non-dropping-particle" : "", "parse-names" : false, "suffix" : "" }, { "dropping-particle" : "", "family" : "Murr", "given" : "R.", "non-dropping-particle" : "", "parse-names" : false, "suffix" : "" }, { "dropping-particle" : "", "family" : "Burger", "given" : "L.", "non-dropping-particle" : "", "parse-names" : false, "suffix" : "" }, { "dropping-particle" : "", "family" : "Ivanek", "given" : "R.", "non-dropping-particle" : "", "parse-names" : false, "suffix" : "" }, { "dropping-particle" : "", "family" : "Lienert", "given" : "F.", "non-dropping-particle" : "", "parse-names" : false, "suffix" : "" }, { "dropping-particle" : "", "family" : "Sch\u00f6ler", "given" : "A.", "non-dropping-particle" : "", "parse-names" : false, "suffix" : "" }, { "dropping-particle" : "van", "family" : "Nimwegen", "given" : "E.", "non-dropping-particle" : "", "parse-names" : false, "suffix" : "" }, { "dropping-particle" : "", "family" : "Wirbelauer", "given" : "C.", "non-dropping-particle" : "", "parse-names" : false, "suffix" : "" }, { "dropping-particle" : "", "family" : "Oakeley", "given" : "E.J.", "non-dropping-particle" : "", "parse-names" : false, "suffix" : "" }, { "dropping-particle" : "", "family" : "Gaidatzis", "given" : "D.", "non-dropping-particle" : "", "parse-names" : false, "suffix" : "" }, { "dropping-particle" : "", "family" : "Al.", "given" : "Et", "non-dropping-particle" : "", "parse-names" : false, "suffix" : "" }, { "dropping-particle" : "", "family" : "Stivers", "given" : "J.T.", "non-dropping-particle" : "", "parse-names" : false, "suffix" : "" }, { "dropping-particle" : "", "family" : "Jiang", "given" : "Y.L.", "non-dropping-particle" : "", "parse-names" : false, "suffix" : "" }, { "dropping-particle" : "", "family" : "Stroud", "given" : "H.", "non-dropping-particle" : "", "parse-names" : false, "suffix" : "" }, { "dropping-particle" : "", "family" : "Feng", "given" : "S.", "non-dropping-particle" : "", "parse-names" : false, "suffix" : "" }, { "dropping-particle" : "", "family" : "Kinney", "given" : "S. Morey", "non-dropping-particle" : "", "parse-names" : false, "suffix" : "" }, { "dropping-particle" : "", "family" : "Pradhan", "given" : "S.", "non-dropping-particle" : "", "parse-names" : false, "suffix" : "" }, { "dropping-particle" : "", "family" : "Jacobsen", "given" : "S.E.", "non-dropping-particle" : "", "parse-names" : false, "suffix" : "" }, { "dropping-particle" : "", "family" : "Szulwach", "given" : "K.E.", "non-dropping-particle" : "", "parse-names" : false, "suffix" : "" }, { "dropping-particle" : "", "family" : "Li", "given" : "X.", "non-dropping-particle" : "", "parse-names" : false, "suffix" : "" }, { "dropping-particle" : "", "family" : "Li", "given" : "Y.", "non-dropping-particle" : "", "parse-names" : false, "suffix" : "" }, { "dropping-particle" : "", "family" : "Song", "given" : "C.X.", "non-dropping-particle" : "", "parse-names" : false, "suffix" : "" }, { "dropping-particle" : "", "family" : "Han", "given" : "J.W.", "non-dropping-particle" : "", "parse-names" : false, "suffix" : "" }, { "dropping-particle" : "", "family" : "Kim", "given" : "S.", "non-dropping-particle" : "", "parse-names" : false, "suffix" : "" }, { "dropping-particle" : "", "family" : "Namburi", "given" : "S.", "non-dropping-particle" : "", "parse-names" : false, "suffix" : "" }, { "dropping-particle" : "", "family" : "Hermetz", "given" : "K.", "non-dropping-particle" : "", "parse-names" : false, "suffix" : "" }, { "dropping-particle" : "", "family" : "Kim", "given" : "J.J.", "non-dropping-particle" : "", "parse-names" : false, "suffix" : "" }, { "dropping-particle" : "", "family" : "Rudd", "given" : "M.K.", "non-dropping-particle" : "", "parse-names" : false, "suffix" : "" }, { "dropping-particle" : "", "family" : "Al.", "given" : "Et", "non-dropping-particle" : "", "parse-names" : false, "suffix" : "" }, { "dropping-particle" : "", "family" : "Szulwach", "given" : "K.E.", "non-dropping-particle" : "", "parse-names" : false, "suffix" : "" }, { "dropping-particle" : "", "family" : "Li", "given" : "X.", "non-dropping-particle" : "", "parse-names" : false, "suffix" : "" }, { "dropping-particle" : "", "family" : "Li", "given" : "Y.", "non-dropping-particle" : "", "parse-names" : false, "suffix" : "" }, { "dropping-particle" : "", "family" : "Song", "given" : "C.X.", "non-dropping-particle" : "", "parse-names" : false, "suffix" : "" }, { "dropping-particle" : "", "family" : "Wu", "given" : "H.", "non-dropping-particle" : "", "parse-names" : false, "suffix" : "" }, { "dropping-particle" : "", "family" : "Dai", "given" : "Q.", "non-dropping-particle" : "", "parse-names" : false, "suffix" : "" }, { "dropping-particle" : "", "family" : "Irier", "given" : "H.", "non-dropping-particle" : "", "parse-names" : false, "suffix" : "" }, { "dropping-particle" : "", "family" : "Upadhyay", "given" : "A.K.", "non-dropping-particle" : "", "parse-names" : false, "suffix" : "" }, { "dropping-particle" : "", "family" : "Gearing", "given" : "M.", "non-dropping-particle" : "", "parse-names" : false, "suffix" : "" }, { "dropping-particle" : "", "family" : "Levey", "given" : "A.I.", "non-dropping-particle" : "", "parse-names" : false, "suffix" : "" }, { "dropping-particle" : "", "family" : "Al.", "given" : "Et", "non-dropping-particle" : "", "parse-names" : false, "suffix" : "" }, { "dropping-particle" : "", "family" : "Szwagierczak", "given" : "A.", "non-dropping-particle" : "", "parse-names" : false, "suffix" : "" }, { "dropping-particle" : "", "family" : "Bultmann", "given" : "S.", "non-dropping-particle" : "", "parse-names" : false, "suffix" : "" }, { "dropping-particle" : "", "family" : "Schmidt", "given" : "C.S.", "non-dropping-particle" : "", "parse-names" : false, "suffix" : "" }, { "dropping-particle" : "", "family" : "Spada", "given" : "F.", "non-dropping-particle" : "", "parse-names" : false, "suffix" : "" }, { "dropping-particle" : "", "family" : "Leonhardt", "given" : "H.", "non-dropping-particle" : "", "parse-names" : false, "suffix" : "" }, { "dropping-particle" : "", "family" : "Tahiliani", "given" : "M.", "non-dropping-particle" : "", "parse-names" : false, "suffix" : "" }, { "dropping-particle" : "", "family" : "Koh", "given" : "K.P.", "non-dropping-particle" : "", "parse-names" : false, "suffix" : "" }, { "dropping-particle" : "", "family" : "Shen", "given" : "Y.", "non-dropping-particle" : "", "parse-names" : false, "suffix" : "" }, { "dropping-particle" : "", "family" : "Pastor", "given" : "W.A.", "non-dropping-particle" : "", "parse-names" : false, "suffix" : "" }, { "dropping-particle" : "", "family" : "Bandukwala", "given" : "H.", "non-dropping-particle" : "", "parse-names" : false, "suffix" : "" }, { "dropping-particle" : "", "family" : "Brudno", "given" : "Y.", "non-dropping-particle" : "", "parse-names" : false, "suffix" : "" }, { "dropping-particle" : "", "family" : "Agarwal", "given" : "S.", "non-dropping-particle" : "", "parse-names" : false, "suffix" : "" }, { "dropping-particle" : "", "family" : "Iyer", "given" : "L.M.", "non-dropping-particle" : "", "parse-names" : false, "suffix" : "" }, { "dropping-particle" : "", "family" : "Liu", "given" : "D.R.", "non-dropping-particle" : "", "parse-names" : false, "suffix" : "" }, { "dropping-particle" : "", "family" : "Aravind", "given" : "L.", "non-dropping-particle" : "", "parse-names" : false, "suffix" : "" }, { "dropping-particle" : "", "family" : "Rao", "given" : "A.", "non-dropping-particle" : "", "parse-names" : false, "suffix" : "" }, { "dropping-particle" : "", "family" : "Tang", "given" : "F.", "non-dropping-particle" : "", "parse-names" : false, "suffix" : "" }, { "dropping-particle" : "", "family" : "Barbacioru", "given" : "C.", "non-dropping-particle" : "", "parse-names" : false, "suffix" : "" }, { "dropping-particle" : "", "family" : "Nordman", "given" : "E.", "non-dropping-particle" : "", "parse-names" : false, "suffix" : "" }, { "dropping-particle" : "", "family" : "Bao", "given" : "S.", "non-dropping-particle" : "", "parse-names" : false, "suffix" : "" }, { "dropping-particle" : "", "family" : "Lee", "given" : "C.", "non-dropping-particle" : "", "parse-names" : false, "suffix" : "" }, { "dropping-particle" : "", "family" : "Wang", "given" : "X.", "non-dropping-particle" : "", "parse-names" : false, "suffix" : "" }, { "dropping-particle" : "", "family" : "Tuch", "given" : "B.B.", "non-dropping-particle" : "", "parse-names" : false, "suffix" : "" }, { "dropping-particle" : "", "family" : "Heard", "given" : "E.", "non-dropping-particle" : "", "parse-names" : false, "suffix" : "" }, { "dropping-particle" : "", "family" : "Lao", "given" : "K.", "non-dropping-particle" : "", "parse-names" : false, "suffix" : "" }, { "dropping-particle" : "", "family" : "Surani", "given" : "M.A.", "non-dropping-particle" : "", "parse-names" : false, "suffix" : "" }, { "dropping-particle" : "", "family" : "Thomson", "given" : "J.P.", "non-dropping-particle" : "", "parse-names" : false, "suffix" : "" }, { "dropping-particle" : "", "family" : "Hunter", "given" : "J.M.", "non-dropping-particle" : "", "parse-names" : false, "suffix" : "" }, { "dropping-particle" : "", "family" : "Nestor", "given" : "C.E.", "non-dropping-particle" : "", "parse-names" : false, "suffix" : "" }, { "dropping-particle" : "", "family" : "Dunican", "given" : "D.S.", "non-dropping-particle" : "", "parse-names" : false, "suffix" : "" }, { "dropping-particle" : "", "family" : "Terranova", "given" : "R.", "non-dropping-particle" : "", "parse-names" : false, "suffix" : "" }, { "dropping-particle" : "", "family" : "Moggs", "given" : "J.G.", "non-dropping-particle" : "", "parse-names" : false, "suffix" : "" }, { "dropping-particle" : "", "family" : "Meehan", "given" : "R.R.", "non-dropping-particle" : "", "parse-names" : false, "suffix" : "" }, { "dropping-particle" : "", "family" : "Valinluck", "given" : "V.", "non-dropping-particle" : "", "parse-names" : false, "suffix" : "" }, { "dropping-particle" : "", "family" : "Tsai", "given" : "H.H.", "non-dropping-particle" : "", "parse-names" : false, "suffix" : "" }, { "dropping-particle" : "", "family" : "Rogstad", "given" : "D.K.", "non-dropping-particle" : "", "parse-names" : false, "suffix" : "" }, { "dropping-particle" : "", "family" : "Burdzy", "given" : "A.", "non-dropping-particle" : "", "parse-names" : false, "suffix" : "" }, { "dropping-particle" : "", "family" : "Bird", "given" : "A.", "non-dropping-particle" : "", "parse-names" : false, "suffix" : "" }, { "dropping-particle" : "", "family" : "Sowers", "given" : "L.C.", "non-dropping-particle" : "", "parse-names" : false, "suffix" : "" }, { "dropping-particle" : "", "family" : "Vella", "given" : "P.", "non-dropping-particle" : "", "parse-names" : false, "suffix" : "" }, { "dropping-particle" : "", "family" : "Scelfo", "given" : "A.", "non-dropping-particle" : "", "parse-names" : false, "suffix" : "" }, { "dropping-particle" : "", "family" : "Jammula", "given" : "S.", "non-dropping-particle" : "", "parse-names" : false, "suffix" : "" }, { "dropping-particle" : "", "family" : "Chiacchiera", "given" : "F.", "non-dropping-particle" : "", "parse-names" : false, "suffix" : "" }, { "dropping-particle" : "", "family" : "Williams", "given" : "K.", "non-dropping-particle" : "", "parse-names" : false, "suffix" : "" }, { "dropping-particle" : "", "family" : "Cuomo", "given" : "A.", "non-dropping-particle" : "", "parse-names" : false, "suffix" : "" }, { "dropping-particle" : "", "family" : "Roberto", "given" : "A.", "non-dropping-particle" : "", "parse-names" : false, "suffix" : "" }, { "dropping-particle" : "", "family" : "Christensen", "given" : "J.", "non-dropping-particle" : "", "parse-names" : false, "suffix" : "" }, { "dropping-particle" : "", "family" : "Bonaldi", "given" : "T.", "non-dropping-particle" : "", "parse-names" : false, "suffix" : "" }, { "dropping-particle" : "", "family" : "Helin", "given" : "K.", "non-dropping-particle" : "", "parse-names" : false, "suffix" : "" }, { "dropping-particle" : "", "family" : "Pasini", "given" : "D.", "non-dropping-particle" : "", "parse-names" : false, "suffix" : "" }, { "dropping-particle" : "", "family" : "Vincent", "given" : "J.J.", "non-dropping-particle" : "", "parse-names" : false, "suffix" : "" }, { "dropping-particle" : "", "family" : "Huang", "given" : "Y.", "non-dropping-particle" : "", "parse-names" : false, "suffix" : "" }, { "dropping-particle" : "", "family" : "Chen", "given" : "P.Y.", "non-dropping-particle" : "", "parse-names" : false, "suffix" : "" }, { "dropping-particle" : "", "family" : "Feng", "given" : "S.", "non-dropping-particle" : "", "parse-names" : false, "suffix" : "" }, { "dropping-particle" : "", "family" : "Calvopi\u00f1a", "given" : "J.H.", "non-dropping-particle" : "", "parse-names" : false, "suffix" : "" }, { "dropping-particle" : "", "family" : "Nee", "given" : "K.", "non-dropping-particle" : "", "parse-names" : false, "suffix" : "" }, { "dropping-particle" : "", "family" : "Lee", "given" : "S.A.", "non-dropping-particle" : "", "parse-names" : false, "suffix" : "" }, { "dropping-particle" : "", "family" : "Le", "given" : "T.", "non-dropping-particle" : "", "parse-names" : false, "suffix" : "" }, { "dropping-particle" : "", "family" : "Yoon", "given" : "A.J.", "non-dropping-particle" : "", "parse-names" : false, "suffix" : "" }, { "dropping-particle" : "", "family" : "Faull", "given" : "K.", "non-dropping-particle" : "", "parse-names" : false, "suffix" : "" }, { "dropping-particle" : "", "family" : "Al.", "given" : "Et", "non-dropping-particle" : "", "parse-names" : false, "suffix" : "" }, { "dropping-particle" : "", "family" : "Wanunu", "given" : "M.", "non-dropping-particle" : "", "parse-names" : false, "suffix" : "" }, { "dropping-particle" : "", "family" : "Cohen-Karni", "given" : "D.", "non-dropping-particle" : "", "parse-names" : false, "suffix" : "" }, { "dropping-particle" : "", "family" : "Johnson", "given" : "R.R.", "non-dropping-particle" : "", "parse-names" : false, "suffix" : "" }, { "dropping-particle" : "", "family" : "Fields", "given" : "L.", "non-dropping-particle" : "", "parse-names" : false, "suffix" : "" }, { "dropping-particle" : "", "family" : "Benner", "given" : "J.", "non-dropping-particle" : "", "parse-names" : false, "suffix" : "" }, { "dropping-particle" : "", "family" : "Peterman", "given" : "N.", "non-dropping-particle" : "", "parse-names" : false, "suffix" : "" }, { "dropping-particle" : "", "family" : "Zheng", "given" : "Y.", "non-dropping-particle" : "", "parse-names" : false, "suffix" : "" }, { "dropping-particle" : "", "family" : "Klein", "given" : "M.L.", "non-dropping-particle" : "", "parse-names" : false, "suffix" : "" }, { "dropping-particle" : "", "family" : "Drndic", "given" : "M.", "non-dropping-particle" : "", "parse-names" : false, "suffix" : "" }, { "dropping-particle" : "", "family" : "Ward", "given" : "P.S.", "non-dropping-particle" : "", "parse-names" : false, "suffix" : "" }, { "dropping-particle" : "", "family" : "Patel", "given" : "J.", "non-dropping-particle" : "", "parse-names" : false, "suffix" : "" }, { "dropping-particle" : "", "family" : "Wise", "given" : "D.R.", "non-dropping-particle" : "", "parse-names" : false, "suffix" : "" }, { "dropping-particle" : "", "family" : "Abdel-Wahab", "given" : "O.", "non-dropping-particle" : "", "parse-names" : false, "suffix" : "" }, { "dropping-particle" : "", "family" : "Bennett", "given" : "B.D.", "non-dropping-particle" : "", "parse-names" : false, "suffix" : "" }, { "dropping-particle" : "", "family" : "Coller", "given" : "H.A.", "non-dropping-particle" : "", "parse-names" : false, "suffix" : "" }, { "dropping-particle" : "", "family" : "Cross", "given" : "J.R.", "non-dropping-particle" : "", "parse-names" : false, "suffix" : "" }, { "dropping-particle" : "", "family" : "Fantin", "given" : "V.R.", "non-dropping-particle" : "", "parse-names" : false, "suffix" : "" }, { "dropping-particle" : "", "family" : "Hedvat", "given" : "C.V.", "non-dropping-particle" : "", "parse-names" : false, "suffix" : "" }, { "dropping-particle" : "", "family" : "Perl", "given" : "A.E.", "non-dropping-particle" : "", "parse-names" : false, "suffix" : "" }, { "dropping-particle" : "", "family" : "Al.", "given" : "Et", "non-dropping-particle" : "", "parse-names" : false, "suffix" : "" }, { "dropping-particle" : "", "family" : "Whyte", "given" : "W.A.", "non-dropping-particle" : "", "parse-names" : false, "suffix" : "" }, { "dropping-particle" : "", "family" : "Bilodeau", "given" : "S.", "non-dropping-particle" : "", "parse-names" : false, "suffix" : "" }, { "dropping-particle" : "", "family" : "Orlando", "given" : "D.A.", "non-dropping-particle" : "", "parse-names" : false, "suffix" : "" }, { "dropping-particle" : "", "family" : "Hoke", "given" : "H.A.", "non-dropping-particle" : "", "parse-names" : false, "suffix" : "" }, { "dropping-particle" : "", "family" : "Frampton", "given" : "G.M.", "non-dropping-particle" : "", "parse-names" : false, "suffix" : "" }, { "dropping-particle" : "", "family" : "Foster", "given" : "C.T.", "non-dropping-particle" : "", "parse-names" : false, "suffix" : "" }, { "dropping-particle" : "", "family" : "Cowley", "given" : "S.M.", "non-dropping-particle" : "", "parse-names" : false, "suffix" : "" }, { "dropping-particle" : "", "family" : "Young", "given" : "R.A.", "non-dropping-particle" : "", "parse-names" : false, "suffix" : "" }, { "dropping-particle" : "", "family" : "Williams", "given" : "K.", "non-dropping-particle" : "", "parse-names" : false, "suffix" : "" }, { "dropping-particle" : "", "family" : "Christensen", "given" : "J.", "non-dropping-particle" : "", "parse-names" : false, "suffix" : "" }, { "dropping-particle" : "", "family" : "Pedersen", "given" : "M.T.", "non-dropping-particle" : "", "parse-names" : false, "suffix" : "" }, { "dropping-particle" : "", "family" : "Johansen", "given" : "J.V.", "non-dropping-particle" : "", "parse-names" : false, "suffix" : "" }, { "dropping-particle" : "", "family" : "Cloos", "given" : "P.A.", "non-dropping-particle" : "", "parse-names" : false, "suffix" : "" }, { "dropping-particle" : "", "family" : "Rappsilber", "given" : "J.", "non-dropping-particle" : "", "parse-names" : false, "suffix" : "" }, { "dropping-particle" : "", "family" : "Helin", "given" : "K.", "non-dropping-particle" : "", "parse-names" : false, "suffix" : "" }, { "dropping-particle" : "", "family" : "Wossidlo", "given" : "M.", "non-dropping-particle" : "", "parse-names" : false, "suffix" : "" }, { "dropping-particle" : "", "family" : "Nakamura", "given" : "T.", "non-dropping-particle" : "", "parse-names" : false, "suffix" : "" }, { "dropping-particle" : "", "family" : "Lepikhov", "given" : "K.", "non-dropping-particle" : "", "parse-names" : false, "suffix" : "" }, { "dropping-particle" : "", "family" : "Marques", "given" : "C.J.", "non-dropping-particle" : "", "parse-names" : false, "suffix" : "" }, { "dropping-particle" : "", "family" : "Zakhartchenko", "given" : "V.", "non-dropping-particle" : "", "parse-names" : false, "suffix" : "" }, { "dropping-particle" : "", "family" : "Boiani", "given" : "M.", "non-dropping-particle" : "", "parse-names" : false, "suffix" : "" }, { "dropping-particle" : "", "family" : "Arand", "given" : "J.", "non-dropping-particle" : "", "parse-names" : false, "suffix" : "" }, { "dropping-particle" : "", "family" : "Nakano", "given" : "T.", "non-dropping-particle" : "", "parse-names" : false, "suffix" : "" }, { "dropping-particle" : "", "family" : "Reik", "given" : "W.", "non-dropping-particle" : "", "parse-names" : false, "suffix" : "" }, { "dropping-particle" : "", "family" : "Walter", "given" : "J.", "non-dropping-particle" : "", "parse-names" : false, "suffix" : "" }, { "dropping-particle" : "", "family" : "Wu", "given" : "S.C.", "non-dropping-particle" : "", "parse-names" : false, "suffix" : "" }, { "dropping-particle" : "", "family" : "Zhang", "given" : "Y.", "non-dropping-particle" : "", "parse-names" : false, "suffix" : "" }, { "dropping-particle" : "", "family" : "Wu", "given" : "H.", "non-dropping-particle" : "", "parse-names" : false, "suffix" : "" }, { "dropping-particle" : "", "family" : "Zhang", "given" : "Y.", "non-dropping-particle" : "", "parse-names" : false, "suffix" : "" }, { "dropping-particle" : "", "family" : "Wu", "given" : "H.", "non-dropping-particle" : "", "parse-names" : false, "suffix" : "" }, { "dropping-particle" : "", "family" : "Zhang", "given" : "Y.", "non-dropping-particle" : "", "parse-names" : false, "suffix" : "" }, { "dropping-particle" : "", "family" : "Wu", "given" : "H.", "non-dropping-particle" : "", "parse-names" : false, "suffix" : "" }, { "dropping-particle" : "", "family" : "Coskun", "given" : "V.", "non-dropping-particle" : "", "parse-names" : false, "suffix" : "" }, { "dropping-particle" : "", "family" : "Tao", "given" : "J.", "non-dropping-particle" : "", "parse-names" : false, "suffix" : "" }, { "dropping-particle" : "", "family" : "Xie", "given" : "W.", "non-dropping-particle" : "", "parse-names" : false, "suffix" : "" }, { "dropping-particle" : "", "family" : "Ge", "given" : "W.", "non-dropping-particle" : "", "parse-names" : false, "suffix" : "" }, { "dropping-particle" : "", "family" : "Yoshikawa", "given" : "K.", "non-dropping-particle" : "", "parse-names" : false, "suffix" : "" }, { "dropping-particle" : "", "family" : "Li", "given" : "E.", "non-dropping-particle" : "", "parse-names" : false, "suffix" : "" }, { "dropping-particle" : "", "family" : "Zhang", "given" : "Y.", "non-dropping-particle" : "", "parse-names" : false, "suffix" : "" }, { "dropping-particle" : "", "family" : "Sun", "given" : "Y.E.", "non-dropping-particle" : "", "parse-names" : false, "suffix" : "" }, { "dropping-particle" : "", "family" : "Wu", "given" : "H.", "non-dropping-particle" : "", "parse-names" : false, "suffix" : "" }, { "dropping-particle" : "", "family" : "D\u2019Alessio", "given" : "A.C.", "non-dropping-particle" : "", "parse-names" : false, "suffix" : "" }, { "dropping-particle" : "", "family" : "Ito", "given" : "S.", "non-dropping-particle" : "", "parse-names" : false, "suffix" : "" }, { "dropping-particle" : "", "family" : "Wang", "given" : "Z.", "non-dropping-particle" : "", "parse-names" : false, "suffix" : "" }, { "dropping-particle" : "", "family" : "Cui", "given" : "K.", "non-dropping-particle" : "", "parse-names" : false, "suffix" : "" }, { "dropping-particle" : "", "family" : "Zhao", "given" : "K.", "non-dropping-particle" : "", "parse-names" : false, "suffix" : "" }, { "dropping-particle" : "", "family" : "Sun", "given" : "Y.E.", "non-dropping-particle" : "", "parse-names" : false, "suffix" : "" }, { "dropping-particle" : "", "family" : "Zhang", "given" : "Y.", "non-dropping-particle" : "", "parse-names" : false, "suffix" : "" }, { "dropping-particle" : "", "family" : "Wu", "given" : "H.", "non-dropping-particle" : "", "parse-names" : false, "suffix" : "" }, { "dropping-particle" : "", "family" : "D\u2019Alessio", "given" : "A.C.", "non-dropping-particle" : "", "parse-names" : false, "suffix" : "" }, { "dropping-particle" : "", "family" : "Ito", "given" : "S.", "non-dropping-particle" : "", "parse-names" : false, "suffix" : "" }, { "dropping-particle" : "", "family" : "Xia", "given" : "K.", "non-dropping-particle" : "", "parse-names" : false, "suffix" : "" }, { "dropping-particle" : "", "family" : "Wang", "given" : "Z.", "non-dropping-particle" : "", "parse-names" : false, "suffix" : "" }, { "dropping-particle" : "", "family" : "Cui", "given" : "K.", "non-dropping-particle" : "", "parse-names" : false, "suffix" : "" }, { "dropping-particle" : "", "family" : "Zhao", "given" : "K.", "non-dropping-particle" : "", "parse-names" : false, "suffix" : "" }, { "dropping-particle" : "", "family" : "Sun", "given" : "Y.E.", "non-dropping-particle" : "", "parse-names" : false, "suffix" : "" }, { "dropping-particle" : "", "family" : "Zhang", "given" : "Y.", "non-dropping-particle" : "", "parse-names" : false, "suffix" : "" }, { "dropping-particle" : "", "family" : "Xiao", "given" : "M.", "non-dropping-particle" : "", "parse-names" : false, "suffix" : "" }, { "dropping-particle" : "", "family" : "Yang", "given" : "H.", "non-dropping-particle" : "", "parse-names" : false, "suffix" : "" }, { "dropping-particle" : "", "family" : "Xu", "given" : "W.", "non-dropping-particle" : "", "parse-names" : false, "suffix" : "" }, { "dropping-particle" : "", "family" : "Ma", "given" : "S.", "non-dropping-particle" : "", "parse-names" : false, "suffix" : "" }, { "dropping-particle" : "", "family" : "Lin", "given" : "H.", "non-dropping-particle" : "", "parse-names" : false, "suffix" : "" }, { "dropping-particle" : "", "family" : "Zhu", "given" : "H.", "non-dropping-particle" : "", "parse-names" : false, "suffix" : "" }, { "dropping-particle" : "", "family" : "Liu", "given" : "L.", "non-dropping-particle" : "", "parse-names" : false, "suffix" : "" }, { "dropping-particle" : "", "family" : "Liu", "given" : "Y.", "non-dropping-particle" : "", "parse-names" : false, "suffix" : "" }, { "dropping-particle" : "", "family" : "Yang", "given" : "C.", "non-dropping-particle" : "", "parse-names" : false, "suffix" : "" }, { "dropping-particle" : "", "family" : "Xu", "given" : "Y.", "non-dropping-particle" : "", "parse-names" : false, "suffix" : "" }, { "dropping-particle" : "", "family" : "Al.", "given" : "Et", "non-dropping-particle" : "", "parse-names" : false, "suffix" : "" }, { "dropping-particle" : "", "family" : "Xie", "given" : "W.", "non-dropping-particle" : "", "parse-names" : false, "suffix" : "" }, { "dropping-particle" : "", "family" : "Barr", "given" : "C.L.", "non-dropping-particle" : "", "parse-names" : false, "suffix" : "" }, { "dropping-particle" : "", "family" : "Kim", "given" : "A.", "non-dropping-particle" : "", "parse-names" : false, "suffix" : "" }, { "dropping-particle" : "", "family" : "Yue", "given" : "F.", "non-dropping-particle" : "", "parse-names" : false, "suffix" : "" }, { "dropping-particle" : "", "family" : "Lee", "given" : "A.Y.", "non-dropping-particle" : "", "parse-names" : false, "suffix" : "" }, { "dropping-particle" : "", "family" : "Eubanks", "given" : "J.", "non-dropping-particle" : "", "parse-names" : false, "suffix" : "" }, { "dropping-particle" : "", "family" : "Dempster", "given" : "E.L.", "non-dropping-particle" : "", "parse-names" : false, "suffix" : "" }, { "dropping-particle" : "", "family" : "Ren", "given" : "B.", "non-dropping-particle" : "", "parse-names" : false, "suffix" : "" }, { "dropping-particle" : "", "family" : "Xu", "given" : "W.", "non-dropping-particle" : "", "parse-names" : false, "suffix" : "" }, { "dropping-particle" : "", "family" : "Yang", "given" : "H.", "non-dropping-particle" : "", "parse-names" : false, "suffix" : "" }, { "dropping-particle" : "", "family" : "Liu", "given" : "Y.", "non-dropping-particle" : "", "parse-names" : false, "suffix" : "" }, { "dropping-particle" : "", "family" : "Yang", "given" : "Y.", "non-dropping-particle" : "", "parse-names" : false, "suffix" : "" }, { "dropping-particle" : "", "family" : "Wang", "given" : "P.", "non-dropping-particle" : "", "parse-names" : false, "suffix" : "" }, { "dropping-particle" : "", "family" : "Kim", "given" : "S.H.", "non-dropping-particle" : "", "parse-names" : false, "suffix" : "" }, { "dropping-particle" : "", "family" : "Ito", "given" : "S.", "non-dropping-particle" : "", "parse-names" : false, "suffix" : "" }, { "dropping-particle" : "", "family" : "Yang", "given" : "C.", "non-dropping-particle" : "", "parse-names" : false, "suffix" : "" }, { "dropping-particle" : "", "family" : "Wang", "given" : "P.", "non-dropping-particle" : "", "parse-names" : false, "suffix" : "" }, { "dropping-particle" : "", "family" : "Xiao", "given" : "M.T.", "non-dropping-particle" : "", "parse-names" : false, "suffix" : "" }, { "dropping-particle" : "", "family" : "Al.", "given" : "Et", "non-dropping-particle" : "", "parse-names" : false, "suffix" : "" }, { "dropping-particle" : "", "family" : "Xu", "given" : "Y.", "non-dropping-particle" : "", "parse-names" : false, "suffix" : "" }, { "dropping-particle" : "", "family" : "Wu", "given" : "F.", "non-dropping-particle" : "", "parse-names" : false, "suffix" : "" }, { "dropping-particle" : "", "family" : "Tan", "given" : "L.", "non-dropping-particle" : "", "parse-names" : false, "suffix" : "" }, { "dropping-particle" : "", "family" : "Kong", "given" : "L.", "non-dropping-particle" : "", "parse-names" : false, "suffix" : "" }, { "dropping-particle" : "", "family" : "Xiong", "given" : "L.", "non-dropping-particle" : "", "parse-names" : false, "suffix" : "" }, { "dropping-particle" : "", "family" : "Deng", "given" : "J.", "non-dropping-particle" : "", "parse-names" : false, "suffix" : "" }, { "dropping-particle" : "", "family" : "Barbera", "given" : "A.J.", "non-dropping-particle" : "", "parse-names" : false, "suffix" : "" }, { "dropping-particle" : "", "family" : "Zheng", "given" : "L.", "non-dropping-particle" : "", "parse-names" : false, "suffix" : "" }, { "dropping-particle" : "", "family" : "Zhang", "given" : "H.", "non-dropping-particle" : "", "parse-names" : false, "suffix" : "" }, { "dropping-particle" : "", "family" : "Huang", "given" : "S.", "non-dropping-particle" : "", "parse-names" : false, "suffix" : "" }, { "dropping-particle" : "", "family" : "Al.", "given" : "Et", "non-dropping-particle" : "", "parse-names" : false, "suffix" : "" }, { "dropping-particle" : "", "family" : "Xu", "given" : "Y.", "non-dropping-particle" : "", "parse-names" : false, "suffix" : "" }, { "dropping-particle" : "", "family" : "Xu", "given" : "C.", "non-dropping-particle" : "", "parse-names" : false, "suffix" : "" }, { "dropping-particle" : "", "family" : "Kato", "given" : "A.", "non-dropping-particle" : "", "parse-names" : false, "suffix" : "" }, { "dropping-particle" : "", "family" : "Tempel", "given" : "W.", "non-dropping-particle" : "", "parse-names" : false, "suffix" : "" }, { "dropping-particle" : "", "family" : "Abreu", "given" : "J.G.", "non-dropping-particle" : "", "parse-names" : false, "suffix" : "" }, { "dropping-particle" : "", "family" : "Bian", "given" : "C.", "non-dropping-particle" : "", "parse-names" : false, "suffix" : "" }, { "dropping-particle" : "", "family" : "Hu", "given" : "Y.", "non-dropping-particle" : "", "parse-names" : false, "suffix" : "" }, { "dropping-particle" : "", "family" : "Hu", "given" : "D.", "non-dropping-particle" : "", "parse-names" : false, "suffix" : "" }, { "dropping-particle" : "", "family" : "Zhao", "given" : "B.", "non-dropping-particle" : "", "parse-names" : false, "suffix" : "" }, { "dropping-particle" : "", "family" : "Cerovina", "given" : "T.", "non-dropping-particle" : "", "parse-names" : false, "suffix" : "" }, { "dropping-particle" : "", "family" : "Al.", "given" : "Et", "non-dropping-particle" : "", "parse-names" : false, "suffix" : "" }, { "dropping-particle" : "", "family" : "Yamaguchi", "given" : "S.", "non-dropping-particle" : "", "parse-names" : false, "suffix" : "" }, { "dropping-particle" : "", "family" : "Hong", "given" : "K.", "non-dropping-particle" : "", "parse-names" : false, "suffix" : "" }, { "dropping-particle" : "", "family" : "Liu", "given" : "R.", "non-dropping-particle" : "", "parse-names" : false, "suffix" : "" }, { "dropping-particle" : "", "family" : "Shen", "given" : "L.", "non-dropping-particle" : "", "parse-names" : false, "suffix" : "" }, { "dropping-particle" : "", "family" : "Inoue", "given" : "A.", "non-dropping-particle" : "", "parse-names" : false, "suffix" : "" }, { "dropping-particle" : "", "family" : "Diep", "given" : "D.", "non-dropping-particle" : "", "parse-names" : false, "suffix" : "" }, { "dropping-particle" : "", "family" : "Zhang", "given" : "K.", "non-dropping-particle" : "", "parse-names" : false, "suffix" : "" }, { "dropping-particle" : "", "family" : "Zhang", "given" : "Y.", "non-dropping-particle" : "", "parse-names" : false, "suffix" : "" }, { "dropping-particle" : "", "family" : "Yamaguchi", "given" : "S.", "non-dropping-particle" : "", "parse-names" : false, "suffix" : "" }, { "dropping-particle" : "", "family" : "Shen", "given" : "L.", "non-dropping-particle" : "", "parse-names" : false, "suffix" : "" }, { "dropping-particle" : "", "family" : "Liu", "given" : "Y.", "non-dropping-particle" : "", "parse-names" : false, "suffix" : "" }, { "dropping-particle" : "", "family" : "Sendler", "given" : "D.", "non-dropping-particle" : "", "parse-names" : false, "suffix" : "" }, { "dropping-particle" : "", "family" : "Zhang", "given" : "Y.", "non-dropping-particle" : "", "parse-names" : false, "suffix" : "" }, { "dropping-particle" : "", "family" : "Yamaji", "given" : "M.", "non-dropping-particle" : "", "parse-names" : false, "suffix" : "" }, { "dropping-particle" : "", "family" : "Ueda", "given" : "J.", "non-dropping-particle" : "", "parse-names" : false, "suffix" : "" }, { "dropping-particle" : "", "family" : "Hayashi", "given" : "K.", "non-dropping-particle" : "", "parse-names" : false, "suffix" : "" }, { "dropping-particle" : "", "family" : "Ohta", "given" : "H.", "non-dropping-particle" : "", "parse-names" : false, "suffix" : "" }, { "dropping-particle" : "", "family" : "Yabuta", "given" : "Y.", "non-dropping-particle" : "", "parse-names" : false, "suffix" : "" }, { "dropping-particle" : "", "family" : "Kurimoto", "given" : "K.", "non-dropping-particle" : "", "parse-names" : false, "suffix" : "" }, { "dropping-particle" : "", "family" : "Nakato", "given" : "R.", "non-dropping-particle" : "", "parse-names" : false, "suffix" : "" }, { "dropping-particle" : "", "family" : "Yamada", "given" : "Y.", "non-dropping-particle" : "", "parse-names" : false, "suffix" : "" }, { "dropping-particle" : "", "family" : "Shirahige", "given" : "K.", "non-dropping-particle" : "", "parse-names" : false, "suffix" : "" }, { "dropping-particle" : "", "family" : "Saitou", "given" : "M.", "non-dropping-particle" : "", "parse-names" : false, "suffix" : "" }, { "dropping-particle" : "", "family" : "Yang", "given" : "H.", "non-dropping-particle" : "", "parse-names" : false, "suffix" : "" }, { "dropping-particle" : "", "family" : "Liu", "given" : "Y.", "non-dropping-particle" : "", "parse-names" : false, "suffix" : "" }, { "dropping-particle" : "", "family" : "Bai", "given" : "F.", "non-dropping-particle" : "", "parse-names" : false, "suffix" : "" }, { "dropping-particle" : "", "family" : "Zhang", "given" : "J.Y.", "non-dropping-particle" : "", "parse-names" : false, "suffix" : "" }, { "dropping-particle" : "", "family" : "Ma", "given" : "S.H.", "non-dropping-particle" : "", "parse-names" : false, "suffix" : "" }, { "dropping-particle" : "", "family" : "Liu", "given" : "J.", "non-dropping-particle" : "", "parse-names" : false, "suffix" : "" }, { "dropping-particle" : "", "family" : "Xu", "given" : "Z.D.", "non-dropping-particle" : "", "parse-names" : false, "suffix" : "" }, { "dropping-particle" : "", "family" : "Zhu", "given" : "H.G.", "non-dropping-particle" : "", "parse-names" : false, "suffix" : "" }, { "dropping-particle" : "", "family" : "Ling", "given" : "Z.Q.", "non-dropping-particle" : "", "parse-names" : false, "suffix" : "" }, { "dropping-particle" : "", "family" : "Ye", "given" : "D.", "non-dropping-particle" : "", "parse-names" : false, "suffix" : "" }, { "dropping-particle" : "", "family" : "Al.", "given" : "Et", "non-dropping-particle" : "", "parse-names" : false, "suffix" : "" }, { "dropping-particle" : "", "family" : "Yildirim", "given" : "O.", "non-dropping-particle" : "", "parse-names" : false, "suffix" : "" }, { "dropping-particle" : "", "family" : "Li", "given" : "R.", "non-dropping-particle" : "", "parse-names" : false, "suffix" : "" }, { "dropping-particle" : "", "family" : "Hung", "given" : "J.H.", "non-dropping-particle" : "", "parse-names" : false, "suffix" : "" }, { "dropping-particle" : "", "family" : "Chen", "given" : "P.B.", "non-dropping-particle" : "", "parse-names" : false, "suffix" : "" }, { "dropping-particle" : "", "family" : "Dong", "given" : "X.", "non-dropping-particle" : "", "parse-names" : false, "suffix" : "" }, { "dropping-particle" : "", "family" : "Ee", "given" : "L.S.", "non-dropping-particle" : "", "parse-names" : false, "suffix" : "" }, { "dropping-particle" : "", "family" : "Weng", "given" : "Z.", "non-dropping-particle" : "", "parse-names" : false, "suffix" : "" }, { "dropping-particle" : "", "family" : "Rando", "given" : "O.J.", "non-dropping-particle" : "", "parse-names" : false, "suffix" : "" }, { "dropping-particle" : "", "family" : "Fazzio", "given" : "T.G.", "non-dropping-particle" : "", "parse-names" : false, "suffix" : "" }, { "dropping-particle" : "", "family" : "Yin", "given" : "R.", "non-dropping-particle" : "", "parse-names" : false, "suffix" : "" }, { "dropping-particle" : "", "family" : "Mao", "given" : "S.-Q.", "non-dropping-particle" : "", "parse-names" : false, "suffix" : "" }, { "dropping-particle" : "", "family" : "Zhao", "given" : "B.", "non-dropping-particle" : "", "parse-names" : false, "suffix" : "" }, { "dropping-particle" : "", "family" : "Chong", "given" : "Z.", "non-dropping-particle" : "", "parse-names" : false, "suffix" : "" }, { "dropping-particle" : "", "family" : "Yang", "given" : "Y.", "non-dropping-particle" : "", "parse-names" : false, "suffix" : "" }, { "dropping-particle" : "", "family" : "Zhao", "given" : "C.", "non-dropping-particle" : "", "parse-names" : false, "suffix" : "" }, { "dropping-particle" : "", "family" : "Zhang", "given" : "D.", "non-dropping-particle" : "", "parse-names" : false, "suffix" : "" }, { "dropping-particle" : "", "family" : "Huang", "given" : "H.", "non-dropping-particle" : "", "parse-names" : false, "suffix" : "" }, { "dropping-particle" : "", "family" : "Gao", "given" : "J.", "non-dropping-particle" : "", "parse-names" : false, "suffix" : "" }, { "dropping-particle" : "", "family" : "Li", "given" : "Z.", "non-dropping-particle" : "", "parse-names" : false, "suffix" : "" }, { "dropping-particle" : "", "family" : "Al.", "given" : "Et", "non-dropping-particle" : "", "parse-names" : false, "suffix" : "" }, { "dropping-particle" : "", "family" : "Ying", "given" : "Q.L.", "non-dropping-particle" : "", "parse-names" : false, "suffix" : "" }, { "dropping-particle" : "", "family" : "Wray", "given" : "J.", "non-dropping-particle" : "", "parse-names" : false, "suffix" : "" }, { "dropping-particle" : "", "family" : "Nichols", "given" : "J.", "non-dropping-particle" : "", "parse-names" : false, "suffix" : "" }, { "dropping-particle" : "", "family" : "Batlle-Morera", "given" : "L.", "non-dropping-particle" : "", "parse-names" : false, "suffix" : "" }, { "dropping-particle" : "", "family" : "Doble", "given" : "B.", "non-dropping-particle" : "", "parse-names" : false, "suffix" : "" }, { "dropping-particle" : "", "family" : "Woodgett", "given" : "J.", "non-dropping-particle" : "", "parse-names" : false, "suffix" : "" }, { "dropping-particle" : "", "family" : "Cohen", "given" : "P.", "non-dropping-particle" : "", "parse-names" : false, "suffix" : "" }, { "dropping-particle" : "", "family" : "Smith", "given" : "A.", "non-dropping-particle" : "", "parse-names" : false, "suffix" : "" }, { "dropping-particle" : "", "family" : "Yu", "given" : "M.", "non-dropping-particle" : "", "parse-names" : false, "suffix" : "" }, { "dropping-particle" : "", "family" : "Hon", "given" : "G.C.", "non-dropping-particle" : "", "parse-names" : false, "suffix" : "" }, { "dropping-particle" : "", "family" : "Szulwach", "given" : "K.E.", "non-dropping-particle" : "", "parse-names" : false, "suffix" : "" }, { "dropping-particle" : "", "family" : "Song", "given" : "C.X.", "non-dropping-particle" : "", "parse-names" : false, "suffix" : "" }, { "dropping-particle" : "", "family" : "Zhang", "given" : "L.", "non-dropping-particle" : "", "parse-names" : false, "suffix" : "" }, { "dropping-particle" : "", "family" : "Kim", "given" : "A.", "non-dropping-particle" : "", "parse-names" : false, "suffix" : "" }, { "dropping-particle" : "", "family" : "Li", "given" : "X.", "non-dropping-particle" : "", "parse-names" : false, "suffix" : "" }, { "dropping-particle" : "", "family" : "Dai", "given" : "Q.", "non-dropping-particle" : "", "parse-names" : false, "suffix" : "" }, { "dropping-particle" : "", "family" : "Shen", "given" : "Y.", "non-dropping-particle" : "", "parse-names" : false, "suffix" : "" }, { "dropping-particle" : "", "family" : "Park", "given" : "B.", "non-dropping-particle" : "", "parse-names" : false, "suffix" : "" }, { "dropping-particle" : "", "family" : "Al.", "given" : "Et", "non-dropping-particle" : "", "parse-names" : false, "suffix" : "" }, { "dropping-particle" : "", "family" : "Zhang", "given" : "H.", "non-dropping-particle" : "", "parse-names" : false, "suffix" : "" }, { "dropping-particle" : "", "family" : "Zhang", "given" : "X.", "non-dropping-particle" : "", "parse-names" : false, "suffix" : "" }, { "dropping-particle" : "", "family" : "Clark", "given" : "E.", "non-dropping-particle" : "", "parse-names" : false, "suffix" : "" }, { "dropping-particle" : "", "family" : "Mulcahey", "given" : "M.", "non-dropping-particle" : "", "parse-names" : false, "suffix" : "" }, { "dropping-particle" : "", "family" : "Huang", "given" : "S.", "non-dropping-particle" : "", "parse-names" : false, "suffix" : "" }, { "dropping-particle" : "", "family" : "Shi", "given" : "Y.G.", "non-dropping-particle" : "", "parse-names" : false, "suffix" : "" }, { "dropping-particle" : "", "family" : "Zhang", "given" : "L.", "non-dropping-particle" : "", "parse-names" : false, "suffix" : "" }, { "dropping-particle" : "", "family" : "Lu", "given" : "X.", "non-dropping-particle" : "", "parse-names" : false, "suffix" : "" }, { "dropping-particle" : "", "family" : "Lu", "given" : "J.", "non-dropping-particle" : "", "parse-names" : false, "suffix" : "" }, { "dropping-particle" : "", "family" : "Liang", "given" : "H.", "non-dropping-particle" : "", "parse-names" : false, "suffix" : "" }, { "dropping-particle" : "", "family" : "Dai", "given" : "Q.", "non-dropping-particle" : "", "parse-names" : false, "suffix" : "" }, { "dropping-particle" : "", "family" : "Xu", "given" : "G.L.", "non-dropping-particle" : "", "parse-names" : false, "suffix" : "" }, { "dropping-particle" : "", "family" : "Luo", "given" : "C.", "non-dropping-particle" : "", "parse-names" : false, "suffix" : "" }, { "dropping-particle" : "", "family" : "Jiang", "given" : "H.", "non-dropping-particle" : "", "parse-names" : false, "suffix" : "" }, { "dropping-particle" : "", "family" : "He", "given" : "C.", "non-dropping-particle" : "", "parse-names" : false, "suffix" : "" }, { "dropping-particle" : "", "family" : "Zhang", "given" : "R.R.", "non-dropping-particle" : "", "parse-names" : false, "suffix" : "" }, { "dropping-particle" : "", "family" : "Cui", "given" : "Q.Y.", "non-dropping-particle" : "", "parse-names" : false, "suffix" : "" }, { "dropping-particle" : "", "family" : "Murai", "given" : "K.", "non-dropping-particle" : "", "parse-names" : false, "suffix" : "" }, { "dropping-particle" : "", "family" : "Lim", "given" : "Y.C.", "non-dropping-particle" : "", "parse-names" : false, "suffix" : "" }, { "dropping-particle" : "", "family" : "Smith", "given" : "Z.D.", "non-dropping-particle" : "", "parse-names" : false, "suffix" : "" }, { "dropping-particle" : "", "family" : "Jin", "given" : "S.", "non-dropping-particle" : "", "parse-names" : false, "suffix" : "" }, { "dropping-particle" : "", "family" : "Ye", "given" : "P.", "non-dropping-particle" : "", "parse-names" : false, "suffix" : "" }, { "dropping-particle" : "", "family" : "Rosa", "given" : "L.", "non-dropping-particle" : "", "parse-names" : false, "suffix" : "" }, { "dropping-particle" : "", "family" : "Lee", "given" : "Y.K.", "non-dropping-particle" : "", "parse-names" : false, "suffix" : "" }, { "dropping-particle" : "", "family" : "Wu", "given" : "H.P.", "non-dropping-particle" : "", "parse-names" : false, "suffix" : "" }, { "dropping-particle" : "", "family" : "Al.", "given" : "Et", "non-dropping-particle" : "", "parse-names" : false, "suffix" : "" }, { "dropping-particle" : "", "family" : "Zhu", "given" : "J.K.", "non-dropping-particle" : "", "parse-names" : false, "suffix" : "" }, { "dropping-particle" : "", "family" : "Zhu", "given" : "B.", "non-dropping-particle" : "", "parse-names" : false, "suffix" : "" }, { "dropping-particle" : "", "family" : "Zheng", "given" : "Y.", "non-dropping-particle" : "", "parse-names" : false, "suffix" : "" }, { "dropping-particle" : "", "family" : "Hess", "given" : "D.", "non-dropping-particle" : "", "parse-names" : false, "suffix" : "" }, { "dropping-particle" : "", "family" : "Angliker", "given" : "H.", "non-dropping-particle" : "", "parse-names" : false, "suffix" : "" }, { "dropping-particle" : "", "family" : "Schwarz", "given" : "S.", "non-dropping-particle" : "", "parse-names" : false, "suffix" : "" }, { "dropping-particle" : "", "family" : "Siegmann", "given" : "M.", "non-dropping-particle" : "", "parse-names" : false, "suffix" : "" }, { "dropping-particle" : "", "family" : "Thiry", "given" : "S.", "non-dropping-particle" : "", "parse-names" : false, "suffix" : "" }, { "dropping-particle" : "", "family" : "Jost", "given" : "J.P.", "non-dropping-particle" : "", "parse-names" : false, "suffix" : "" }, { "dropping-particle" : "", "family" : "Zilberman", "given" : "D.", "non-dropping-particle" : "", "parse-names" : false, "suffix" : "" }, { "dropping-particle" : "", "family" : "Coleman-Derr", "given" : "D.", "non-dropping-particle" : "", "parse-names" : false, "suffix" : "" }, { "dropping-particle" : "", "family" : "Ballinger", "given" : "T.", "non-dropping-particle" : "", "parse-names" : false, "suffix" : "" }, { "dropping-particle" : "", "family" : "Henikoff", "given" : "S.", "non-dropping-particle" : "", "parse-names" : false, "suffix" : "" }, { "dropping-particle" : "", "family" : "Ziller", "given" : "M.J.", "non-dropping-particle" : "", "parse-names" : false, "suffix" : "" }, { "dropping-particle" : "", "family" : "Gu", "given" : "H.", "non-dropping-particle" : "", "parse-names" : false, "suffix" : "" }, { "dropping-particle" : "", "family" : "M\u00fcller", "given" : "F.", "non-dropping-particle" : "", "parse-names" : false, "suffix" : "" }, { "dropping-particle" : "", "family" : "Donaghey", "given" : "J.", "non-dropping-particle" : "", "parse-names" : false, "suffix" : "" }, { "dropping-particle" : "", "family" : "Tsai", "given" : "L.T.", "non-dropping-particle" : "", "parse-names" : false, "suffix" : "" }, { "dropping-particle" : "", "family" : "Kohlbacher", "given" : "O.", "non-dropping-particle" : "", "parse-names" : false, "suffix" : "" }, { "dropping-particle" : "De", "family" : "Jager", "given" : "P.L.", "non-dropping-particle" : "", "parse-names" : false, "suffix" : "" }, { "dropping-particle" : "", "family" : "Rosen", "given" : "E.D.", "non-dropping-particle" : "", "parse-names" : false, "suffix" : "" }, { "dropping-particle" : "", "family" : "Bennett", "given" : "D.A.", "non-dropping-particle" : "", "parse-names" : false, "suffix" : "" }, { "dropping-particle" : "", "family" : "Bernstein", "given" : "B.E.", "non-dropping-particle" : "", "parse-names" : false, "suffix" : "" }, { "dropping-particle" : "", "family" : "Al.", "given" : "Et", "non-dropping-particle" : "", "parse-names" : false, "suffix" : "" } ], "container-title" : "Cell", "id" : "ITEM-1", "issue" : "1-2", "issued" : { "date-parts" : [ [ "2014" ] ] }, "page" : "45-68", "title" : "Reversing DNA methylation: mechanisms, genomics, and biological functions.", "type" : "article-journal", "volume" : "156" }, "uris" : [ "http://www.mendeley.com/documents/?uuid=0bf134b3-dd3a-4fbd-9fc8-6e912a19a43e" ] } ], "mendeley" : { "formattedCitation" : "[1]", "plainTextFormattedCitation" : "[1]", "previouslyFormattedCitation" : "[1]" }, "properties" : { "noteIndex" : 0 }, "schema" : "https://github.com/citation-style-language/schema/raw/master/csl-citation.json" }</w:instrText>
      </w:r>
      <w:r w:rsidR="003B7F93" w:rsidRPr="009D4085">
        <w:rPr>
          <w:rFonts w:ascii="Times New Roman" w:hAnsi="Times New Roman" w:cs="Times New Roman"/>
          <w:color w:val="000000" w:themeColor="text1"/>
        </w:rPr>
        <w:fldChar w:fldCharType="separate"/>
      </w:r>
      <w:r w:rsidR="001B23AF" w:rsidRPr="009D4085">
        <w:rPr>
          <w:rFonts w:ascii="Times New Roman" w:hAnsi="Times New Roman" w:cs="Times New Roman"/>
          <w:noProof/>
          <w:color w:val="000000" w:themeColor="text1"/>
        </w:rPr>
        <w:t>[1]</w:t>
      </w:r>
      <w:r w:rsidR="003B7F93" w:rsidRPr="009D4085">
        <w:rPr>
          <w:rFonts w:ascii="Times New Roman" w:hAnsi="Times New Roman" w:cs="Times New Roman"/>
          <w:color w:val="000000" w:themeColor="text1"/>
        </w:rPr>
        <w:fldChar w:fldCharType="end"/>
      </w:r>
      <w:r w:rsidR="00171CAA" w:rsidRPr="009D4085">
        <w:rPr>
          <w:rFonts w:ascii="Times New Roman" w:hAnsi="Times New Roman" w:cs="Times New Roman"/>
          <w:color w:val="000000" w:themeColor="text1"/>
        </w:rPr>
        <w:t>.</w:t>
      </w:r>
      <w:r w:rsidR="00D73B9F" w:rsidRPr="009D4085">
        <w:rPr>
          <w:rFonts w:ascii="Times New Roman" w:hAnsi="Times New Roman" w:cs="Times New Roman"/>
          <w:color w:val="000000" w:themeColor="text1"/>
        </w:rPr>
        <w:t xml:space="preserve"> </w:t>
      </w:r>
      <w:proofErr w:type="spellStart"/>
      <w:r w:rsidR="00B53A0D">
        <w:rPr>
          <w:rFonts w:ascii="Times New Roman" w:hAnsi="Times New Roman" w:cs="Times New Roman"/>
          <w:color w:val="000000" w:themeColor="text1"/>
        </w:rPr>
        <w:t>DNAm</w:t>
      </w:r>
      <w:proofErr w:type="spellEnd"/>
      <w:r w:rsidR="00D73B9F" w:rsidRPr="009D4085">
        <w:rPr>
          <w:rFonts w:ascii="Times New Roman" w:hAnsi="Times New Roman" w:cs="Times New Roman"/>
          <w:color w:val="000000" w:themeColor="text1"/>
        </w:rPr>
        <w:t xml:space="preserve"> </w:t>
      </w:r>
      <w:r w:rsidR="00BD636C" w:rsidRPr="009D4085">
        <w:rPr>
          <w:rFonts w:ascii="Times New Roman" w:hAnsi="Times New Roman" w:cs="Times New Roman"/>
          <w:color w:val="000000" w:themeColor="text1"/>
        </w:rPr>
        <w:t>show</w:t>
      </w:r>
      <w:r w:rsidR="009436C4" w:rsidRPr="009D4085">
        <w:rPr>
          <w:rFonts w:ascii="Times New Roman" w:hAnsi="Times New Roman" w:cs="Times New Roman"/>
          <w:color w:val="000000" w:themeColor="text1"/>
        </w:rPr>
        <w:t>s</w:t>
      </w:r>
      <w:r w:rsidR="00BD636C" w:rsidRPr="009D4085">
        <w:rPr>
          <w:rFonts w:ascii="Times New Roman" w:hAnsi="Times New Roman" w:cs="Times New Roman"/>
          <w:color w:val="000000" w:themeColor="text1"/>
        </w:rPr>
        <w:t xml:space="preserve"> a high conservation</w:t>
      </w:r>
      <w:r w:rsidR="00FD28F6" w:rsidRPr="009D4085">
        <w:rPr>
          <w:rFonts w:ascii="Times New Roman" w:hAnsi="Times New Roman" w:cs="Times New Roman"/>
          <w:color w:val="000000" w:themeColor="text1"/>
        </w:rPr>
        <w:t xml:space="preserve"> across most plant, animal and fungal models</w:t>
      </w:r>
      <w:r w:rsidR="00020E51" w:rsidRPr="009D4085">
        <w:rPr>
          <w:rFonts w:ascii="Times New Roman" w:hAnsi="Times New Roman" w:cs="Times New Roman"/>
          <w:color w:val="000000" w:themeColor="text1"/>
        </w:rPr>
        <w:t xml:space="preserve"> </w:t>
      </w:r>
      <w:r w:rsidR="00C33352" w:rsidRPr="009D4085">
        <w:rPr>
          <w:rFonts w:ascii="Times New Roman" w:hAnsi="Times New Roman" w:cs="Times New Roman"/>
          <w:color w:val="000000" w:themeColor="text1"/>
        </w:rPr>
        <w:fldChar w:fldCharType="begin" w:fldLock="1"/>
      </w:r>
      <w:r w:rsidR="00C33352" w:rsidRPr="009D4085">
        <w:rPr>
          <w:rFonts w:ascii="Times New Roman" w:hAnsi="Times New Roman" w:cs="Times New Roman"/>
          <w:color w:val="000000" w:themeColor="text1"/>
        </w:rPr>
        <w:instrText>ADDIN CSL_CITATION { "citationItems" : [ { "id" : "ITEM-1", "itemData" : { "DOI" : "10.1038/nrg3354", "ISBN" : "1471-0064 (Electronic)\\r1471-0056 (Linking)", "ISSN" : "14710056", "PMID" : "23400093", "abstract" : "DNA methylation is among the best studied epigenetic modifications and is essential to mammalian development. Although the methylation status of most CpG dinucleotides in the genome is stably propagated through mitosis, improvements to methods for measuring methylation have identified numerous regions in which it is dynamically regulated. In this Review, we discuss key concepts in the function of DNA methylation in mammals, stemming from more than two decades of research, including many recent studies that have elucidated when and where DNA methylation has a regulatory role in the genome. We include insights from early development, embryonic stem cells and adult lineages, particularly haematopoiesis, to highlight the general features of this modification as it participates in both global and localized epigenetic regulation.", "author" : [ { "dropping-particle" : "", "family" : "Smith", "given" : "Zachary D.", "non-dropping-particle" : "", "parse-names" : false, "suffix" : "" }, { "dropping-particle" : "", "family" : "Meissner", "given" : "Alexander", "non-dropping-particle" : "", "parse-names" : false, "suffix" : "" } ], "container-title" : "Nature Reviews Genetics", "id" : "ITEM-1", "issue" : "3", "issued" : { "date-parts" : [ [ "2013" ] ] }, "page" : "204-220", "title" : "DNA methylation: Roles in mammalian development", "type" : "article", "volume" : "14" }, "uris" : [ "http://www.mendeley.com/documents/?uuid=8708a496-0969-47a4-b9ae-d2e428e20d94" ] }, { "id" : "ITEM-2", "itemData" : { "DOI" : "10.1126/science.1190614", "ISBN" : "1095-9203 (Electronic)\\r0036-8075 (Linking)", "ISSN" : "1095-9203", "PMID" : "21030646", "abstract" : "Epigenetic modifications of the genome are generally stable in somatic cells of multicellular organisms. In germ cells and early embryos, however, epigenetic reprogramming occurs on a genome-wide scale, which includes demethylation of DNA and remodeling of histones and their modifications. The mechanisms of genome-wide erasure of DNA methylation, which involve modifications to 5-methylcytosine and DNA repair, are being unraveled. Epigenetic reprogramming has important roles in imprinting, the natural as well as experimental acquisition of totipotency and pluripotency, control of transposons, and epigenetic inheritance across generations. Small RNAs and the inheritance of histone marks may also contribute to epigenetic inheritance and reprogramming. Reprogramming occurs in flowering plants and in mammals, and the similarities and differences illuminate developmental and reproductive strategies.", "author" : [ { "dropping-particle" : "", "family" : "Feng", "given" : "Suhua", "non-dropping-particle" : "", "parse-names" : false, "suffix" : "" }, { "dropping-particle" : "", "family" : "Jacobsen", "given" : "Steven E", "non-dropping-particle" : "", "parse-names" : false, "suffix" : "" }, { "dropping-particle" : "", "family" : "Reik", "given" : "Wolf", "non-dropping-particle" : "", "parse-names" : false, "suffix" : "" } ], "container-title" : "Science (New York, NY)", "id" : "ITEM-2", "issue" : "6004", "issued" : { "date-parts" : [ [ "2010" ] ] }, "page" : "622-627", "title" : "Epigenetic reprogramming in plant and animal development", "type" : "article-journal", "volume" : "330" }, "uris" : [ "http://www.mendeley.com/documents/?uuid=dcd59d0e-b10f-43aa-8405-c6febf405aff" ] } ], "mendeley" : { "formattedCitation" : "[2,3]", "plainTextFormattedCitation" : "[2,3]", "previouslyFormattedCitation" : "[2,3]" }, "properties" : { "noteIndex" : 0 }, "schema" : "https://github.com/citation-style-language/schema/raw/master/csl-citation.json" }</w:instrText>
      </w:r>
      <w:r w:rsidR="00C33352" w:rsidRPr="009D4085">
        <w:rPr>
          <w:rFonts w:ascii="Times New Roman" w:hAnsi="Times New Roman" w:cs="Times New Roman"/>
          <w:color w:val="000000" w:themeColor="text1"/>
        </w:rPr>
        <w:fldChar w:fldCharType="separate"/>
      </w:r>
      <w:r w:rsidR="00C33352" w:rsidRPr="009D4085">
        <w:rPr>
          <w:rFonts w:ascii="Times New Roman" w:hAnsi="Times New Roman" w:cs="Times New Roman"/>
          <w:noProof/>
          <w:color w:val="000000" w:themeColor="text1"/>
        </w:rPr>
        <w:t>[2,3]</w:t>
      </w:r>
      <w:r w:rsidR="00C33352" w:rsidRPr="009D4085">
        <w:rPr>
          <w:rFonts w:ascii="Times New Roman" w:hAnsi="Times New Roman" w:cs="Times New Roman"/>
          <w:color w:val="000000" w:themeColor="text1"/>
        </w:rPr>
        <w:fldChar w:fldCharType="end"/>
      </w:r>
      <w:r w:rsidR="003556B5" w:rsidRPr="009D4085">
        <w:rPr>
          <w:rFonts w:ascii="Times New Roman" w:hAnsi="Times New Roman" w:cs="Times New Roman"/>
          <w:color w:val="000000" w:themeColor="text1"/>
        </w:rPr>
        <w:t xml:space="preserve"> and </w:t>
      </w:r>
      <w:r w:rsidR="006E41DB" w:rsidRPr="009D4085">
        <w:rPr>
          <w:rFonts w:ascii="Times New Roman" w:hAnsi="Times New Roman" w:cs="Times New Roman"/>
          <w:color w:val="000000" w:themeColor="text1"/>
        </w:rPr>
        <w:t>plays</w:t>
      </w:r>
      <w:r w:rsidR="003A4C8A" w:rsidRPr="009D4085">
        <w:rPr>
          <w:rFonts w:ascii="Times New Roman" w:hAnsi="Times New Roman" w:cs="Times New Roman"/>
          <w:color w:val="000000" w:themeColor="text1"/>
        </w:rPr>
        <w:t xml:space="preserve"> important role</w:t>
      </w:r>
      <w:r w:rsidR="006E41DB" w:rsidRPr="009D4085">
        <w:rPr>
          <w:rFonts w:ascii="Times New Roman" w:hAnsi="Times New Roman" w:cs="Times New Roman"/>
          <w:color w:val="000000" w:themeColor="text1"/>
        </w:rPr>
        <w:t>s</w:t>
      </w:r>
      <w:r w:rsidR="003A4C8A" w:rsidRPr="009D4085">
        <w:rPr>
          <w:rFonts w:ascii="Times New Roman" w:hAnsi="Times New Roman" w:cs="Times New Roman"/>
          <w:color w:val="000000" w:themeColor="text1"/>
        </w:rPr>
        <w:t xml:space="preserve"> in</w:t>
      </w:r>
      <w:r w:rsidR="00671142" w:rsidRPr="009D4085">
        <w:rPr>
          <w:rFonts w:ascii="Times New Roman" w:hAnsi="Times New Roman" w:cs="Times New Roman"/>
          <w:color w:val="000000" w:themeColor="text1"/>
        </w:rPr>
        <w:t xml:space="preserve"> gene expression, genome stability, genomic imprinting</w:t>
      </w:r>
      <w:r w:rsidR="009C0B29" w:rsidRPr="009D4085">
        <w:rPr>
          <w:rFonts w:ascii="Times New Roman" w:hAnsi="Times New Roman" w:cs="Times New Roman"/>
          <w:color w:val="000000" w:themeColor="text1"/>
        </w:rPr>
        <w:t>,</w:t>
      </w:r>
      <w:r w:rsidR="00671142" w:rsidRPr="009D4085">
        <w:rPr>
          <w:rFonts w:ascii="Times New Roman" w:hAnsi="Times New Roman" w:cs="Times New Roman"/>
          <w:color w:val="000000" w:themeColor="text1"/>
        </w:rPr>
        <w:t xml:space="preserve"> </w:t>
      </w:r>
      <w:r w:rsidR="00671142" w:rsidRPr="009D4085">
        <w:rPr>
          <w:rFonts w:ascii="Times New Roman" w:hAnsi="Times New Roman" w:cs="Times New Roman"/>
          <w:noProof/>
          <w:color w:val="000000" w:themeColor="text1"/>
        </w:rPr>
        <w:t>and</w:t>
      </w:r>
      <w:r w:rsidR="00671142" w:rsidRPr="009D4085">
        <w:rPr>
          <w:rFonts w:ascii="Times New Roman" w:hAnsi="Times New Roman" w:cs="Times New Roman"/>
          <w:color w:val="000000" w:themeColor="text1"/>
        </w:rPr>
        <w:t xml:space="preserve"> development</w:t>
      </w:r>
      <w:r w:rsidR="002E44DB" w:rsidRPr="009D4085">
        <w:rPr>
          <w:rFonts w:ascii="Times New Roman" w:hAnsi="Times New Roman" w:cs="Times New Roman"/>
          <w:color w:val="000000" w:themeColor="text1"/>
        </w:rPr>
        <w:t xml:space="preserve"> </w:t>
      </w:r>
      <w:r w:rsidR="00327953" w:rsidRPr="009D4085">
        <w:rPr>
          <w:rFonts w:ascii="Times New Roman" w:hAnsi="Times New Roman" w:cs="Times New Roman"/>
          <w:color w:val="000000" w:themeColor="text1"/>
        </w:rPr>
        <w:fldChar w:fldCharType="begin" w:fldLock="1"/>
      </w:r>
      <w:r w:rsidR="00DF7BA7" w:rsidRPr="009D4085">
        <w:rPr>
          <w:rFonts w:ascii="Times New Roman" w:hAnsi="Times New Roman" w:cs="Times New Roman"/>
          <w:color w:val="000000" w:themeColor="text1"/>
        </w:rPr>
        <w:instrText>ADDIN CSL_CITATION { "citationItems" : [ { "id" : "ITEM-1", "itemData" : { "DOI" : "10.1101/gad.947102", "ISBN" : "0890-9369 (Print)\\r0890-9369 (Linking)", "ISSN" : "0890-9369, 1549-5477", "PMID" : "11782440", "abstract" : "A biweekly scientific journal publishing high-quality research in molecular biology and genetics, cancer biology, biochemistry, and related fields", "author" : [ { "dropping-particle" : "", "family" : "Bird", "given" : "Adrian", "non-dropping-particle" : "", "parse-names" : false, "suffix" : "" } ], "container-title" : "Genes &amp; Development", "id" : "ITEM-1", "issue" : "1", "issued" : { "date-parts" : [ [ "2002" ] ] }, "page" : "6-21", "title" : "DNA methylation patterns and epigenetic memory", "type" : "article-journal", "volume" : "16" }, "uris" : [ "http://www.mendeley.com/documents/?uuid=128957ab-3d1e-4c22-81fd-55a06d204fe5" ] }, { "id" : "ITEM-2", "itemData" : { "DOI" : "10.1016/j.cell.2013.12.019", "ISSN" : "1097-4172", "PMID" : "24439369", "abstract" : "Methylation of cytosines in the mammalian genome represents a key epigenetic modification and is dynamically regulated during development. Compelling evidence now suggests that dynamic regulation of DNA methylation is mainly achieved through a cyclic enzymatic cascade comprised of cytosine methylation, iterative oxidation of methyl group by TET dioxygenases, and restoration of unmodified cytosines by either replication-dependent dilution or DNA glycosylase-initiated base excision repair. In this review, we discuss the mechanism and function of DNA demethylation in mammalian genomes, focusing particularly on how developmental modulation of the cytosine-modifying pathway is coupled to active reversal of DNA methylation in diverse biological processes.", "author" : [ { "dropping-particle" : "", "family" : "Wu", "given" : "Hao", "non-dropping-particle" : "", "parse-names" : false, "suffix" : "" }, { "dropping-particle" : "", "family" : "Zhang", "given" : "Yi", "non-dropping-particle" : "", "parse-names" : false, "suffix" : "" }, { "dropping-particle" : "", "family" : "Barreto", "given" : "G.", "non-dropping-particle" : "", "parse-names" : false, "suffix" : "" }, { "dropping-particle" : "", "family" : "Sch\u00e4fer", "given" : "A.", "non-dropping-particle" : "", "parse-names" : false, "suffix" : "" }, { "dropping-particle" : "", "family" : "Marhold", "given" : "J.", "non-dropping-particle" : "", "parse-names" : false, "suffix" : "" }, { "dropping-particle" : "", "family" : "Stach", "given" : "D.", "non-dropping-particle" : "", "parse-names" : false, "suffix" : "" }, { "dropping-particle" : "", "family" : "Swaminathan", "given" : "S.K.", "non-dropping-particle" : "", "parse-names" : false, "suffix" : "" }, { "dropping-particle" : "", "family" : "Handa", "given" : "V.", "non-dropping-particle" : "", "parse-names" : false, "suffix" : "" }, { "dropping-particle" : "", "family" : "D\u00f6derlein", "given" : "G.", "non-dropping-particle" : "", "parse-names" : false, "suffix" : "" }, { "dropping-particle" : "", "family" : "Maltry", "given" : "N.", "non-dropping-particle" : "", "parse-names" : false, "suffix" : "" }, { "dropping-particle" : "", "family" : "Wu", "given" : "W.", "non-dropping-particle" : "", "parse-names" : false, "suffix" : "" }, { "dropping-particle" : "", "family" : "Lyko", "given" : "F.", "non-dropping-particle" : "", "parse-names" : false, "suffix" : "" }, { "dropping-particle" : "", "family" : "Niehrs", "given" : "C.", "non-dropping-particle" : "", "parse-names" : false, "suffix" : "" }, { "dropping-particle" : "", "family" : "Baylin", "given" : "S.B.", "non-dropping-particle" : "", "parse-names" : false, "suffix" : "" }, { "dropping-particle" : "", "family" : "Jones", "given" : "P.A.", "non-dropping-particle" : "", "parse-names" : false, "suffix" : "" }, { "dropping-particle" : "", "family" : "Bennett", "given" : "M.T.", "non-dropping-particle" : "", "parse-names" : false, "suffix" : "" }, { "dropping-particle" : "", "family" : "Rodgers", "given" : "M.T.", "non-dropping-particle" : "", "parse-names" : false, "suffix" : "" }, { "dropping-particle" : "", "family" : "Hebert", "given" : "A.S.", "non-dropping-particle" : "", "parse-names" : false, "suffix" : "" }, { "dropping-particle" : "", "family" : "Ruslander", "given" : "L.E.", "non-dropping-particle" : "", "parse-names" : false, "suffix" : "" }, { "dropping-particle" : "", "family" : "Eisele", "given" : "L.", "non-dropping-particle" : "", "parse-names" : false, "suffix" : "" }, { "dropping-particle" : "", "family" : "Drohat", "given" : "A.C.", "non-dropping-particle" : "", "parse-names" : false, "suffix" : "" }, { "dropping-particle" : "", "family" : "Bernstein", "given" : "B.E.", "non-dropping-particle" : "", "parse-names" : false, "suffix" : "" }, { "dropping-particle" : "", "family" : "Mikkelsen", "given" : "T.S.", "non-dropping-particle" : "", "parse-names" : false, "suffix" : "" }, { "dropping-particle" : "", "family" : "Xie", "given" : "X.", "non-dropping-particle" : "", "parse-names" : false, "suffix" : "" }, { "dropping-particle" : "", "family" : "Kamal", "given" : "M.", "non-dropping-particle" : "", "parse-names" : false, "suffix" : "" }, { "dropping-particle" : "", "family" : "Huebert", "given" : "D.J.", "non-dropping-particle" : "", "parse-names" : false, "suffix" : "" }, { "dropping-particle" : "", "family" : "Cuff", "given" : "J.", "non-dropping-particle" : "", "parse-names" : false, "suffix" : "" }, { "dropping-particle" : "", "family" : "Fry", "given" : "B.", "non-dropping-particle" : "", "parse-names" : false, "suffix" : "" }, { "dropping-particle" : "", "family" : "Meissner", "given" : "A.", "non-dropping-particle" : "", "parse-names" : false, "suffix" : "" }, { "dropping-particle" : "", "family" : "Wernig", "given" : "M.", "non-dropping-particle" : "", "parse-names" : false, "suffix" : "" }, { "dropping-particle" : "", "family" : "Plath", "given" : "K.", "non-dropping-particle" : "", "parse-names" : false, "suffix" : "" }, { "dropping-particle" : "", "family" : "Al.", "given" : "Et", "non-dropping-particle" : "", "parse-names" : false, "suffix" : "" }, { "dropping-particle" : "", "family" : "Bhutani", "given" : "N.", "non-dropping-particle" : "", "parse-names" : false, "suffix" : "" }, { "dropping-particle" : "", "family" : "Brady", "given" : "J.J.", "non-dropping-particle" : "", "parse-names" : false, "suffix" : "" }, { "dropping-particle" : "", "family" : "Damian", "given" : "M.", "non-dropping-particle" : "", "parse-names" : false, "suffix" : "" }, { "dropping-particle" : "", "family" : "Sacco", "given" : "A.", "non-dropping-particle" : "", "parse-names" : false, "suffix" : "" }, { "dropping-particle" : "", "family" : "Corbel", "given" : "S.Y.", "non-dropping-particle" : "", "parse-names" : false, "suffix" : "" }, { "dropping-particle" : "", "family" : "Blau", "given" : "H.M.", "non-dropping-particle" : "", "parse-names" : false, "suffix" : "" }, { "dropping-particle" : "", "family" : "Bird", "given" : "A.", "non-dropping-particle" : "", "parse-names" : false, "suffix" : "" }, { "dropping-particle" : "", "family" : "Blaschke", "given" : "K.", "non-dropping-particle" : "", "parse-names" : false, "suffix" : "" }, { "dropping-particle" : "", "family" : "Ebata", "given" : "K.T.", "non-dropping-particle" : "", "parse-names" : false, "suffix" : "" }, { "dropping-particle" : "", "family" : "Karimi", "given" : "M.M.", "non-dropping-particle" : "", "parse-names" : false, "suffix" : "" }, { "dropping-particle" : "", "family" : "Zepeda-Mart\u00ednez", "given" : "J.A.", "non-dropping-particle" : "", "parse-names" : false, "suffix" : "" }, { "dropping-particle" : "", "family" : "Goyal", "given" : "P.", "non-dropping-particle" : "", "parse-names" : false, "suffix" : "" }, { "dropping-particle" : "", "family" : "Mahapatra", "given" : "S.", "non-dropping-particle" : "", "parse-names" : false, "suffix" : "" }, { "dropping-particle" : "", "family" : "Tam", "given" : "A.", "non-dropping-particle" : "", "parse-names" : false, "suffix" : "" }, { "dropping-particle" : "", "family" : "Laird", "given" : "D.J.", "non-dropping-particle" : "", "parse-names" : false, "suffix" : "" }, { "dropping-particle" : "", "family" : "Hirst", "given" : "M.", "non-dropping-particle" : "", "parse-names" : false, "suffix" : "" }, { "dropping-particle" : "", "family" : "Rao", "given" : "A.", "non-dropping-particle" : "", "parse-names" : false, "suffix" : "" }, { "dropping-particle" : "", "family" : "Al.", "given" : "Et", "non-dropping-particle" : "", "parse-names" : false, "suffix" : "" }, { "dropping-particle" : "", "family" : "Booth", "given" : "M.J.", "non-dropping-particle" : "", "parse-names" : false, "suffix" : "" }, { "dropping-particle" : "", "family" : "Branco", "given" : "M.R.", "non-dropping-particle" : "", "parse-names" : false, "suffix" : "" }, { "dropping-particle" : "", "family" : "Ficz", "given" : "G.", "non-dropping-particle" : "", "parse-names" : false, "suffix" : "" }, { "dropping-particle" : "", "family" : "Oxley", "given" : "D.", "non-dropping-particle" : "", "parse-names" : false, "suffix" : "" }, { "dropping-particle" : "", "family" : "Krueger", "given" : "F.", "non-dropping-particle" : "", "parse-names" : false, "suffix" : "" }, { "dropping-particle" : "", "family" : "Reik", "given" : "W.", "non-dropping-particle" : "", "parse-names" : false, "suffix" : "" }, { "dropping-particle" : "", "family" : "Balasubramanian", "given" : "S.", "non-dropping-particle" : "", "parse-names" : false, "suffix" : "" }, { "dropping-particle" : "", "family" : "Borst", "given" : "P.", "non-dropping-particle" : "", "parse-names" : false, "suffix" : "" }, { "dropping-particle" : "", "family" : "Sabatini", "given" : "R.", "non-dropping-particle" : "", "parse-names" : false, "suffix" : "" }, { "dropping-particle" : "", "family" : "Bostick", "given" : "M.", "non-dropping-particle" : "", "parse-names" : false, "suffix" : "" }, { "dropping-particle" : "", "family" : "Kim", "given" : "J.K.", "non-dropping-particle" : "", "parse-names" : false, "suffix" : "" }, { "dropping-particle" : "", "family" : "Est\u00e8ve", "given" : "P.O.", "non-dropping-particle" : "", "parse-names" : false, "suffix" : "" }, { "dropping-particle" : "", "family" : "Clark", "given" : "A.", "non-dropping-particle" : "", "parse-names" : false, "suffix" : "" }, { "dropping-particle" : "", "family" : "Pradhan", "given" : "S.", "non-dropping-particle" : "", "parse-names" : false, "suffix" : "" }, { "dropping-particle" : "", "family" : "Jacobsen", "given" : "S.E.", "non-dropping-particle" : "", "parse-names" : false, "suffix" : "" }, { "dropping-particle" : "", "family" : "Bransteitter", "given" : "R.", "non-dropping-particle" : "", "parse-names" : false, "suffix" : "" }, { "dropping-particle" : "", "family" : "Pham", "given" : "P.", "non-dropping-particle" : "", "parse-names" : false, "suffix" : "" }, { "dropping-particle" : "", "family" : "Scharff", "given" : "M.D.", "non-dropping-particle" : "", "parse-names" : false, "suffix" : "" }, { "dropping-particle" : "", "family" : "Goodman", "given" : "M.F.", "non-dropping-particle" : "", "parse-names" : false, "suffix" : "" }, { "dropping-particle" : "", "family" : "Chen", "given" : "T.", "non-dropping-particle" : "", "parse-names" : false, "suffix" : "" }, { "dropping-particle" : "", "family" : "Ueda", "given" : "Y.", "non-dropping-particle" : "", "parse-names" : false, "suffix" : "" }, { "dropping-particle" : "", "family" : "Dodge", "given" : "J.E.", "non-dropping-particle" : "", "parse-names" : false, "suffix" : "" }, { "dropping-particle" : "", "family" : "Wang", "given" : "Z.", "non-dropping-particle" : "", "parse-names" : false, "suffix" : "" }, { "dropping-particle" : "", "family" : "Li", "given" : "E.", "non-dropping-particle" : "", "parse-names" : false, "suffix" : "" }, { "dropping-particle" : "", "family" : "Chen", "given" : "C.C.", "non-dropping-particle" : "", "parse-names" : false, "suffix" : "" }, { "dropping-particle" : "", "family" : "Wang", "given" : "K.Y.", "non-dropping-particle" : "", "parse-names" : false, "suffix" : "" }, { "dropping-particle" : "", "family" : "Shen", "given" : "C.K.", "non-dropping-particle" : "", "parse-names" : false, "suffix" : "" }, { "dropping-particle" : "", "family" : "Chen", "given" : "J.", "non-dropping-particle" : "", "parse-names" : false, "suffix" : "" }, { "dropping-particle" : "", "family" : "Guo", "given" : "L.", "non-dropping-particle" : "", "parse-names" : false, "suffix" : "" }, { "dropping-particle" : "", "family" : "Zhang", "given" : "L.", "non-dropping-particle" : "", "parse-names" : false, "suffix" : "" }, { "dropping-particle" : "", "family" : "Wu", "given" : "H.", "non-dropping-particle" : "", "parse-names" : false, "suffix" : "" }, { "dropping-particle" : "", "family" : "Yang", "given" : "J.", "non-dropping-particle" : "", "parse-names" : false, "suffix" : "" }, { "dropping-particle" : "", "family" : "Liu", "given" : "H.", "non-dropping-particle" : "", "parse-names" : false, "suffix" : "" }, { "dropping-particle" : "", "family" : "Wang", "given" : "X.", "non-dropping-particle" : "", "parse-names" : false, "suffix" : "" }, { "dropping-particle" : "", "family" : "Hu", "given" : "X.", "non-dropping-particle" : "", "parse-names" : false, "suffix" : "" }, { "dropping-particle" : "", "family" : "Gu", "given" : "T.", "non-dropping-particle" : "", "parse-names" : false, "suffix" : "" }, { "dropping-particle" : "", "family" : "Zhou", "given" : "Z.", "non-dropping-particle" : "", "parse-names" : false, "suffix" : "" }, { "dropping-particle" : "", "family" : "Al.", "given" : "Et", "non-dropping-particle" : "", "parse-names" : false, "suffix" : "" }, { "dropping-particle" : "", "family" : "Chen", "given" : "Q.", "non-dropping-particle" : "", "parse-names" : false, "suffix" : "" }, { "dropping-particle" : "", "family" : "Chen", "given" : "Y.", "non-dropping-particle" : "", "parse-names" : false, "suffix" : "" }, { "dropping-particle" : "", "family" : "Bian", "given" : "C.", "non-dropping-particle" : "", "parse-names" : false, "suffix" : "" }, { "dropping-particle" : "", "family" : "Fujiki", "given" : "R.", "non-dropping-particle" : "", "parse-names" : false, "suffix" : "" }, { "dropping-particle" : "", "family" : "Yu", "given" : "X.", "non-dropping-particle" : "", "parse-names" : false, "suffix" : "" }, { "dropping-particle" : "", "family" : "Cimmino", "given" : "L.", "non-dropping-particle" : "", "parse-names" : false, "suffix" : "" }, { "dropping-particle" : "", "family" : "Abdel-Wahab", "given" : "O.", "non-dropping-particle" : "", "parse-names" : false, "suffix" : "" }, { "dropping-particle" : "", "family" : "Levine", "given" : "R.L.", "non-dropping-particle" : "", "parse-names" : false, "suffix" : "" }, { "dropping-particle" : "", "family" : "Aifantis", "given" : "I.", "non-dropping-particle" : "", "parse-names" : false, "suffix" : "" }, { "dropping-particle" : "", "family" : "Clark", "given" : "S.J.", "non-dropping-particle" : "", "parse-names" : false, "suffix" : "" }, { "dropping-particle" : "", "family" : "Harrison", "given" : "J.", "non-dropping-particle" : "", "parse-names" : false, "suffix" : "" }, { "dropping-particle" : "", "family" : "Paul", "given" : "C.L.", "non-dropping-particle" : "", "parse-names" : false, "suffix" : "" }, { "dropping-particle" : "", "family" : "Frommer", "given" : "M.", "non-dropping-particle" : "", "parse-names" : false, "suffix" : "" }, { "dropping-particle" : "", "family" : "Clark", "given" : "T.A.", "non-dropping-particle" : "", "parse-names" : false, "suffix" : "" }, { "dropping-particle" : "", "family" : "Lu", "given" : "X.", "non-dropping-particle" : "", "parse-names" : false, "suffix" : "" }, { "dropping-particle" : "", "family" : "Luong", "given" : "K.", "non-dropping-particle" : "", "parse-names" : false, "suffix" : "" }, { "dropping-particle" : "", "family" : "Dai", "given" : "Q.", "non-dropping-particle" : "", "parse-names" : false, "suffix" : "" }, { "dropping-particle" : "", "family" : "Boitano", "given" : "M.", "non-dropping-particle" : "", "parse-names" : false, "suffix" : "" }, { "dropping-particle" : "", "family" : "Turner", "given" : "S.W.", "non-dropping-particle" : "", "parse-names" : false, "suffix" : "" }, { "dropping-particle" : "", "family" : "He", "given" : "C.", "non-dropping-particle" : "", "parse-names" : false, "suffix" : "" }, { "dropping-particle" : "", "family" : "Korlach", "given" : "J.", "non-dropping-particle" : "", "parse-names" : false, "suffix" : "" }, { "dropping-particle" : "", "family" : "Colquitt", "given" : "B.M.", "non-dropping-particle" : "", "parse-names" : false, "suffix" : "" }, { "dropping-particle" : "", "family" : "Allen", "given" : "W.E.", "non-dropping-particle" : "", "parse-names" : false, "suffix" : "" }, { "dropping-particle" : "", "family" : "Barnea", "given" : "G.", "non-dropping-particle" : "", "parse-names" : false, "suffix" : "" }, { "dropping-particle" : "", "family" : "Lomvardas", "given" : "S.", "non-dropping-particle" : "", "parse-names" : false, "suffix" : "" }, { "dropping-particle" : "", "family" : "Conticello", "given" : "S.G.", "non-dropping-particle" : "", "parse-names" : false, "suffix" : "" }, { "dropping-particle" : "", "family" : "Cort\u00e1zar", "given" : "D.", "non-dropping-particle" : "", "parse-names" : false, "suffix" : "" }, { "dropping-particle" : "", "family" : "Kunz", "given" : "C.", "non-dropping-particle" : "", "parse-names" : false, "suffix" : "" }, { "dropping-particle" : "", "family" : "Selfridge", "given" : "J.", "non-dropping-particle" : "", "parse-names" : false, "suffix" : "" }, { "dropping-particle" : "", "family" : "Lettieri", "given" : "T.", "non-dropping-particle" : "", "parse-names" : false, "suffix" : "" }, { "dropping-particle" : "", "family" : "Saito", "given" : "Y.", "non-dropping-particle" : "", "parse-names" : false, "suffix" : "" }, { "dropping-particle" : "", "family" : "MacDougall", "given" : "E.", "non-dropping-particle" : "", "parse-names" : false, "suffix" : "" }, { "dropping-particle" : "", "family" : "Wirz", "given" : "A.", "non-dropping-particle" : "", "parse-names" : false, "suffix" : "" }, { "dropping-particle" : "", "family" : "Schuermann", "given" : "D.", "non-dropping-particle" : "", "parse-names" : false, "suffix" : "" }, { "dropping-particle" : "", "family" : "Jacobs", "given" : "A.L.", "non-dropping-particle" : "", "parse-names" : false, "suffix" : "" }, { "dropping-particle" : "", "family" : "Siegrist", "given" : "F.", "non-dropping-particle" : "", "parse-names" : false, "suffix" : "" }, { "dropping-particle" : "", "family" : "Al.", "given" : "Et", "non-dropping-particle" : "", "parse-names" : false, "suffix" : "" }, { "dropping-particle" : "", "family" : "Cortellino", "given" : "S.", "non-dropping-particle" : "", "parse-names" : false, "suffix" : "" }, { "dropping-particle" : "", "family" : "Xu", "given" : "J.", "non-dropping-particle" : "", "parse-names" : false, "suffix" : "" }, { "dropping-particle" : "", "family" : "Sannai", "given" : "M.", "non-dropping-particle" : "", "parse-names" : false, "suffix" : "" }, { "dropping-particle" : "", "family" : "Moore", "given" : "R.", "non-dropping-particle" : "", "parse-names" : false, "suffix" : "" }, { "dropping-particle" : "", "family" : "Caretti", "given" : "E.", "non-dropping-particle" : "", "parse-names" : false, "suffix" : "" }, { "dropping-particle" : "", "family" : "Cigliano", "given" : "A.", "non-dropping-particle" : "", "parse-names" : false, "suffix" : "" }, { "dropping-particle" : "Le", "family" : "Coz", "given" : "M.", "non-dropping-particle" : "", "parse-names" : false, "suffix" : "" }, { "dropping-particle" : "", "family" : "Devarajan", "given" : "K.", "non-dropping-particle" : "", "parse-names" : false, "suffix" : "" }, { "dropping-particle" : "", "family" : "Wessels", "given" : "A.", "non-dropping-particle" : "", "parse-names" : false, "suffix" : "" }, { "dropping-particle" : "", "family" : "Soprano", "given" : "D.", "non-dropping-particle" : "", "parse-names" : false, "suffix" : "" }, { "dropping-particle" : "", "family" : "Al.", "given" : "Et", "non-dropping-particle" : "", "parse-names" : false, "suffix" : "" }, { "dropping-particle" : "", "family" : "Costa", "given" : "Y.", "non-dropping-particle" : "", "parse-names" : false, "suffix" : "" }, { "dropping-particle" : "", "family" : "Ding", "given" : "J.", "non-dropping-particle" : "", "parse-names" : false, "suffix" : "" }, { "dropping-particle" : "", "family" : "Theunissen", "given" : "T.W.", "non-dropping-particle" : "", "parse-names" : false, "suffix" : "" }, { "dropping-particle" : "", "family" : "Faiola", "given" : "F.", "non-dropping-particle" : "", "parse-names" : false, "suffix" : "" }, { "dropping-particle" : "", "family" : "Hore", "given" : "T.A.", "non-dropping-particle" : "", "parse-names" : false, "suffix" : "" }, { "dropping-particle" : "", "family" : "Shliaha", "given" : "P.V.", "non-dropping-particle" : "", "parse-names" : false, "suffix" : "" }, { "dropping-particle" : "", "family" : "Fidalgo", "given" : "M.", "non-dropping-particle" : "", "parse-names" : false, "suffix" : "" }, { "dropping-particle" : "", "family" : "Saunders", "given" : "A.", "non-dropping-particle" : "", "parse-names" : false, "suffix" : "" }, { "dropping-particle" : "", "family" : "Lawrence", "given" : "M.", "non-dropping-particle" : "", "parse-names" : false, "suffix" : "" }, { "dropping-particle" : "", "family" : "Dietmann", "given" : "S.", "non-dropping-particle" : "", "parse-names" : false, "suffix" : "" }, { "dropping-particle" : "", "family" : "Al.", "given" : "Et", "non-dropping-particle" : "", "parse-names" : false, "suffix" : "" }, { "dropping-particle" : "", "family" : "Dalton", "given" : "S.R.", "non-dropping-particle" : "", "parse-names" : false, "suffix" : "" }, { "dropping-particle" : "", "family" : "Bellacosa", "given" : "A.", "non-dropping-particle" : "", "parse-names" : false, "suffix" : "" }, { "dropping-particle" : "", "family" : "Dang", "given" : "L.", "non-dropping-particle" : "", "parse-names" : false, "suffix" : "" }, { "dropping-particle" : "", "family" : "White", "given" : "D.W.", "non-dropping-particle" : "", "parse-names" : false, "suffix" : "" }, { "dropping-particle" : "", "family" : "Gross", "given" : "S.", "non-dropping-particle" : "", "parse-names" : false, "suffix" : "" }, { "dropping-particle" : "", "family" : "Bennett", "given" : "B.D.", "non-dropping-particle" : "", "parse-names" : false, "suffix" : "" }, { "dropping-particle" : "", "family" : "Bittinger", "given" : "M.A.", "non-dropping-particle" : "", "parse-names" : false, "suffix" : "" }, { "dropping-particle" : "", "family" : "Driggers", "given" : "E.M.", "non-dropping-particle" : "", "parse-names" : false, "suffix" : "" }, { "dropping-particle" : "", "family" : "Fantin", "given" : "V.R.", "non-dropping-particle" : "", "parse-names" : false, "suffix" : "" }, { "dropping-particle" : "", "family" : "Jang", "given" : "H.G.", "non-dropping-particle" : "", "parse-names" : false, "suffix" : "" }, { "dropping-particle" : "", "family" : "Jin", "given" : "S.", "non-dropping-particle" : "", "parse-names" : false, "suffix" : "" }, { "dropping-particle" : "", "family" : "Keenan", "given" : "M.C.", "non-dropping-particle" : "", "parse-names" : false, "suffix" : "" }, { "dropping-particle" : "", "family" : "Al.", "given" : "Et", "non-dropping-particle" : "", "parse-names" : false, "suffix" : "" }, { "dropping-particle" : "", "family" : "Dawlaty", "given" : "M.M.", "non-dropping-particle" : "", "parse-names" : false, "suffix" : "" }, { "dropping-particle" : "", "family" : "Ganz", "given" : "K.", "non-dropping-particle" : "", "parse-names" : false, "suffix" : "" }, { "dropping-particle" : "", "family" : "Powell", "given" : "B.E.", "non-dropping-particle" : "", "parse-names" : false, "suffix" : "" }, { "dropping-particle" : "", "family" : "Hu", "given" : "Y.C.", "non-dropping-particle" : "", "parse-names" : false, "suffix" : "" }, { "dropping-particle" : "", "family" : "Markoulaki", "given" : "S.", "non-dropping-particle" : "", "parse-names" : false, "suffix" : "" }, { "dropping-particle" : "", "family" : "Cheng", "given" : "A.W.", "non-dropping-particle" : "", "parse-names" : false, "suffix" : "" }, { "dropping-particle" : "", "family" : "Gao", "given" : "Q.", "non-dropping-particle" : "", "parse-names" : false, "suffix" : "" }, { "dropping-particle" : "", "family" : "Kim", "given" : "J.", "non-dropping-particle" : "", "parse-names" : false, "suffix" : "" }, { "dropping-particle" : "", "family" : "Choi", "given" : "S.W.", "non-dropping-particle" : "", "parse-names" : false, "suffix" : "" }, { "dropping-particle" : "", "family" : "Page", "given" : "D.C.", "non-dropping-particle" : "", "parse-names" : false, "suffix" : "" }, { "dropping-particle" : "", "family" : "Jaenisch", "given" : "R.", "non-dropping-particle" : "", "parse-names" : false, "suffix" : "" }, { "dropping-particle" : "", "family" : "Dawlaty", "given" : "M.M.", "non-dropping-particle" : "", "parse-names" : false, "suffix" : "" }, { "dropping-particle" : "", "family" : "Breiling", "given" : "A.", "non-dropping-particle" : "", "parse-names" : false, "suffix" : "" }, { "dropping-particle" : "", "family" : "Le", "given" : "T.", "non-dropping-particle" : "", "parse-names" : false, "suffix" : "" }, { "dropping-particle" : "", "family" : "Raddatz", "given" : "G.", "non-dropping-particle" : "", "parse-names" : false, "suffix" : "" }, { "dropping-particle" : "", "family" : "Barrasa", "given" : "M.I.", "non-dropping-particle" : "", "parse-names" : false, "suffix" : "" }, { "dropping-particle" : "", "family" : "Cheng", "given" : "A.W.", "non-dropping-particle" : "", "parse-names" : false, "suffix" : "" }, { "dropping-particle" : "", "family" : "Gao", "given" : "Q.", "non-dropping-particle" : "", "parse-names" : false, "suffix" : "" }, { "dropping-particle" : "", "family" : "Powell", "given" : "B.E.", "non-dropping-particle" : "", "parse-names" : false, "suffix" : "" }, { "dropping-particle" : "", "family" : "Li", "given" : "Z.", "non-dropping-particle" : "", "parse-names" : false, "suffix" : "" }, { "dropping-particle" : "", "family" : "Xu", "given" : "M.", "non-dropping-particle" : "", "parse-names" : false, "suffix" : "" }, { "dropping-particle" : "", "family" : "Al.", "given" : "Et", "non-dropping-particle" : "", "parse-names" : false, "suffix" : "" }, { "dropping-particle" : "", "family" : "Deaton", "given" : "A.M.", "non-dropping-particle" : "", "parse-names" : false, "suffix" : "" }, { "dropping-particle" : "", "family" : "Bird", "given" : "A.", "non-dropping-particle" : "", "parse-names" : false, "suffix" : "" }, { "dropping-particle" : "", "family" : "Delhommeau", "given" : "F.", "non-dropping-particle" : "", "parse-names" : false, "suffix" : "" }, { "dropping-particle" : "", "family" : "Dupont", "given" : "S.", "non-dropping-particle" : "", "parse-names" : false, "suffix" : "" }, { "dropping-particle" : "Della", "family" : "Valle", "given" : "V.", "non-dropping-particle" : "", "parse-names" : false, "suffix" : "" }, { "dropping-particle" : "", "family" : "James", "given" : "C.", "non-dropping-particle" : "", "parse-names" : false, "suffix" : "" }, { "dropping-particle" : "", "family" : "Trannoy", "given" : "S.", "non-dropping-particle" : "", "parse-names" : false, "suffix" : "" }, { "dropping-particle" : "", "family" : "Mass\u00e9", "given" : "A.", "non-dropping-particle" : "", "parse-names" : false, "suffix" : "" }, { "dropping-particle" : "", "family" : "Kosmider", "given" : "O.", "non-dropping-particle" : "", "parse-names" : false, "suffix" : "" }, { "dropping-particle" : "Le", "family" : "Couedic", "given" : "J.P.", "non-dropping-particle" : "", "parse-names" : false, "suffix" : "" }, { "dropping-particle" : "", "family" : "Robert", "given" : "F.", "non-dropping-particle" : "", "parse-names" : false, "suffix" : "" }, { "dropping-particle" : "", "family" : "Alberdi", "given" : "A.", "non-dropping-particle" : "", "parse-names" : false, "suffix" : "" }, { "dropping-particle" : "", "family" : "Al.", "given" : "Et", "non-dropping-particle" : "", "parse-names" : false, "suffix" : "" }, { "dropping-particle" : "", "family" : "Deplus", "given" : "R.", "non-dropping-particle" : "", "parse-names" : false, "suffix" : "" }, { "dropping-particle" : "", "family" : "Delatte", "given" : "B.", "non-dropping-particle" : "", "parse-names" : false, "suffix" : "" }, { "dropping-particle" : "", "family" : "Schwinn", "given" : "M.K.", "non-dropping-particle" : "", "parse-names" : false, "suffix" : "" }, { "dropping-particle" : "", "family" : "Defrance", "given" : "M.", "non-dropping-particle" : "", "parse-names" : false, "suffix" : "" }, { "dropping-particle" : "", "family" : "M\u00e9ndez", "given" : "J.", "non-dropping-particle" : "", "parse-names" : false, "suffix" : "" }, { "dropping-particle" : "", "family" : "Murphy", "given" : "N.", "non-dropping-particle" : "", "parse-names" : false, "suffix" : "" }, { "dropping-particle" : "", "family" : "Dawson", "given" : "M.A.", "non-dropping-particle" : "", "parse-names" : false, "suffix" : "" }, { "dropping-particle" : "", "family" : "Volkmar", "given" : "M.", "non-dropping-particle" : "", "parse-names" : false, "suffix" : "" }, { "dropping-particle" : "", "family" : "Putmans", "given" : "P.", "non-dropping-particle" : "", "parse-names" : false, "suffix" : "" }, { "dropping-particle" : "", "family" : "Calonne", "given" : "E.", "non-dropping-particle" : "", "parse-names" : false, "suffix" : "" }, { "dropping-particle" : "", "family" : "Al.", "given" : "Et", "non-dropping-particle" : "", "parse-names" : false, "suffix" : "" }, { "dropping-particle" : "", "family" : "Doege", "given" : "C.A.", "non-dropping-particle" : "", "parse-names" : false, "suffix" : "" }, { "dropping-particle" : "", "family" : "Inoue", "given" : "K.", "non-dropping-particle" : "", "parse-names" : false, "suffix" : "" }, { "dropping-particle" : "", "family" : "Yamashita", "given" : "T.", "non-dropping-particle" : "", "parse-names" : false, "suffix" : "" }, { "dropping-particle" : "", "family" : "Rhee", "given" : "D.B.", "non-dropping-particle" : "", "parse-names" : false, "suffix" : "" }, { "dropping-particle" : "", "family" : "Travis", "given" : "S.", "non-dropping-particle" : "", "parse-names" : false, "suffix" : "" }, { "dropping-particle" : "", "family" : "Fujita", "given" : "R.", "non-dropping-particle" : "", "parse-names" : false, "suffix" : "" }, { "dropping-particle" : "", "family" : "Guarnieri", "given" : "P.", "non-dropping-particle" : "", "parse-names" : false, "suffix" : "" }, { "dropping-particle" : "", "family" : "Bhagat", "given" : "G.", "non-dropping-particle" : "", "parse-names" : false, "suffix" : "" }, { "dropping-particle" : "", "family" : "Vanti", "given" : "W.B.", "non-dropping-particle" : "", "parse-names" : false, "suffix" : "" }, { "dropping-particle" : "", "family" : "Shih", "given" : "A.", "non-dropping-particle" : "", "parse-names" : false, "suffix" : "" }, { "dropping-particle" : "", "family" : "Al.", "given" : "Et", "non-dropping-particle" : "", "parse-names" : false, "suffix" : "" }, { "dropping-particle" : "", "family" : "Engel", "given" : "N.", "non-dropping-particle" : "", "parse-names" : false, "suffix" : "" }, { "dropping-particle" : "", "family" : "Tront", "given" : "J.S.", "non-dropping-particle" : "", "parse-names" : false, "suffix" : "" }, { "dropping-particle" : "", "family" : "Erinle", "given" : "T.", "non-dropping-particle" : "", "parse-names" : false, "suffix" : "" }, { "dropping-particle" : "", "family" : "Nguyen", "given" : "N.", "non-dropping-particle" : "", "parse-names" : false, "suffix" : "" }, { "dropping-particle" : "", "family" : "Latham", "given" : "K.E.", "non-dropping-particle" : "", "parse-names" : false, "suffix" : "" }, { "dropping-particle" : "", "family" : "Sapienza", "given" : "C.", "non-dropping-particle" : "", "parse-names" : false, "suffix" : "" }, { "dropping-particle" : "", "family" : "Hoffman", "given" : "B.", "non-dropping-particle" : "", "parse-names" : false, "suffix" : "" }, { "dropping-particle" : "", "family" : "Liebermann", "given" : "D.A.", "non-dropping-particle" : "", "parse-names" : false, "suffix" : "" }, { "dropping-particle" : "", "family" : "Esteller", "given" : "M.", "non-dropping-particle" : "", "parse-names" : false, "suffix" : "" }, { "dropping-particle" : "", "family" : "Fan", "given" : "G.", "non-dropping-particle" : "", "parse-names" : false, "suffix" : "" }, { "dropping-particle" : "", "family" : "Beard", "given" : "C.", "non-dropping-particle" : "", "parse-names" : false, "suffix" : "" }, { "dropping-particle" : "", "family" : "Chen", "given" : "R.Z.", "non-dropping-particle" : "", "parse-names" : false, "suffix" : "" }, { "dropping-particle" : "", "family" : "Csankovszki", "given" : "G.", "non-dropping-particle" : "", "parse-names" : false, "suffix" : "" }, { "dropping-particle" : "", "family" : "Sun", "given" : "Y.", "non-dropping-particle" : "", "parse-names" : false, "suffix" : "" }, { "dropping-particle" : "", "family" : "Siniaia", "given" : "M.", "non-dropping-particle" : "", "parse-names" : false, "suffix" : "" }, { "dropping-particle" : "", "family" : "Biniszkiewicz", "given" : "D.", "non-dropping-particle" : "", "parse-names" : false, "suffix" : "" }, { "dropping-particle" : "", "family" : "Bates", "given" : "B.", "non-dropping-particle" : "", "parse-names" : false, "suffix" : "" }, { "dropping-particle" : "", "family" : "Lee", "given" : "P.P.", "non-dropping-particle" : "", "parse-names" : false, "suffix" : "" }, { "dropping-particle" : "", "family" : "Kuhn", "given" : "R.", "non-dropping-particle" : "", "parse-names" : false, "suffix" : "" }, { "dropping-particle" : "", "family" : "Al.", "given" : "Et", "non-dropping-particle" : "", "parse-names" : false, "suffix" : "" }, { "dropping-particle" : "", "family" : "Fan", "given" : "G.", "non-dropping-particle" : "", "parse-names" : false, "suffix" : "" }, { "dropping-particle" : "", "family" : "Martinowich", "given" : "K.", "non-dropping-particle" : "", "parse-names" : false, "suffix" : "" }, { "dropping-particle" : "", "family" : "Chin", "given" : "M.H.", "non-dropping-particle" : "", "parse-names" : false, "suffix" : "" }, { "dropping-particle" : "", "family" : "He", "given" : "F.", "non-dropping-particle" : "", "parse-names" : false, "suffix" : "" }, { "dropping-particle" : "", "family" : "Fouse", "given" : "S.D.", "non-dropping-particle" : "", "parse-names" : false, "suffix" : "" }, { "dropping-particle" : "", "family" : "Hutnick", "given" : "L.", "non-dropping-particle" : "", "parse-names" : false, "suffix" : "" }, { "dropping-particle" : "", "family" : "Hattori", "given" : "D.", "non-dropping-particle" : "", "parse-names" : false, "suffix" : "" }, { "dropping-particle" : "", "family" : "Ge", "given" : "W.", "non-dropping-particle" : "", "parse-names" : false, "suffix" : "" }, { "dropping-particle" : "", "family" : "Shen", "given" : "Y.", "non-dropping-particle" : "", "parse-names" : false, "suffix" : "" }, { "dropping-particle" : "", "family" : "Wu", "given" : "H.", "non-dropping-particle" : "", "parse-names" : false, "suffix" : "" }, { "dropping-particle" : "", "family" : "Al.", "given" : "Et", "non-dropping-particle" : "", "parse-names" : false, "suffix" : "" }, { "dropping-particle" : "", "family" : "Feng", "given" : "J.", "non-dropping-particle" : "", "parse-names" : false, "suffix" : "" }, { "dropping-particle" : "", "family" : "Zhou", "given" : "Y.", "non-dropping-particle" : "", "parse-names" : false, "suffix" : "" }, { "dropping-particle" : "", "family" : "Campbell", "given" : "S.L.", "non-dropping-particle" : "", "parse-names" : false, "suffix" : "" }, { "dropping-particle" : "", "family" : "Le", "given" : "T.", "non-dropping-particle" : "", "parse-names" : false, "suffix" : "" }, { "dropping-particle" : "", "family" : "Li", "given" : "E.", "non-dropping-particle" : "", "parse-names" : false, "suffix" : "" }, { "dropping-particle" : "", "family" : "Sweatt", "given" : "J.D.", "non-dropping-particle" : "", "parse-names" : false, "suffix" : "" }, { "dropping-particle" : "", "family" : "Silva", "given" : "A.J.", "non-dropping-particle" : "", "parse-names" : false, "suffix" : "" }, { "dropping-particle" : "", "family" : "Fan", "given" : "G.", "non-dropping-particle" : "", "parse-names" : false, "suffix" : "" }, { "dropping-particle" : "", "family" : "Feng", "given" : "S.", "non-dropping-particle" : "", "parse-names" : false, "suffix" : "" }, { "dropping-particle" : "", "family" : "Jacobsen", "given" : "S.E.", "non-dropping-particle" : "", "parse-names" : false, "suffix" : "" }, { "dropping-particle" : "", "family" : "Reik", "given" : "W.", "non-dropping-particle" : "", "parse-names" : false, "suffix" : "" }, { "dropping-particle" : "", "family" : "Ficz", "given" : "G.", "non-dropping-particle" : "", "parse-names" : false, "suffix" : "" }, { "dropping-particle" : "", "family" : "Branco", "given" : "M.R.", "non-dropping-particle" : "", "parse-names" : false, "suffix" : "" }, { "dropping-particle" : "", "family" : "Seisenberger", "given" : "S.", "non-dropping-particle" : "", "parse-names" : false, "suffix" : "" }, { "dropping-particle" : "", "family" : "Santos", "given" : "F.", "non-dropping-particle" : "", "parse-names" : false, "suffix" : "" }, { "dropping-particle" : "", "family" : "Krueger", "given" : "F.", "non-dropping-particle" : "", "parse-names" : false, "suffix" : "" }, { "dropping-particle" : "", "family" : "Hore", "given" : "T.A.", "non-dropping-particle" : "", "parse-names" : false, "suffix" : "" }, { "dropping-particle" : "", "family" : "Marques", "given" : "C.J.", "non-dropping-particle" : "", "parse-names" : false, "suffix" : "" }, { "dropping-particle" : "", "family" : "Andrews", "given" : "S.", "non-dropping-particle" : "", "parse-names" : false, "suffix" : "" }, { "dropping-particle" : "", "family" : "Reik", "given" : "W.", "non-dropping-particle" : "", "parse-names" : false, "suffix" : "" }, { "dropping-particle" : "", "family" : "Ficz", "given" : "G.", "non-dropping-particle" : "", "parse-names" : false, "suffix" : "" }, { "dropping-particle" : "", "family" : "Hore", "given" : "T.A.", "non-dropping-particle" : "", "parse-names" : false, "suffix" : "" }, { "dropping-particle" : "", "family" : "Santos", "given" : "F.", "non-dropping-particle" : "", "parse-names" : false, "suffix" : "" }, { "dropping-particle" : "", "family" : "Lee", "given" : "H.J.", "non-dropping-particle" : "", "parse-names" : false, "suffix" : "" }, { "dropping-particle" : "", "family" : "Dean", "given" : "W.", "non-dropping-particle" : "", "parse-names" : false, "suffix" : "" }, { "dropping-particle" : "", "family" : "Arand", "given" : "J.", "non-dropping-particle" : "", "parse-names" : false, "suffix" : "" }, { "dropping-particle" : "", "family" : "Krueger", "given" : "F.", "non-dropping-particle" : "", "parse-names" : false, "suffix" : "" }, { "dropping-particle" : "", "family" : "Oxley", "given" : "D.", "non-dropping-particle" : "", "parse-names" : false, "suffix" : "" }, { "dropping-particle" : "", "family" : "Paul", "given" : "Y.L.", "non-dropping-particle" : "", "parse-names" : false, "suffix" : "" }, { "dropping-particle" : "", "family" : "Walter", "given" : "J.", "non-dropping-particle" : "", "parse-names" : false, "suffix" : "" }, { "dropping-particle" : "", "family" : "Al.", "given" : "Et", "non-dropping-particle" : "", "parse-names" : false, "suffix" : "" }, { "dropping-particle" : "", "family" : "Figueroa", "given" : "M.E.", "non-dropping-particle" : "", "parse-names" : false, "suffix" : "" }, { "dropping-particle" : "", "family" : "Abdel-Wahab", "given" : "O.", "non-dropping-particle" : "", "parse-names" : false, "suffix" : "" }, { "dropping-particle" : "", "family" : "Lu", "given" : "C.", "non-dropping-particle" : "", "parse-names" : false, "suffix" : "" }, { "dropping-particle" : "", "family" : "Ward", "given" : "P.S.", "non-dropping-particle" : "", "parse-names" : false, "suffix" : "" }, { "dropping-particle" : "", "family" : "Patel", "given" : "J.", "non-dropping-particle" : "", "parse-names" : false, "suffix" : "" }, { "dropping-particle" : "", "family" : "Shih", "given" : "A.", "non-dropping-particle" : "", "parse-names" : false, "suffix" : "" }, { "dropping-particle" : "", "family" : "Li", "given" : "Y.", "non-dropping-particle" : "", "parse-names" : false, "suffix" : "" }, { "dropping-particle" : "", "family" : "Bhagwat", "given" : "N.", "non-dropping-particle" : "", "parse-names" : false, "suffix" : "" }, { "dropping-particle" : "", "family" : "Vasanthakumar", "given" : "A.", "non-dropping-particle" : "", "parse-names" : false, "suffix" : "" }, { "dropping-particle" : "", "family" : "Fernandez", "given" : "H.F.", "non-dropping-particle" : "", "parse-names" : false, "suffix" : "" }, { "dropping-particle" : "", "family" : "Al.", "given" : "Et", "non-dropping-particle" : "", "parse-names" : false, "suffix" : "" }, { "dropping-particle" : "", "family" : "Fong", "given" : "Y.W.", "non-dropping-particle" : "", "parse-names" : false, "suffix" : "" }, { "dropping-particle" : "", "family" : "Cattoglio", "given" : "C.", "non-dropping-particle" : "", "parse-names" : false, "suffix" : "" }, { "dropping-particle" : "", "family" : "Tjian", "given" : "R.", "non-dropping-particle" : "", "parse-names" : false, "suffix" : "" }, { "dropping-particle" : "", "family" : "Frauer", "given" : "C.", "non-dropping-particle" : "", "parse-names" : false, "suffix" : "" }, { "dropping-particle" : "", "family" : "Hoffmann", "given" : "T.", "non-dropping-particle" : "", "parse-names" : false, "suffix" : "" }, { "dropping-particle" : "", "family" : "Bultmann", "given" : "S.", "non-dropping-particle" : "", "parse-names" : false, "suffix" : "" }, { "dropping-particle" : "", "family" : "Casa", "given" : "V.", "non-dropping-particle" : "", "parse-names" : false, "suffix" : "" }, { "dropping-particle" : "", "family" : "Cardoso", "given" : "M.C.", "non-dropping-particle" : "", "parse-names" : false, "suffix" : "" }, { "dropping-particle" : "", "family" : "Antes", "given" : "I.", "non-dropping-particle" : "", "parse-names" : false, "suffix" : "" }, { "dropping-particle" : "", "family" : "Leonhardt", "given" : "H.", "non-dropping-particle" : "", "parse-names" : false, "suffix" : "" }, { "dropping-particle" : "", "family" : "Freudenberg", "given" : "J.M.", "non-dropping-particle" : "", "parse-names" : false, "suffix" : "" }, { "dropping-particle" : "", "family" : "Ghosh", "given" : "S.", "non-dropping-particle" : "", "parse-names" : false, "suffix" : "" }, { "dropping-particle" : "", "family" : "Lackford", "given" : "B.L.", "non-dropping-particle" : "", "parse-names" : false, "suffix" : "" }, { "dropping-particle" : "", "family" : "Yellaboina", "given" : "S.", "non-dropping-particle" : "", "parse-names" : false, "suffix" : "" }, { "dropping-particle" : "", "family" : "Zheng", "given" : "X.", "non-dropping-particle" : "", "parse-names" : false, "suffix" : "" }, { "dropping-particle" : "", "family" : "Li", "given" : "R.", "non-dropping-particle" : "", "parse-names" : false, "suffix" : "" }, { "dropping-particle" : "", "family" : "Cuddapah", "given" : "S.", "non-dropping-particle" : "", "parse-names" : false, "suffix" : "" }, { "dropping-particle" : "", "family" : "Wade", "given" : "P.A.", "non-dropping-particle" : "", "parse-names" : false, "suffix" : "" }, { "dropping-particle" : "", "family" : "Hu", "given" : "G.", "non-dropping-particle" : "", "parse-names" : false, "suffix" : "" }, { "dropping-particle" : "", "family" : "Jothi", "given" : "R.", "non-dropping-particle" : "", "parse-names" : false, "suffix" : "" }, { "dropping-particle" : "", "family" : "Gao", "given" : "Y.", "non-dropping-particle" : "", "parse-names" : false, "suffix" : "" }, { "dropping-particle" : "", "family" : "Chen", "given" : "J.", "non-dropping-particle" : "", "parse-names" : false, "suffix" : "" }, { "dropping-particle" : "", "family" : "Li", "given" : "K.", "non-dropping-particle" : "", "parse-names" : false, "suffix" : "" }, { "dropping-particle" : "", "family" : "Wu", "given" : "T.", "non-dropping-particle" : "", "parse-names" : false, "suffix" : "" }, { "dropping-particle" : "", "family" : "Huang", "given" : "B.", "non-dropping-particle" : "", "parse-names" : false, "suffix" : "" }, { "dropping-particle" : "", "family" : "Liu", "given" : "W.", "non-dropping-particle" : "", "parse-names" : false, "suffix" : "" }, { "dropping-particle" : "", "family" : "Kou", "given" : "X.", "non-dropping-particle" : "", "parse-names" : false, "suffix" : "" }, { "dropping-particle" : "", "family" : "Zhang", "given" : "Y.", "non-dropping-particle" : "", "parse-names" : false, "suffix" : "" }, { "dropping-particle" : "", "family" : "Huang", "given" : "H.", "non-dropping-particle" : "", "parse-names" : false, "suffix" : "" }, { "dropping-particle" : "", "family" : "Jiang", "given" : "Y.", "non-dropping-particle" : "", "parse-names" : false, "suffix" : "" }, { "dropping-particle" : "", "family" : "Al.", "given" : "Et", "non-dropping-particle" : "", "parse-names" : false, "suffix" : "" }, { "dropping-particle" : "", "family" : "Globisch", "given" : "D.", "non-dropping-particle" : "", "parse-names" : false, "suffix" : "" }, { "dropping-particle" : "", "family" : "M\u00fcnzel", "given" : "M.", "non-dropping-particle" : "", "parse-names" : false, "suffix" : "" }, { "dropping-particle" : "", "family" : "M\u00fcller", "given" : "M.", "non-dropping-particle" : "", "parse-names" : false, "suffix" : "" }, { "dropping-particle" : "", "family" : "Michalakis", "given" : "S.", "non-dropping-particle" : "", "parse-names" : false, "suffix" : "" }, { "dropping-particle" : "", "family" : "Wagner", "given" : "M.", "non-dropping-particle" : "", "parse-names" : false, "suffix" : "" }, { "dropping-particle" : "", "family" : "Koch", "given" : "S.", "non-dropping-particle" : "", "parse-names" : false, "suffix" : "" }, { "dropping-particle" : "", "family" : "Br\u00fcckl", "given" : "T.", "non-dropping-particle" : "", "parse-names" : false, "suffix" : "" }, { "dropping-particle" : "", "family" : "Biel", "given" : "M.", "non-dropping-particle" : "", "parse-names" : false, "suffix" : "" }, { "dropping-particle" : "", "family" : "Carell", "given" : "T.", "non-dropping-particle" : "", "parse-names" : false, "suffix" : "" }, { "dropping-particle" : "", "family" : "Goll", "given" : "M.G.", "non-dropping-particle" : "", "parse-names" : false, "suffix" : "" }, { "dropping-particle" : "", "family" : "Bestor", "given" : "T.H.", "non-dropping-particle" : "", "parse-names" : false, "suffix" : "" }, { "dropping-particle" : "", "family" : "Gu", "given" : "T.P.", "non-dropping-particle" : "", "parse-names" : false, "suffix" : "" }, { "dropping-particle" : "", "family" : "Guo", "given" : "F.", "non-dropping-particle" : "", "parse-names" : false, "suffix" : "" }, { "dropping-particle" : "", "family" : "Yang", "given" : "H.", "non-dropping-particle" : "", "parse-names" : false, "suffix" : "" }, { "dropping-particle" : "", "family" : "Wu", "given" : "H.P.", "non-dropping-particle" : "", "parse-names" : false, "suffix" : "" }, { "dropping-particle" : "", "family" : "Xu", "given" : "G.F.", "non-dropping-particle" : "", "parse-names" : false, "suffix" : "" }, { "dropping-particle" : "", "family" : "Liu", "given" : "W.", "non-dropping-particle" : "", "parse-names" : false, "suffix" : "" }, { "dropping-particle" : "", "family" : "Xie", "given" : "Z.G.", "non-dropping-particle" : "", "parse-names" : false, "suffix" : "" }, { "dropping-particle" : "", "family" : "Shi", "given" : "L.", "non-dropping-particle" : "", "parse-names" : false, "suffix" : "" }, { "dropping-particle" : "", "family" : "He", "given" : "X.", "non-dropping-particle" : "", "parse-names" : false, "suffix" : "" }, { "dropping-particle" : "", "family" : "Jin", "given" : "S.G.", "non-dropping-particle" : "", "parse-names" : false, "suffix" : "" }, { "dropping-particle" : "", "family" : "Al.", "given" : "Et", "non-dropping-particle" : "", "parse-names" : false, "suffix" : "" }, { "dropping-particle" : "", "family" : "Guo", "given" : "J.U.", "non-dropping-particle" : "", "parse-names" : false, "suffix" : "" }, { "dropping-particle" : "", "family" : "Su", "given" : "Y.", "non-dropping-particle" : "", "parse-names" : false, "suffix" : "" }, { "dropping-particle" : "", "family" : "Zhong", "given" : "C.", "non-dropping-particle" : "", "parse-names" : false, "suffix" : "" }, { "dropping-particle" : "", "family" : "Ming", "given" : "G.L.", "non-dropping-particle" : "", "parse-names" : false, "suffix" : "" }, { "dropping-particle" : "", "family" : "Song", "given" : "H.", "non-dropping-particle" : "", "parse-names" : false, "suffix" : "" }, { "dropping-particle" : "", "family" : "Habibi", "given" : "E.", "non-dropping-particle" : "", "parse-names" : false, "suffix" : "" }, { "dropping-particle" : "", "family" : "Brinkman", "given" : "A.B.", "non-dropping-particle" : "", "parse-names" : false, "suffix" : "" }, { "dropping-particle" : "", "family" : "Arand", "given" : "J.", "non-dropping-particle" : "", "parse-names" : false, "suffix" : "" }, { "dropping-particle" : "", "family" : "Kroeze", "given" : "L.I.", "non-dropping-particle" : "", "parse-names" : false, "suffix" : "" }, { "dropping-particle" : "", "family" : "Kerstens", "given" : "H.H.", "non-dropping-particle" : "", "parse-names" : false, "suffix" : "" }, { "dropping-particle" : "", "family" : "Matarese", "given" : "F.", "non-dropping-particle" : "", "parse-names" : false, "suffix" : "" }, { "dropping-particle" : "", "family" : "Lepikhov", "given" : "K.", "non-dropping-particle" : "", "parse-names" : false, "suffix" : "" }, { "dropping-particle" : "", "family" : "Gut", "given" : "M.", "non-dropping-particle" : "", "parse-names" : false, "suffix" : "" }, { "dropping-particle" : "", "family" : "Brun-Heath", "given" : "I.", "non-dropping-particle" : "", "parse-names" : false, "suffix" : "" }, { "dropping-particle" : "", "family" : "Hubner", "given" : "N.C.", "non-dropping-particle" : "", "parse-names" : false, "suffix" : "" }, { "dropping-particle" : "", "family" : "Al.", "given" : "Et", "non-dropping-particle" : "", "parse-names" : false, "suffix" : "" }, { "dropping-particle" : "", "family" : "Hackett", "given" : "J.A.", "non-dropping-particle" : "", "parse-names" : false, "suffix" : "" }, { "dropping-particle" : "", "family" : "Sengupta", "given" : "R.", "non-dropping-particle" : "", "parse-names" : false, "suffix" : "" }, { "dropping-particle" : "", "family" : "Zylicz", "given" : "J.J.", "non-dropping-particle" : "", "parse-names" : false, "suffix" : "" }, { "dropping-particle" : "", "family" : "Murakami", "given" : "K.", "non-dropping-particle" : "", "parse-names" : false, "suffix" : "" }, { "dropping-particle" : "", "family" : "Lee", "given" : "C.", "non-dropping-particle" : "", "parse-names" : false, "suffix" : "" }, { "dropping-particle" : "", "family" : "Down", "given" : "T.A.", "non-dropping-particle" : "", "parse-names" : false, "suffix" : "" }, { "dropping-particle" : "", "family" : "Surani", "given" : "M.A.", "non-dropping-particle" : "", "parse-names" : false, "suffix" : "" }, { "dropping-particle" : "", "family" : "Hahn", "given" : "M.A.", "non-dropping-particle" : "", "parse-names" : false, "suffix" : "" }, { "dropping-particle" : "", "family" : "Qiu", "given" : "R.", "non-dropping-particle" : "", "parse-names" : false, "suffix" : "" }, { "dropping-particle" : "", "family" : "Wu", "given" : "X.", "non-dropping-particle" : "", "parse-names" : false, "suffix" : "" }, { "dropping-particle" : "", "family" : "Li", "given" : "A.X.", "non-dropping-particle" : "", "parse-names" : false, "suffix" : "" }, { "dropping-particle" : "", "family" : "Zhang", "given" : "H.", "non-dropping-particle" : "", "parse-names" : false, "suffix" : "" }, { "dropping-particle" : "", "family" : "Wang", "given" : "J.", "non-dropping-particle" : "", "parse-names" : false, "suffix" : "" }, { "dropping-particle" : "", "family" : "Jui", "given" : "J.", "non-dropping-particle" : "", "parse-names" : false, "suffix" : "" }, { "dropping-particle" : "", "family" : "Jin", "given" : "S.G.", "non-dropping-particle" : "", "parse-names" : false, "suffix" : "" }, { "dropping-particle" : "", "family" : "Jiang", "given" : "Y.", "non-dropping-particle" : "", "parse-names" : false, "suffix" : "" }, { "dropping-particle" : "", "family" : "Pfeifer", "given" : "G.P.", "non-dropping-particle" : "", "parse-names" : false, "suffix" : "" }, { "dropping-particle" : "", "family" : "Lu", "given" : "Q.", "non-dropping-particle" : "", "parse-names" : false, "suffix" : "" }, { "dropping-particle" : "", "family" : "Hajkova", "given" : "P.", "non-dropping-particle" : "", "parse-names" : false, "suffix" : "" }, { "dropping-particle" : "", "family" : "Erhardt", "given" : "S.", "non-dropping-particle" : "", "parse-names" : false, "suffix" : "" }, { "dropping-particle" : "", "family" : "Lane", "given" : "N.", "non-dropping-particle" : "", "parse-names" : false, "suffix" : "" }, { "dropping-particle" : "", "family" : "Haaf", "given" : "T.", "non-dropping-particle" : "", "parse-names" : false, "suffix" : "" }, { "dropping-particle" : "", "family" : "El-Maarri", "given" : "O.", "non-dropping-particle" : "", "parse-names" : false, "suffix" : "" }, { "dropping-particle" : "", "family" : "Reik", "given" : "W.", "non-dropping-particle" : "", "parse-names" : false, "suffix" : "" }, { "dropping-particle" : "", "family" : "Walter", "given" : "J.", "non-dropping-particle" : "", "parse-names" : false, "suffix" : "" }, { "dropping-particle" : "", "family" : "Surani", "given" : "M.A.", "non-dropping-particle" : "", "parse-names" : false, "suffix" : "" }, { "dropping-particle" : "", "family" : "Hajkova", "given" : "P.", "non-dropping-particle" : "", "parse-names" : false, "suffix" : "" }, { "dropping-particle" : "", "family" : "Jeffries", "given" : "S.J.", "non-dropping-particle" : "", "parse-names" : false, "suffix" : "" }, { "dropping-particle" : "", "family" : "Lee", "given" : "C.", "non-dropping-particle" : "", "parse-names" : false, "suffix" : "" }, { "dropping-particle" : "", "family" : "Miller", "given" : "N.", "non-dropping-particle" : "", "parse-names" : false, "suffix" : "" }, { "dropping-particle" : "", "family" : "Jackson", "given" : "S.P.", "non-dropping-particle" : "", "parse-names" : false, "suffix" : "" }, { "dropping-particle" : "", "family" : "Surani", "given" : "M.A.", "non-dropping-particle" : "", "parse-names" : false, "suffix" : "" }, { "dropping-particle" : "", "family" : "Hanna", "given" : "J.H.", "non-dropping-particle" : "", "parse-names" : false, "suffix" : "" }, { "dropping-particle" : "", "family" : "Saha", "given" : "K.", "non-dropping-particle" : "", "parse-names" : false, "suffix" : "" }, { "dropping-particle" : "", "family" : "Jaenisch", "given" : "R.", "non-dropping-particle" : "", "parse-names" : false, "suffix" : "" }, { "dropping-particle" : "", "family" : "Hashimoto", "given" : "H.", "non-dropping-particle" : "", "parse-names" : false, "suffix" : "" }, { "dropping-particle" : "", "family" : "Vertino", "given" : "P.M.", "non-dropping-particle" : "", "parse-names" : false, "suffix" : "" }, { "dropping-particle" : "", "family" : "Cheng", "given" : "X.", "non-dropping-particle" : "", "parse-names" : false, "suffix" : "" }, { "dropping-particle" : "", "family" : "Hashimoto", "given" : "H.", "non-dropping-particle" : "", "parse-names" : false, "suffix" : "" }, { "dropping-particle" : "", "family" : "Liu", "given" : "Y.", "non-dropping-particle" : "", "parse-names" : false, "suffix" : "" }, { "dropping-particle" : "", "family" : "Upadhyay", "given" : "A.K.", "non-dropping-particle" : "", "parse-names" : false, "suffix" : "" }, { "dropping-particle" : "", "family" : "Chang", "given" : "Y.", "non-dropping-particle" : "", "parse-names" : false, "suffix" : "" }, { "dropping-particle" : "", "family" : "Howerton", "given" : "S.B.", "non-dropping-particle" : "", "parse-names" : false, "suffix" : "" }, { "dropping-particle" : "", "family" : "Vertino", "given" : "P.M.", "non-dropping-particle" : "", "parse-names" : false, "suffix" : "" }, { "dropping-particle" : "", "family" : "Zhang", "given" : "X.", "non-dropping-particle" : "", "parse-names" : false, "suffix" : "" }, { "dropping-particle" : "", "family" : "Cheng", "given" : "X.", "non-dropping-particle" : "", "parse-names" : false, "suffix" : "" }, { "dropping-particle" : "", "family" : "Hashimoto", "given" : "H.", "non-dropping-particle" : "", "parse-names" : false, "suffix" : "" }, { "dropping-particle" : "", "family" : "Pais", "given" : "J.E.", "non-dropping-particle" : "", "parse-names" : false, "suffix" : "" }, { "dropping-particle" : "", "family" : "Zhang", "given" : "X.", "non-dropping-particle" : "", "parse-names" : false, "suffix" : "" }, { "dropping-particle" : "", "family" : "Saleh", "given" : "L.", "non-dropping-particle" : "", "parse-names" : false, "suffix" : "" }, { "dropping-particle" : "", "family" : "Fu", "given" : "Z.-Q.", "non-dropping-particle" : "", "parse-names" : false, "suffix" : "" }, { "dropping-particle" : "", "family" : "Dai", "given" : "N.", "non-dropping-particle" : "", "parse-names" : false, "suffix" : "" }, { "dropping-particle" : "", "family" : "Corr\u00eaa", "given" : "I.R.", "non-dropping-particle" : "", "parse-names" : false, "suffix" : "" }, { "dropping-particle" : "", "family" : "Zheng", "given" : "Y.", "non-dropping-particle" : "", "parse-names" : false, "suffix" : "" }, { "dropping-particle" : "", "family" : "Cheng", "given" : "X.", "non-dropping-particle" : "", "parse-names" : false, "suffix" : "" }, { "dropping-particle" : "", "family" : "He", "given" : "Y.F.", "non-dropping-particle" : "", "parse-names" : false, "suffix" : "" }, { "dropping-particle" : "", "family" : "Li", "given" : "B.Z.", "non-dropping-particle" : "", "parse-names" : false, "suffix" : "" }, { "dropping-particle" : "", "family" : "Li", "given" : "Z.", "non-dropping-particle" : "", "parse-names" : false, "suffix" : "" }, { "dropping-particle" : "", "family" : "Liu", "given" : "P.", "non-dropping-particle" : "", "parse-names" : false, "suffix" : "" }, { "dropping-particle" : "", "family" : "Wang", "given" : "Y.", "non-dropping-particle" : "", "parse-names" : false, "suffix" : "" }, { "dropping-particle" : "", "family" : "Tang", "given" : "Q.", "non-dropping-particle" : "", "parse-names" : false, "suffix" : "" }, { "dropping-particle" : "", "family" : "Ding", "given" : "J.", "non-dropping-particle" : "", "parse-names" : false, "suffix" : "" }, { "dropping-particle" : "", "family" : "Jia", "given" : "Y.", "non-dropping-particle" : "", "parse-names" : false, "suffix" : "" }, { "dropping-particle" : "", "family" : "Chen", "given" : "Z.", "non-dropping-particle" : "", "parse-names" : false, "suffix" : "" }, { "dropping-particle" : "", "family" : "Li", "given" : "L.", "non-dropping-particle" : "", "parse-names" : false, "suffix" : "" }, { "dropping-particle" : "", "family" : "Al.", "given" : "Et", "non-dropping-particle" : "", "parse-names" : false, "suffix" : "" }, { "dropping-particle" : "", "family" : "Hermann", "given" : "A.", "non-dropping-particle" : "", "parse-names" : false, "suffix" : "" }, { "dropping-particle" : "", "family" : "Goyal", "given" : "R.", "non-dropping-particle" : "", "parse-names" : false, "suffix" : "" }, { "dropping-particle" : "", "family" : "Jeltsch", "given" : "A.", "non-dropping-particle" : "", "parse-names" : false, "suffix" : "" }, { "dropping-particle" : "", "family" : "Holliday", "given" : "R.", "non-dropping-particle" : "", "parse-names" : false, "suffix" : "" }, { "dropping-particle" : "", "family" : "Pugh", "given" : "J.E.", "non-dropping-particle" : "", "parse-names" : false, "suffix" : "" }, { "dropping-particle" : "", "family" : "Hsu", "given" : "C.H.", "non-dropping-particle" : "", "parse-names" : false, "suffix" : "" }, { "dropping-particle" : "", "family" : "Peng", "given" : "K.L.", "non-dropping-particle" : "", "parse-names" : false, "suffix" : "" }, { "dropping-particle" : "", "family" : "Kang", "given" : "M.L.", "non-dropping-particle" : "", "parse-names" : false, "suffix" : "" }, { "dropping-particle" : "", "family" : "Chen", "given" : "Y.R.", "non-dropping-particle" : "", "parse-names" : false, "suffix" : "" }, { "dropping-particle" : "", "family" : "Yang", "given" : "Y.C.", "non-dropping-particle" : "", "parse-names" : false, "suffix" : "" }, { "dropping-particle" : "", "family" : "Tsai", "given" : "C.H.", "non-dropping-particle" : "", "parse-names" : false, "suffix" : "" }, { "dropping-particle" : "", "family" : "Chu", "given" : "C.S.", "non-dropping-particle" : "", "parse-names" : false, "suffix" : "" }, { "dropping-particle" : "", "family" : "Jeng", "given" : "Y.M.", "non-dropping-particle" : "", "parse-names" : false, "suffix" : "" }, { "dropping-particle" : "", "family" : "Chen", "given" : "Y.T.", "non-dropping-particle" : "", "parse-names" : false, "suffix" : "" }, { "dropping-particle" : "", "family" : "Lin", "given" : "F.M.", "non-dropping-particle" : "", "parse-names" : false, "suffix" : "" }, { "dropping-particle" : "", "family" : "Al.", "given" : "Et", "non-dropping-particle" : "", "parse-names" : false, "suffix" : "" }, { "dropping-particle" : "", "family" : "Hu", "given" : "L.", "non-dropping-particle" : "", "parse-names" : false, "suffix" : "" }, { "dropping-particle" : "", "family" : "Li", "given" : "Z.", "non-dropping-particle" : "", "parse-names" : false, "suffix" : "" }, { "dropping-particle" : "", "family" : "Cheng", "given" : "J.", "non-dropping-particle" : "", "parse-names" : false, "suffix" : "" }, { "dropping-particle" : "", "family" : "Rao", "given" : "Q.", "non-dropping-particle" : "", "parse-names" : false, "suffix" : "" }, { "dropping-particle" : "", "family" : "Gong", "given" : "W.", "non-dropping-particle" : "", "parse-names" : false, "suffix" : "" }, { "dropping-particle" : "", "family" : "Liu", "given" : "M.", "non-dropping-particle" : "", "parse-names" : false, "suffix" : "" }, { "dropping-particle" : "", "family" : "Shi", "given" : "Y.G.", "non-dropping-particle" : "", "parse-names" : false, "suffix" : "" }, { "dropping-particle" : "", "family" : "Zhu", "given" : "J.", "non-dropping-particle" : "", "parse-names" : false, "suffix" : "" }, { "dropping-particle" : "", "family" : "Wang", "given" : "P.", "non-dropping-particle" : "", "parse-names" : false, "suffix" : "" }, { "dropping-particle" : "", "family" : "Xu", "given" : "Y.", "non-dropping-particle" : "", "parse-names" : false, "suffix" : "" }, { "dropping-particle" : "", "family" : "Huang", "given" : "Y.", "non-dropping-particle" : "", "parse-names" : false, "suffix" : "" }, { "dropping-particle" : "", "family" : "Pastor", "given" : "W.A.", "non-dropping-particle" : "", "parse-names" : false, "suffix" : "" }, { "dropping-particle" : "", "family" : "Shen", "given" : "Y.", "non-dropping-particle" : "", "parse-names" : false, "suffix" : "" }, { "dropping-particle" : "", "family" : "Tahiliani", "given" : "M.", "non-dropping-particle" : "", "parse-names" : false, "suffix" : "" }, { "dropping-particle" : "", "family" : "Liu", "given" : "D.R.", "non-dropping-particle" : "", "parse-names" : false, "suffix" : "" }, { "dropping-particle" : "", "family" : "Rao", "given" : "A.", "non-dropping-particle" : "", "parse-names" : false, "suffix" : "" }, { "dropping-particle" : "", "family" : "Huang", "given" : "Y.", "non-dropping-particle" : "", "parse-names" : false, "suffix" : "" }, { "dropping-particle" : "", "family" : "Pastor", "given" : "W.A.", "non-dropping-particle" : "", "parse-names" : false, "suffix" : "" }, { "dropping-particle" : "", "family" : "Zepeda-Mart\u00ednez", "given" : "J.A.", "non-dropping-particle" : "", "parse-names" : false, "suffix" : "" }, { "dropping-particle" : "", "family" : "Rao", "given" : "A.", "non-dropping-particle" : "", "parse-names" : false, "suffix" : "" }, { "dropping-particle" : "", "family" : "Inoue", "given" : "A.", "non-dropping-particle" : "", "parse-names" : false, "suffix" : "" }, { "dropping-particle" : "", "family" : "Zhang", "given" : "Y.", "non-dropping-particle" : "", "parse-names" : false, "suffix" : "" }, { "dropping-particle" : "", "family" : "Inoue", "given" : "A.", "non-dropping-particle" : "", "parse-names" : false, "suffix" : "" }, { "dropping-particle" : "", "family" : "Shen", "given" : "L.", "non-dropping-particle" : "", "parse-names" : false, "suffix" : "" }, { "dropping-particle" : "", "family" : "Dai", "given" : "Q.", "non-dropping-particle" : "", "parse-names" : false, "suffix" : "" }, { "dropping-particle" : "", "family" : "He", "given" : "C.", "non-dropping-particle" : "", "parse-names" : false, "suffix" : "" }, { "dropping-particle" : "", "family" : "Zhang", "given" : "Y.", "non-dropping-particle" : "", "parse-names" : false, "suffix" : "" }, { "dropping-particle" : "", "family" : "Iqbal", "given" : "K.", "non-dropping-particle" : "", "parse-names" : false, "suffix" : "" }, { "dropping-particle" : "", "family" : "Jin", "given" : "S.G.", "non-dropping-particle" : "", "parse-names" : false, "suffix" : "" }, { "dropping-particle" : "", "family" : "Pfeifer", "given" : "G.P.", "non-dropping-particle" : "", "parse-names" : false, "suffix" : "" }, { "dropping-particle" : "", "family" : "Szab\u00f3", "given" : "P.E.", "non-dropping-particle" : "", "parse-names" : false, "suffix" : "" }, { "dropping-particle" : "", "family" : "Ito", "given" : "S.", "non-dropping-particle" : "", "parse-names" : false, "suffix" : "" }, { "dropping-particle" : "", "family" : "D\u2019Alessio", "given" : "A.C.", "non-dropping-particle" : "", "parse-names" : false, "suffix" : "" }, { "dropping-particle" : "", "family" : "Taranova", "given" : "O.V.", "non-dropping-particle" : "", "parse-names" : false, "suffix" : "" }, { "dropping-particle" : "", "family" : "Hong", "given" : "K.", "non-dropping-particle" : "", "parse-names" : false, "suffix" : "" }, { "dropping-particle" : "", "family" : "Sowers", "given" : "L.C.", "non-dropping-particle" : "", "parse-names" : false, "suffix" : "" }, { "dropping-particle" : "", "family" : "Zhang", "given" : "Y.", "non-dropping-particle" : "", "parse-names" : false, "suffix" : "" }, { "dropping-particle" : "", "family" : "Ito", "given" : "S.", "non-dropping-particle" : "", "parse-names" : false, "suffix" : "" }, { "dropping-particle" : "", "family" : "Shen", "given" : "L.", "non-dropping-particle" : "", "parse-names" : false, "suffix" : "" }, { "dropping-particle" : "", "family" : "Dai", "given" : "Q.", "non-dropping-particle" : "", "parse-names" : false, "suffix" : "" }, { "dropping-particle" : "", "family" : "Wu", "given" : "S.C.", "non-dropping-particle" : "", "parse-names" : false, "suffix" : "" }, { "dropping-particle" : "", "family" : "Collins", "given" : "L.B.", "non-dropping-particle" : "", "parse-names" : false, "suffix" : "" }, { "dropping-particle" : "", "family" : "Swenberg", "given" : "J.A.", "non-dropping-particle" : "", "parse-names" : false, "suffix" : "" }, { "dropping-particle" : "", "family" : "He", "given" : "C.", "non-dropping-particle" : "", "parse-names" : false, "suffix" : "" }, { "dropping-particle" : "", "family" : "Zhang", "given" : "Y.", "non-dropping-particle" : "", "parse-names" : false, "suffix" : "" }, { "dropping-particle" : "", "family" : "Iurlaro", "given" : "M.", "non-dropping-particle" : "", "parse-names" : false, "suffix" : "" }, { "dropping-particle" : "", "family" : "Ficz", "given" : "G.", "non-dropping-particle" : "", "parse-names" : false, "suffix" : "" }, { "dropping-particle" : "", "family" : "Oxley", "given" : "D.", "non-dropping-particle" : "", "parse-names" : false, "suffix" : "" }, { "dropping-particle" : "", "family" : "Raiber", "given" : "E.A.", "non-dropping-particle" : "", "parse-names" : false, "suffix" : "" }, { "dropping-particle" : "", "family" : "Bachman", "given" : "M.", "non-dropping-particle" : "", "parse-names" : false, "suffix" : "" }, { "dropping-particle" : "", "family" : "Booth", "given" : "M.J.", "non-dropping-particle" : "", "parse-names" : false, "suffix" : "" }, { "dropping-particle" : "", "family" : "Andrews", "given" : "S.", "non-dropping-particle" : "", "parse-names" : false, "suffix" : "" }, { "dropping-particle" : "", "family" : "Balasubramanian", "given" : "S.", "non-dropping-particle" : "", "parse-names" : false, "suffix" : "" }, { "dropping-particle" : "", "family" : "Reik", "given" : "W.", "non-dropping-particle" : "", "parse-names" : false, "suffix" : "" }, { "dropping-particle" : "", "family" : "Iyer", "given" : "L.M.", "non-dropping-particle" : "", "parse-names" : false, "suffix" : "" }, { "dropping-particle" : "", "family" : "Tahiliani", "given" : "M.", "non-dropping-particle" : "", "parse-names" : false, "suffix" : "" }, { "dropping-particle" : "", "family" : "Rao", "given" : "A.", "non-dropping-particle" : "", "parse-names" : false, "suffix" : "" }, { "dropping-particle" : "", "family" : "Aravind", "given" : "L.", "non-dropping-particle" : "", "parse-names" : false, "suffix" : "" }, { "dropping-particle" : "", "family" : "Jaenisch", "given" : "R.", "non-dropping-particle" : "", "parse-names" : false, "suffix" : "" }, { "dropping-particle" : "", "family" : "Bird", "given" : "A.", "non-dropping-particle" : "", "parse-names" : false, "suffix" : "" }, { "dropping-particle" : "", "family" : "Ji", "given" : "H.", "non-dropping-particle" : "", "parse-names" : false, "suffix" : "" }, { "dropping-particle" : "", "family" : "Ehrlich", "given" : "L.I.", "non-dropping-particle" : "", "parse-names" : false, "suffix" : "" }, { "dropping-particle" : "", "family" : "Seita", "given" : "J.", "non-dropping-particle" : "", "parse-names" : false, "suffix" : "" }, { "dropping-particle" : "", "family" : "Murakami", "given" : "P.", "non-dropping-particle" : "", "parse-names" : false, "suffix" : "" }, { "dropping-particle" : "", "family" : "Doi", "given" : "A.", "non-dropping-particle" : "", "parse-names" : false, "suffix" : "" }, { "dropping-particle" : "", "family" : "Lindau", "given" : "P.", "non-dropping-particle" : "", "parse-names" : false, "suffix" : "" }, { "dropping-particle" : "", "family" : "Lee", "given" : "H.", "non-dropping-particle" : "", "parse-names" : false, "suffix" : "" }, { "dropping-particle" : "", "family" : "Aryee", "given" : "M.J.", "non-dropping-particle" : "", "parse-names" : false, "suffix" : "" }, { "dropping-particle" : "", "family" : "Irizarry", "given" : "R.A.", "non-dropping-particle" : "", "parse-names" : false, "suffix" : "" }, { "dropping-particle" : "", "family" : "Kim", "given" : "K.", "non-dropping-particle" : "", "parse-names" : false, "suffix" : "" }, { "dropping-particle" : "", "family" : "Al.", "given" : "Et", "non-dropping-particle" : "", "parse-names" : false, "suffix" : "" }, { "dropping-particle" : "", "family" : "Jiang", "given" : "L.", "non-dropping-particle" : "", "parse-names" : false, "suffix" : "" }, { "dropping-particle" : "", "family" : "Zhang", "given" : "J.", "non-dropping-particle" : "", "parse-names" : false, "suffix" : "" }, { "dropping-particle" : "", "family" : "Wang", "given" : "J.J.", "non-dropping-particle" : "", "parse-names" : false, "suffix" : "" }, { "dropping-particle" : "", "family" : "Wang", "given" : "L.", "non-dropping-particle" : "", "parse-names" : false, "suffix" : "" }, { "dropping-particle" : "", "family" : "Zhang", "given" : "L.", "non-dropping-particle" : "", "parse-names" : false, "suffix" : "" }, { "dropping-particle" : "", "family" : "Li", "given" : "G.", "non-dropping-particle" : "", "parse-names" : false, "suffix" : "" }, { "dropping-particle" : "", "family" : "Yang", "given" : "X.", "non-dropping-particle" : "", "parse-names" : false, "suffix" : "" }, { "dropping-particle" : "", "family" : "Ma", "given" : "X.", "non-dropping-particle" : "", "parse-names" : false, "suffix" : "" }, { "dropping-particle" : "", "family" : "Sun", "given" : "X.", "non-dropping-particle" : "", "parse-names" : false, "suffix" : "" }, { "dropping-particle" : "", "family" : "Cai", "given" : "J.", "non-dropping-particle" : "", "parse-names" : false, "suffix" : "" }, { "dropping-particle" : "", "family" : "Al.", "given" : "Et", "non-dropping-particle" : "", "parse-names" : false, "suffix" : "" }, { "dropping-particle" : "", "family" : "Jin", "given" : "S.G.", "non-dropping-particle" : "", "parse-names" : false, "suffix" : "" }, { "dropping-particle" : "", "family" : "Guo", "given" : "C.", "non-dropping-particle" : "", "parse-names" : false, "suffix" : "" }, { "dropping-particle" : "", "family" : "Pfeifer", "given" : "G.P.", "non-dropping-particle" : "", "parse-names" : false, "suffix" : "" }, { "dropping-particle" : "", "family" : "Kaas", "given" : "G.A.", "non-dropping-particle" : "", "parse-names" : false, "suffix" : "" }, { "dropping-particle" : "", "family" : "Zhong", "given" : "C.", "non-dropping-particle" : "", "parse-names" : false, "suffix" : "" }, { "dropping-particle" : "", "family" : "Eason", "given" : "D.E.", "non-dropping-particle" : "", "parse-names" : false, "suffix" : "" }, { "dropping-particle" : "", "family" : "Ross", "given" : "D.L.", "non-dropping-particle" : "", "parse-names" : false, "suffix" : "" }, { "dropping-particle" : "", "family" : "Vachhani", "given" : "R.V.", "non-dropping-particle" : "", "parse-names" : false, "suffix" : "" }, { "dropping-particle" : "", "family" : "Ming", "given" : "G.L.", "non-dropping-particle" : "", "parse-names" : false, "suffix" : "" }, { "dropping-particle" : "", "family" : "King", "given" : "J.R.", "non-dropping-particle" : "", "parse-names" : false, "suffix" : "" }, { "dropping-particle" : "", "family" : "Song", "given" : "H.", "non-dropping-particle" : "", "parse-names" : false, "suffix" : "" }, { "dropping-particle" : "", "family" : "Sweatt", "given" : "J.D.", "non-dropping-particle" : "", "parse-names" : false, "suffix" : "" }, { "dropping-particle" : "", "family" : "Kaelin", "given" : "W.G.", "non-dropping-particle" : "", "parse-names" : false, "suffix" : "" }, { "dropping-particle" : "", "family" : "McKnight", "given" : "S.L.", "non-dropping-particle" : "", "parse-names" : false, "suffix" : "" }, { "dropping-particle" : "", "family" : "Kagiwada", "given" : "S.", "non-dropping-particle" : "", "parse-names" : false, "suffix" : "" }, { "dropping-particle" : "", "family" : "Kurimoto", "given" : "K.", "non-dropping-particle" : "", "parse-names" : false, "suffix" : "" }, { "dropping-particle" : "", "family" : "Hirota", "given" : "T.", "non-dropping-particle" : "", "parse-names" : false, "suffix" : "" }, { "dropping-particle" : "", "family" : "Yamaji", "given" : "M.", "non-dropping-particle" : "", "parse-names" : false, "suffix" : "" }, { "dropping-particle" : "", "family" : "Saitou", "given" : "M.", "non-dropping-particle" : "", "parse-names" : false, "suffix" : "" }, { "dropping-particle" : "", "family" : "Kellinger", "given" : "M.W.", "non-dropping-particle" : "", "parse-names" : false, "suffix" : "" }, { "dropping-particle" : "", "family" : "Song", "given" : "C.X.", "non-dropping-particle" : "", "parse-names" : false, "suffix" : "" }, { "dropping-particle" : "", "family" : "Chong", "given" : "J.", "non-dropping-particle" : "", "parse-names" : false, "suffix" : "" }, { "dropping-particle" : "", "family" : "Lu", "given" : "X.Y.", "non-dropping-particle" : "", "parse-names" : false, "suffix" : "" }, { "dropping-particle" : "", "family" : "He", "given" : "C.", "non-dropping-particle" : "", "parse-names" : false, "suffix" : "" }, { "dropping-particle" : "", "family" : "Wang", "given" : "D.", "non-dropping-particle" : "", "parse-names" : false, "suffix" : "" }, { "dropping-particle" : "", "family" : "Kemmerich", "given" : "K.", "non-dropping-particle" : "", "parse-names" : false, "suffix" : "" }, { "dropping-particle" : "", "family" : "Dingler", "given" : "F.A.", "non-dropping-particle" : "", "parse-names" : false, "suffix" : "" }, { "dropping-particle" : "", "family" : "Rada", "given" : "C.", "non-dropping-particle" : "", "parse-names" : false, "suffix" : "" }, { "dropping-particle" : "", "family" : "Neuberger", "given" : "M.S.", "non-dropping-particle" : "", "parse-names" : false, "suffix" : "" }, { "dropping-particle" : "", "family" : "Klose", "given" : "R.J.", "non-dropping-particle" : "", "parse-names" : false, "suffix" : "" }, { "dropping-particle" : "", "family" : "Kallin", "given" : "E.M.", "non-dropping-particle" : "", "parse-names" : false, "suffix" : "" }, { "dropping-particle" : "", "family" : "Zhang", "given" : "Y.", "non-dropping-particle" : "", "parse-names" : false, "suffix" : "" }, { "dropping-particle" : "", "family" : "Ko", "given" : "M.", "non-dropping-particle" : "", "parse-names" : false, "suffix" : "" }, { "dropping-particle" : "", "family" : "Huang", "given" : "Y.", "non-dropping-particle" : "", "parse-names" : false, "suffix" : "" }, { "dropping-particle" : "", "family" : "Jankowska", "given" : "A.M.", "non-dropping-particle" : "", "parse-names" : false, "suffix" : "" }, { "dropping-particle" : "", "family" : "Pape", "given" : "U.J.", "non-dropping-particle" : "", "parse-names" : false, "suffix" : "" }, { "dropping-particle" : "", "family" : "Tahiliani", "given" : "M.", "non-dropping-particle" : "", "parse-names" : false, "suffix" : "" }, { "dropping-particle" : "", "family" : "Bandukwala", "given" : "H.S.", "non-dropping-particle" : "", "parse-names" : false, "suffix" : "" }, { "dropping-particle" : "", "family" : "An", "given" : "J.", "non-dropping-particle" : "", "parse-names" : false, "suffix" : "" }, { "dropping-particle" : "", "family" : "Lamperti", "given" : "E.D.", "non-dropping-particle" : "", "parse-names" : false, "suffix" : "" }, { "dropping-particle" : "", "family" : "Koh", "given" : "K.P.", "non-dropping-particle" : "", "parse-names" : false, "suffix" : "" }, { "dropping-particle" : "", "family" : "Ganetzky", "given" : "R.", "non-dropping-particle" : "", "parse-names" : false, "suffix" : "" }, { "dropping-particle" : "", "family" : "Al.", "given" : "Et", "non-dropping-particle" : "", "parse-names" : false, "suffix" : "" }, { "dropping-particle" : "", "family" : "Ko", "given" : "M.", "non-dropping-particle" : "", "parse-names" : false, "suffix" : "" }, { "dropping-particle" : "", "family" : "Bandukwala", "given" : "H.S.", "non-dropping-particle" : "", "parse-names" : false, "suffix" : "" }, { "dropping-particle" : "", "family" : "An", "given" : "J.", "non-dropping-particle" : "", "parse-names" : false, "suffix" : "" }, { "dropping-particle" : "", "family" : "Lamperti", "given" : "E.D.", "non-dropping-particle" : "", "parse-names" : false, "suffix" : "" }, { "dropping-particle" : "", "family" : "Thompson", "given" : "E.C.", "non-dropping-particle" : "", "parse-names" : false, "suffix" : "" }, { "dropping-particle" : "", "family" : "Hastie", "given" : "R.", "non-dropping-particle" : "", "parse-names" : false, "suffix" : "" }, { "dropping-particle" : "", "family" : "Tsangaratou", "given" : "A.", "non-dropping-particle" : "", "parse-names" : false, "suffix" : "" }, { "dropping-particle" : "", "family" : "Rajewsky", "given" : "K.", "non-dropping-particle" : "", "parse-names" : false, "suffix" : "" }, { "dropping-particle" : "", "family" : "Koralov", "given" : "S.B.", "non-dropping-particle" : "", "parse-names" : false, "suffix" : "" }, { "dropping-particle" : "", "family" : "Rao", "given" : "A.", "non-dropping-particle" : "", "parse-names" : false, "suffix" : "" }, { "dropping-particle" : "", "family" : "Ko", "given" : "M.", "non-dropping-particle" : "", "parse-names" : false, "suffix" : "" }, { "dropping-particle" : "", "family" : "An", "given" : "J.", "non-dropping-particle" : "", "parse-names" : false, "suffix" : "" }, { "dropping-particle" : "", "family" : "Bandukwala", "given" : "H.S.", "non-dropping-particle" : "", "parse-names" : false, "suffix" : "" }, { "dropping-particle" : "", "family" : "Chavez", "given" : "L.", "non-dropping-particle" : "", "parse-names" : false, "suffix" : "" }, { "dropping-particle" : "", "family" : "Aij\u00f6", "given" : "T.", "non-dropping-particle" : "", "parse-names" : false, "suffix" : "" }, { "dropping-particle" : "", "family" : "Pastor", "given" : "W.A.", "non-dropping-particle" : "", "parse-names" : false, "suffix" : "" }, { "dropping-particle" : "", "family" : "Segal", "given" : "M.F.", "non-dropping-particle" : "", "parse-names" : false, "suffix" : "" }, { "dropping-particle" : "", "family" : "Li", "given" : "H.", "non-dropping-particle" : "", "parse-names" : false, "suffix" : "" }, { "dropping-particle" : "", "family" : "Koh", "given" : "K.P.", "non-dropping-particle" : "", "parse-names" : false, "suffix" : "" }, { "dropping-particle" : "", "family" : "L\u00e4hdesm\u00e4ki", "given" : "H.", "non-dropping-particle" : "", "parse-names" : false, "suffix" : "" }, { "dropping-particle" : "", "family" : "Al.", "given" : "Et", "non-dropping-particle" : "", "parse-names" : false, "suffix" : "" }, { "dropping-particle" : "", "family" : "Kobayashi", "given" : "H.", "non-dropping-particle" : "", "parse-names" : false, "suffix" : "" }, { "dropping-particle" : "", "family" : "Sakurai", "given" : "T.", "non-dropping-particle" : "", "parse-names" : false, "suffix" : "" }, { "dropping-particle" : "", "family" : "Imai", "given" : "M.", "non-dropping-particle" : "", "parse-names" : false, "suffix" : "" }, { "dropping-particle" : "", "family" : "Takahashi", "given" : "N.", "non-dropping-particle" : "", "parse-names" : false, "suffix" : "" }, { "dropping-particle" : "", "family" : "Fukuda", "given" : "A.", "non-dropping-particle" : "", "parse-names" : false, "suffix" : "" }, { "dropping-particle" : "", "family" : "Yayoi", "given" : "O.", "non-dropping-particle" : "", "parse-names" : false, "suffix" : "" }, { "dropping-particle" : "", "family" : "Sato", "given" : "S.", "non-dropping-particle" : "", "parse-names" : false, "suffix" : "" }, { "dropping-particle" : "", "family" : "Nakabayashi", "given" : "K.", "non-dropping-particle" : "", "parse-names" : false, "suffix" : "" }, { "dropping-particle" : "", "family" : "Hata", "given" : "K.", "non-dropping-particle" : "", "parse-names" : false, "suffix" : "" }, { "dropping-particle" : "", "family" : "Sotomaru", "given" : "Y.", "non-dropping-particle" : "", "parse-names" : false, "suffix" : "" }, { "dropping-particle" : "", "family" : "Al.", "given" : "Et", "non-dropping-particle" : "", "parse-names" : false, "suffix" : "" }, { "dropping-particle" : "", "family" : "Koh", "given" : "K.P.", "non-dropping-particle" : "", "parse-names" : false, "suffix" : "" }, { "dropping-particle" : "", "family" : "Yabuuchi", "given" : "A.", "non-dropping-particle" : "", "parse-names" : false, "suffix" : "" }, { "dropping-particle" : "", "family" : "Rao", "given" : "S.", "non-dropping-particle" : "", "parse-names" : false, "suffix" : "" }, { "dropping-particle" : "", "family" : "Huang", "given" : "Y.", "non-dropping-particle" : "", "parse-names" : false, "suffix" : "" }, { "dropping-particle" : "", "family" : "Cunniff", "given" : "K.", "non-dropping-particle" : "", "parse-names" : false, "suffix" : "" }, { "dropping-particle" : "", "family" : "Nardone", "given" : "J.", "non-dropping-particle" : "", "parse-names" : false, "suffix" : "" }, { "dropping-particle" : "", "family" : "Laiho", "given" : "A.", "non-dropping-particle" : "", "parse-names" : false, "suffix" : "" }, { "dropping-particle" : "", "family" : "Tahiliani", "given" : "M.", "non-dropping-particle" : "", "parse-names" : false, "suffix" : "" }, { "dropping-particle" : "", "family" : "Sommer", "given" : "C.A.", "non-dropping-particle" : "", "parse-names" : false, "suffix" : "" }, { "dropping-particle" : "", "family" : "Mostoslavsky", "given" : "G.", "non-dropping-particle" : "", "parse-names" : false, "suffix" : "" }, { "dropping-particle" : "", "family" : "Al.", "given" : "Et", "non-dropping-particle" : "", "parse-names" : false, "suffix" : "" }, { "dropping-particle" : "", "family" : "Kohli", "given" : "R.M.", "non-dropping-particle" : "", "parse-names" : false, "suffix" : "" }, { "dropping-particle" : "", "family" : "Zhang", "given" : "Y.", "non-dropping-particle" : "", "parse-names" : false, "suffix" : "" }, { "dropping-particle" : "", "family" : "Kriaucionis", "given" : "S.", "non-dropping-particle" : "", "parse-names" : false, "suffix" : "" }, { "dropping-particle" : "", "family" : "Heintz", "given" : "N.", "non-dropping-particle" : "", "parse-names" : false, "suffix" : "" }, { "dropping-particle" : "", "family" : "Kumar", "given" : "R.", "non-dropping-particle" : "", "parse-names" : false, "suffix" : "" }, { "dropping-particle" : "", "family" : "DiMenna", "given" : "L.", "non-dropping-particle" : "", "parse-names" : false, "suffix" : "" }, { "dropping-particle" : "", "family" : "Schrode", "given" : "N.", "non-dropping-particle" : "", "parse-names" : false, "suffix" : "" }, { "dropping-particle" : "", "family" : "Liu", "given" : "T.C.", "non-dropping-particle" : "", "parse-names" : false, "suffix" : "" }, { "dropping-particle" : "", "family" : "Franck", "given" : "P.", "non-dropping-particle" : "", "parse-names" : false, "suffix" : "" }, { "dropping-particle" : "", "family" : "Mu\u00f1oz-Descalzo", "given" : "S.", "non-dropping-particle" : "", "parse-names" : false, "suffix" : "" }, { "dropping-particle" : "", "family" : "Hadjantonakis", "given" : "A.K.", "non-dropping-particle" : "", "parse-names" : false, "suffix" : "" }, { "dropping-particle" : "", "family" : "Zarrin", "given" : "A.A.", "non-dropping-particle" : "", "parse-names" : false, "suffix" : "" }, { "dropping-particle" : "", "family" : "Chaudhuri", "given" : "J.", "non-dropping-particle" : "", "parse-names" : false, "suffix" : "" }, { "dropping-particle" : "", "family" : "Elemento", "given" : "O.", "non-dropping-particle" : "", "parse-names" : false, "suffix" : "" }, { "dropping-particle" : "", "family" : "Evans", "given" : "T.", "non-dropping-particle" : "", "parse-names" : false, "suffix" : "" }, { "dropping-particle" : "", "family" : "Lane", "given" : "N.", "non-dropping-particle" : "", "parse-names" : false, "suffix" : "" }, { "dropping-particle" : "", "family" : "Dean", "given" : "W.", "non-dropping-particle" : "", "parse-names" : false, "suffix" : "" }, { "dropping-particle" : "", "family" : "Erhardt", "given" : "S.", "non-dropping-particle" : "", "parse-names" : false, "suffix" : "" }, { "dropping-particle" : "", "family" : "Hajkova", "given" : "P.", "non-dropping-particle" : "", "parse-names" : false, "suffix" : "" }, { "dropping-particle" : "", "family" : "Surani", "given" : "A.", "non-dropping-particle" : "", "parse-names" : false, "suffix" : "" }, { "dropping-particle" : "", "family" : "Walter", "given" : "J.", "non-dropping-particle" : "", "parse-names" : false, "suffix" : "" }, { "dropping-particle" : "", "family" : "Reik", "given" : "W.", "non-dropping-particle" : "", "parse-names" : false, "suffix" : "" }, { "dropping-particle" : "", "family" : "Langemeijer", "given" : "S.M.", "non-dropping-particle" : "", "parse-names" : false, "suffix" : "" }, { "dropping-particle" : "", "family" : "Kuiper", "given" : "R.P.", "non-dropping-particle" : "", "parse-names" : false, "suffix" : "" }, { "dropping-particle" : "", "family" : "Berends", "given" : "M.", "non-dropping-particle" : "", "parse-names" : false, "suffix" : "" }, { "dropping-particle" : "", "family" : "Knops", "given" : "R.", "non-dropping-particle" : "", "parse-names" : false, "suffix" : "" }, { "dropping-particle" : "", "family" : "Aslanyan", "given" : "M.G.", "non-dropping-particle" : "", "parse-names" : false, "suffix" : "" }, { "dropping-particle" : "", "family" : "Massop", "given" : "M.", "non-dropping-particle" : "", "parse-names" : false, "suffix" : "" }, { "dropping-particle" : "", "family" : "Stevens-Linders", "given" : "E.", "non-dropping-particle" : "", "parse-names" : false, "suffix" : "" }, { "dropping-particle" : "van", "family" : "Hoogen", "given" : "P.", "non-dropping-particle" : "", "parse-names" : false, "suffix" : "" }, { "dropping-particle" : "van", "family" : "Kessel", "given" : "A.G.", "non-dropping-particle" : "", "parse-names" : false, "suffix" : "" }, { "dropping-particle" : "", "family" : "Raymakers", "given" : "R.A.", "non-dropping-particle" : "", "parse-names" : false, "suffix" : "" }, { "dropping-particle" : "", "family" : "Al.", "given" : "Et", "non-dropping-particle" : "", "parse-names" : false, "suffix" : "" }, { "dropping-particle" : "", "family" : "LaPlant", "given" : "Q.", "non-dropping-particle" : "", "parse-names" : false, "suffix" : "" }, { "dropping-particle" : "", "family" : "Vialou", "given" : "V.", "non-dropping-particle" : "", "parse-names" : false, "suffix" : "" }, { "dropping-particle" : "", "family" : "Covington", "given" : "H.E.", "non-dropping-particle" : "", "parse-names" : false, "suffix" : "" }, { "dropping-particle" : "", "family" : "Dumitriu", "given" : "D.", "non-dropping-particle" : "", "parse-names" : false, "suffix" : "" }, { "dropping-particle" : "", "family" : "Feng", "given" : "J.", "non-dropping-particle" : "", "parse-names" : false, "suffix" : "" }, { "dropping-particle" : "", "family" : "Warren", "given" : "B.L.", "non-dropping-particle" : "", "parse-names" : false, "suffix" : "" }, { "dropping-particle" : "", "family" : "Maze", "given" : "I.", "non-dropping-particle" : "", "parse-names" : false, "suffix" : "" }, { "dropping-particle" : "", "family" : "Dietz", "given" : "D.M.", "non-dropping-particle" : "", "parse-names" : false, "suffix" : "" }, { "dropping-particle" : "", "family" : "Watts", "given" : "E.L.", "non-dropping-particle" : "", "parse-names" : false, "suffix" : "" }, { "dropping-particle" : "", "family" : "I\u00f1iguez", "given" : "S.D.", "non-dropping-particle" : "", "parse-names" : false, "suffix" : "" }, { "dropping-particle" : "", "family" : "Al.", "given" : "Et", "non-dropping-particle" : "", "parse-names" : false, "suffix" : "" }, { "dropping-particle" : "", "family" : "Law", "given" : "J.A.", "non-dropping-particle" : "", "parse-names" : false, "suffix" : "" }, { "dropping-particle" : "", "family" : "Jacobsen", "given" : "S.E.", "non-dropping-particle" : "", "parse-names" : false, "suffix" : "" }, { "dropping-particle" : "", "family" : "Leitch", "given" : "H.G.", "non-dropping-particle" : "", "parse-names" : false, "suffix" : "" }, { "dropping-particle" : "", "family" : "McEwen", "given" : "K.R.", "non-dropping-particle" : "", "parse-names" : false, "suffix" : "" }, { "dropping-particle" : "", "family" : "Turp", "given" : "A.", "non-dropping-particle" : "", "parse-names" : false, "suffix" : "" }, { "dropping-particle" : "", "family" : "Encheva", "given" : "V.", "non-dropping-particle" : "", "parse-names" : false, "suffix" : "" }, { "dropping-particle" : "", "family" : "Carroll", "given" : "T.", "non-dropping-particle" : "", "parse-names" : false, "suffix" : "" }, { "dropping-particle" : "", "family" : "Grabole", "given" : "N.", "non-dropping-particle" : "", "parse-names" : false, "suffix" : "" }, { "dropping-particle" : "", "family" : "Mansfield", "given" : "W.", "non-dropping-particle" : "", "parse-names" : false, "suffix" : "" }, { "dropping-particle" : "", "family" : "Nashun", "given" : "B.", "non-dropping-particle" : "", "parse-names" : false, "suffix" : "" }, { "dropping-particle" : "", "family" : "Knezovich", "given" : "J.G.", "non-dropping-particle" : "", "parse-names" : false, "suffix" : "" }, { "dropping-particle" : "", "family" : "Smith", "given" : "A.", "non-dropping-particle" : "", "parse-names" : false, "suffix" : "" }, { "dropping-particle" : "", "family" : "Al.", "given" : "Et", "non-dropping-particle" : "", "parse-names" : false, "suffix" : "" }, { "dropping-particle" : "", "family" : "Li", "given" : "X.", "non-dropping-particle" : "", "parse-names" : false, "suffix" : "" }, { "dropping-particle" : "", "family" : "Ito", "given" : "M.", "non-dropping-particle" : "", "parse-names" : false, "suffix" : "" }, { "dropping-particle" : "", "family" : "Zhou", "given" : "F.", "non-dropping-particle" : "", "parse-names" : false, "suffix" : "" }, { "dropping-particle" : "", "family" : "Youngson", "given" : "N.", "non-dropping-particle" : "", "parse-names" : false, "suffix" : "" }, { "dropping-particle" : "", "family" : "Zuo", "given" : "X.", "non-dropping-particle" : "", "parse-names" : false, "suffix" : "" }, { "dropping-particle" : "", "family" : "Leder", "given" : "P.", "non-dropping-particle" : "", "parse-names" : false, "suffix" : "" }, { "dropping-particle" : "", "family" : "Ferguson-Smith", "given" : "A.C.", "non-dropping-particle" : "", "parse-names" : false, "suffix" : "" }, { "dropping-particle" : "", "family" : "Li", "given" : "Z.", "non-dropping-particle" : "", "parse-names" : false, "suffix" : "" }, { "dropping-particle" : "", "family" : "Cai", "given" : "X.", "non-dropping-particle" : "", "parse-names" : false, "suffix" : "" }, { "dropping-particle" : "", "family" : "Cai", "given" : "C.L.", "non-dropping-particle" : "", "parse-names" : false, "suffix" : "" }, { "dropping-particle" : "", "family" : "Wang", "given" : "J.", "non-dropping-particle" : "", "parse-names" : false, "suffix" : "" }, { "dropping-particle" : "", "family" : "Zhang", "given" : "W.", "non-dropping-particle" : "", "parse-names" : false, "suffix" : "" }, { "dropping-particle" : "", "family" : "Petersen", "given" : "B.E.", "non-dropping-particle" : "", "parse-names" : false, "suffix" : "" }, { "dropping-particle" : "", "family" : "Yang", "given" : "F.C.", "non-dropping-particle" : "", "parse-names" : false, "suffix" : "" }, { "dropping-particle" : "", "family" : "Xu", "given" : "M.", "non-dropping-particle" : "", "parse-names" : false, "suffix" : "" }, { "dropping-particle" : "", "family" : "Li", "given" : "W.W.", "non-dropping-particle" : "", "parse-names" : false, "suffix" : "" }, { "dropping-particle" : "", "family" : "Gong", "given" : "L.", "non-dropping-particle" : "", "parse-names" : false, "suffix" : "" }, { "dropping-particle" : "", "family" : "Bayley", "given" : "H.", "non-dropping-particle" : "", "parse-names" : false, "suffix" : "" }, { "dropping-particle" : "", "family" : "Lian", "given" : "C.G.", "non-dropping-particle" : "", "parse-names" : false, "suffix" : "" }, { "dropping-particle" : "", "family" : "Xu", "given" : "Y.", "non-dropping-particle" : "", "parse-names" : false, "suffix" : "" }, { "dropping-particle" : "", "family" : "Ceol", "given" : "C.", "non-dropping-particle" : "", "parse-names" : false, "suffix" : "" }, { "dropping-particle" : "", "family" : "Wu", "given" : "F.", "non-dropping-particle" : "", "parse-names" : false, "suffix" : "" }, { "dropping-particle" : "", "family" : "Larson", "given" : "A.", "non-dropping-particle" : "", "parse-names" : false, "suffix" : "" }, { "dropping-particle" : "", "family" : "Dresser", "given" : "K.", "non-dropping-particle" : "", "parse-names" : false, "suffix" : "" }, { "dropping-particle" : "", "family" : "Xu", "given" : "W.", "non-dropping-particle" : "", "parse-names" : false, "suffix" : "" }, { "dropping-particle" : "", "family" : "Tan", "given" : "L.", "non-dropping-particle" : "", "parse-names" : false, "suffix" : "" }, { "dropping-particle" : "", "family" : "Hu", "given" : "Y.", "non-dropping-particle" : "", "parse-names" : false, "suffix" : "" }, { "dropping-particle" : "", "family" : "Zhan", "given" : "Q.", "non-dropping-particle" : "", "parse-names" : false, "suffix" : "" }, { "dropping-particle" : "", "family" : "Al.", "given" : "Et", "non-dropping-particle" : "", "parse-names" : false, "suffix" : "" }, { "dropping-particle" : "", "family" : "Lister", "given" : "R.", "non-dropping-particle" : "", "parse-names" : false, "suffix" : "" }, { "dropping-particle" : "", "family" : "Pelizzola", "given" : "M.", "non-dropping-particle" : "", "parse-names" : false, "suffix" : "" }, { "dropping-particle" : "", "family" : "Dowen", "given" : "R.H.", "non-dropping-particle" : "", "parse-names" : false, "suffix" : "" }, { "dropping-particle" : "", "family" : "Hawkins", "given" : "R.D.", "non-dropping-particle" : "", "parse-names" : false, "suffix" : "" }, { "dropping-particle" : "", "family" : "Hon", "given" : "G.", "non-dropping-particle" : "", "parse-names" : false, "suffix" : "" }, { "dropping-particle" : "", "family" : "Tonti-Filippini", "given" : "J.", "non-dropping-particle" : "", "parse-names" : false, "suffix" : "" }, { "dropping-particle" : "", "family" : "Nery", "given" : "J.R.", "non-dropping-particle" : "", "parse-names" : false, "suffix" : "" }, { "dropping-particle" : "", "family" : "Lee", "given" : "L.", "non-dropping-particle" : "", "parse-names" : false, "suffix" : "" }, { "dropping-particle" : "", "family" : "Ye", "given" : "Z.", "non-dropping-particle" : "", "parse-names" : false, "suffix" : "" }, { "dropping-particle" : "", "family" : "Ngo", "given" : "Q.M.", "non-dropping-particle" : "", "parse-names" : false, "suffix" : "" }, { "dropping-particle" : "", "family" : "Al.", "given" : "Et", "non-dropping-particle" : "", "parse-names" : false, "suffix" : "" }, { "dropping-particle" : "", "family" : "Lister", "given" : "R.", "non-dropping-particle" : "", "parse-names" : false, "suffix" : "" }, { "dropping-particle" : "", "family" : "Mukamel", "given" : "E.A.", "non-dropping-particle" : "", "parse-names" : false, "suffix" : "" }, { "dropping-particle" : "", "family" : "Nery", "given" : "J.R.", "non-dropping-particle" : "", "parse-names" : false, "suffix" : "" }, { "dropping-particle" : "", "family" : "Urich", "given" : "M.", "non-dropping-particle" : "", "parse-names" : false, "suffix" : "" }, { "dropping-particle" : "", "family" : "Puddifoot", "given" : "C.A.", "non-dropping-particle" : "", "parse-names" : false, "suffix" : "" }, { "dropping-particle" : "", "family" : "Johnson", "given" : "N.D.", "non-dropping-particle" : "", "parse-names" : false, "suffix" : "" }, { "dropping-particle" : "", "family" : "Lucero", "given" : "J.", "non-dropping-particle" : "", "parse-names" : false, "suffix" : "" }, { "dropping-particle" : "", "family" : "Huang", "given" : "Y.", "non-dropping-particle" : "", "parse-names" : false, "suffix" : "" }, { "dropping-particle" : "", "family" : "Dwork", "given" : "A.J.", "non-dropping-particle" : "", "parse-names" : false, "suffix" : "" }, { "dropping-particle" : "", "family" : "Schultz", "given" : "M.D.", "non-dropping-particle" : "", "parse-names" : false, "suffix" : "" }, { "dropping-particle" : "", "family" : "Al.", "given" : "Et", "non-dropping-particle" : "", "parse-names" : false, "suffix" : "" }, { "dropping-particle" : "", "family" : "Liu", "given" : "Y.", "non-dropping-particle" : "", "parse-names" : false, "suffix" : "" }, { "dropping-particle" : "", "family" : "Toh", "given" : "H.", "non-dropping-particle" : "", "parse-names" : false, "suffix" : "" }, { "dropping-particle" : "", "family" : "Sasaki", "given" : "H.", "non-dropping-particle" : "", "parse-names" : false, "suffix" : "" }, { "dropping-particle" : "", "family" : "Zhang", "given" : "X.", "non-dropping-particle" : "", "parse-names" : false, "suffix" : "" }, { "dropping-particle" : "", "family" : "Cheng", "given" : "X.", "non-dropping-particle" : "", "parse-names" : false, "suffix" : "" }, { "dropping-particle" : "", "family" : "Liutkeviciute", "given" : "Z.", "non-dropping-particle" : "", "parse-names" : false, "suffix" : "" }, { "dropping-particle" : "", "family" : "Lukinavicius", "given" : "G.", "non-dropping-particle" : "", "parse-names" : false, "suffix" : "" }, { "dropping-particle" : "", "family" : "Masevicius", "given" : "V.", "non-dropping-particle" : "", "parse-names" : false, "suffix" : "" }, { "dropping-particle" : "", "family" : "Daujotyte", "given" : "D.", "non-dropping-particle" : "", "parse-names" : false, "suffix" : "" }, { "dropping-particle" : "", "family" : "Klimasauskas", "given" : "S.", "non-dropping-particle" : "", "parse-names" : false, "suffix" : "" }, { "dropping-particle" : "", "family" : "Loenarz", "given" : "C.", "non-dropping-particle" : "", "parse-names" : false, "suffix" : "" }, { "dropping-particle" : "", "family" : "Schofield", "given" : "C.J.", "non-dropping-particle" : "", "parse-names" : false, "suffix" : "" }, { "dropping-particle" : "", "family" : "Long", "given" : "H.K.", "non-dropping-particle" : "", "parse-names" : false, "suffix" : "" }, { "dropping-particle" : "", "family" : "Blackledge", "given" : "N.P.", "non-dropping-particle" : "", "parse-names" : false, "suffix" : "" }, { "dropping-particle" : "", "family" : "Klose", "given" : "R.J.", "non-dropping-particle" : "", "parse-names" : false, "suffix" : "" }, { "dropping-particle" : "", "family" : "Lorsbach", "given" : "R.B.", "non-dropping-particle" : "", "parse-names" : false, "suffix" : "" }, { "dropping-particle" : "", "family" : "Moore", "given" : "J.", "non-dropping-particle" : "", "parse-names" : false, "suffix" : "" }, { "dropping-particle" : "", "family" : "Mathew", "given" : "S.", "non-dropping-particle" : "", "parse-names" : false, "suffix" : "" }, { "dropping-particle" : "", "family" : "Raimondi", "given" : "S.C.", "non-dropping-particle" : "", "parse-names" : false, "suffix" : "" }, { "dropping-particle" : "", "family" : "Mukatira", "given" : "S.T.", "non-dropping-particle" : "", "parse-names" : false, "suffix" : "" }, { "dropping-particle" : "", "family" : "Downing", "given" : "J.R.", "non-dropping-particle" : "", "parse-names" : false, "suffix" : "" }, { "dropping-particle" : "", "family" : "Lu", "given" : "X.", "non-dropping-particle" : "", "parse-names" : false, "suffix" : "" }, { "dropping-particle" : "", "family" : "Song", "given" : "C.X.", "non-dropping-particle" : "", "parse-names" : false, "suffix" : "" }, { "dropping-particle" : "", "family" : "Szulwach", "given" : "K.", "non-dropping-particle" : "", "parse-names" : false, "suffix" : "" }, { "dropping-particle" : "", "family" : "Wang", "given" : "Z.", "non-dropping-particle" : "", "parse-names" : false, "suffix" : "" }, { "dropping-particle" : "", "family" : "Weidenbacher", "given" : "P.", "non-dropping-particle" : "", "parse-names" : false, "suffix" : "" }, { "dropping-particle" : "", "family" : "Jin", "given" : "P.", "non-dropping-particle" : "", "parse-names" : false, "suffix" : "" }, { "dropping-particle" : "", "family" : "He", "given" : "C.", "non-dropping-particle" : "", "parse-names" : false, "suffix" : "" }, { "dropping-particle" : "", "family" : "Ma", "given" : "D.K.", "non-dropping-particle" : "", "parse-names" : false, "suffix" : "" }, { "dropping-particle" : "", "family" : "Jang", "given" : "M.H.", "non-dropping-particle" : "", "parse-names" : false, "suffix" : "" }, { "dropping-particle" : "", "family" : "Guo", "given" : "J.U.", "non-dropping-particle" : "", "parse-names" : false, "suffix" : "" }, { "dropping-particle" : "", "family" : "Kitabatake", "given" : "Y.", "non-dropping-particle" : "", "parse-names" : false, "suffix" : "" }, { "dropping-particle" : "", "family" : "Chang", "given" : "M.L.", "non-dropping-particle" : "", "parse-names" : false, "suffix" : "" }, { "dropping-particle" : "", "family" : "Pow-Anpongkul", "given" : "N.", "non-dropping-particle" : "", "parse-names" : false, "suffix" : "" }, { "dropping-particle" : "", "family" : "Flavell", "given" : "R.A.", "non-dropping-particle" : "", "parse-names" : false, "suffix" : "" }, { "dropping-particle" : "", "family" : "Lu", "given" : "B.", "non-dropping-particle" : "", "parse-names" : false, "suffix" : "" }, { "dropping-particle" : "", "family" : "Ming", "given" : "G.L.", "non-dropping-particle" : "", "parse-names" : false, "suffix" : "" }, { "dropping-particle" : "", "family" : "Song", "given" : "H.", "non-dropping-particle" : "", "parse-names" : false, "suffix" : "" }, { "dropping-particle" : "", "family" : "Maeder", "given" : "M.L.", "non-dropping-particle" : "", "parse-names" : false, "suffix" : "" }, { "dropping-particle" : "", "family" : "Angstman", "given" : "J.F.", "non-dropping-particle" : "", "parse-names" : false, "suffix" : "" }, { "dropping-particle" : "", "family" : "Richardson", "given" : "M.E.", "non-dropping-particle" : "", "parse-names" : false, "suffix" : "" }, { "dropping-particle" : "", "family" : "Linder", "given" : "S.J.", "non-dropping-particle" : "", "parse-names" : false, "suffix" : "" }, { "dropping-particle" : "", "family" : "Cascio", "given" : "V.M.", "non-dropping-particle" : "", "parse-names" : false, "suffix" : "" }, { "dropping-particle" : "", "family" : "Tsai", "given" : "S.Q.", "non-dropping-particle" : "", "parse-names" : false, "suffix" : "" }, { "dropping-particle" : "", "family" : "Ho", "given" : "Q.H.", "non-dropping-particle" : "", "parse-names" : false, "suffix" : "" }, { "dropping-particle" : "", "family" : "Sander", "given" : "J.D.", "non-dropping-particle" : "", "parse-names" : false, "suffix" : "" }, { "dropping-particle" : "", "family" : "Reyon", "given" : "D.", "non-dropping-particle" : "", "parse-names" : false, "suffix" : "" }, { "dropping-particle" : "", "family" : "Bernstein", "given" : "B.E.", "non-dropping-particle" : "", "parse-names" : false, "suffix" : "" }, { "dropping-particle" : "", "family" : "Al.", "given" : "Et", "non-dropping-particle" : "", "parse-names" : false, "suffix" : "" }, { "dropping-particle" : "", "family" : "Maiti", "given" : "A.", "non-dropping-particle" : "", "parse-names" : false, "suffix" : "" }, { "dropping-particle" : "", "family" : "Drohat", "given" : "A.C.", "non-dropping-particle" : "", "parse-names" : false, "suffix" : "" }, { "dropping-particle" : "", "family" : "Marks", "given" : "H.", "non-dropping-particle" : "", "parse-names" : false, "suffix" : "" }, { "dropping-particle" : "", "family" : "Kalkan", "given" : "T.", "non-dropping-particle" : "", "parse-names" : false, "suffix" : "" }, { "dropping-particle" : "", "family" : "Menafra", "given" : "R.", "non-dropping-particle" : "", "parse-names" : false, "suffix" : "" }, { "dropping-particle" : "", "family" : "Denissov", "given" : "S.", "non-dropping-particle" : "", "parse-names" : false, "suffix" : "" }, { "dropping-particle" : "", "family" : "Jones", "given" : "K.", "non-dropping-particle" : "", "parse-names" : false, "suffix" : "" }, { "dropping-particle" : "", "family" : "Hofemeister", "given" : "H.", "non-dropping-particle" : "", "parse-names" : false, "suffix" : "" }, { "dropping-particle" : "", "family" : "Nichols", "given" : "J.", "non-dropping-particle" : "", "parse-names" : false, "suffix" : "" }, { "dropping-particle" : "", "family" : "Kranz", "given" : "A.", "non-dropping-particle" : "", "parse-names" : false, "suffix" : "" }, { "dropping-particle" : "", "family" : "Stewart", "given" : "A.F.", "non-dropping-particle" : "", "parse-names" : false, "suffix" : "" }, { "dropping-particle" : "", "family" : "Smith", "given" : "A.", "non-dropping-particle" : "", "parse-names" : false, "suffix" : "" }, { "dropping-particle" : "", "family" : "Stunnenberg", "given" : "H.G.", "non-dropping-particle" : "", "parse-names" : false, "suffix" : "" }, { "dropping-particle" : "", "family" : "Matarese", "given" : "F.", "non-dropping-particle" : "", "parse-names" : false, "suffix" : "" }, { "dropping-particle" : "", "family" : "Pau", "given" : "E. Carrillo-de Santa", "non-dropping-particle" : "", "parse-names" : false, "suffix" : "" }, { "dropping-particle" : "", "family" : "Stunnenberg", "given" : "H.G.", "non-dropping-particle" : "", "parse-names" : false, "suffix" : "" }, { "dropping-particle" : "", "family" : "Mayer", "given" : "W.", "non-dropping-particle" : "", "parse-names" : false, "suffix" : "" }, { "dropping-particle" : "", "family" : "Niveleau", "given" : "A.", "non-dropping-particle" : "", "parse-names" : false, "suffix" : "" }, { "dropping-particle" : "", "family" : "Walter", "given" : "J.", "non-dropping-particle" : "", "parse-names" : false, "suffix" : "" }, { "dropping-particle" : "", "family" : "Fundele", "given" : "R.", "non-dropping-particle" : "", "parse-names" : false, "suffix" : "" }, { "dropping-particle" : "", "family" : "Haaf", "given" : "T.", "non-dropping-particle" : "", "parse-names" : false, "suffix" : "" }, { "dropping-particle" : "", "family" : "Mell\u00e9n", "given" : "M.", "non-dropping-particle" : "", "parse-names" : false, "suffix" : "" }, { "dropping-particle" : "", "family" : "Ayata", "given" : "P.", "non-dropping-particle" : "", "parse-names" : false, "suffix" : "" }, { "dropping-particle" : "", "family" : "Dewell", "given" : "S.", "non-dropping-particle" : "", "parse-names" : false, "suffix" : "" }, { "dropping-particle" : "", "family" : "Kriaucionis", "given" : "S.", "non-dropping-particle" : "", "parse-names" : false, "suffix" : "" }, { "dropping-particle" : "", "family" : "Heintz", "given" : "N.", "non-dropping-particle" : "", "parse-names" : false, "suffix" : "" }, { "dropping-particle" : "", "family" : "Messerschmidt", "given" : "D.M.", "non-dropping-particle" : "", "parse-names" : false, "suffix" : "" }, { "dropping-particle" : "de", "family" : "Vries", "given" : "W.", "non-dropping-particle" : "", "parse-names" : false, "suffix" : "" }, { "dropping-particle" : "", "family" : "Ito", "given" : "M.", "non-dropping-particle" : "", "parse-names" : false, "suffix" : "" }, { "dropping-particle" : "", "family" : "Solter", "given" : "D.", "non-dropping-particle" : "", "parse-names" : false, "suffix" : "" }, { "dropping-particle" : "", "family" : "Ferguson-Smith", "given" : "A.", "non-dropping-particle" : "", "parse-names" : false, "suffix" : "" }, { "dropping-particle" : "", "family" : "Knowles", "given" : "B.B.", "non-dropping-particle" : "", "parse-names" : false, "suffix" : "" }, { "dropping-particle" : "", "family" : "M\u00e9tivier", "given" : "R.", "non-dropping-particle" : "", "parse-names" : false, "suffix" : "" }, { "dropping-particle" : "", "family" : "Gallais", "given" : "R.", "non-dropping-particle" : "", "parse-names" : false, "suffix" : "" }, { "dropping-particle" : "", "family" : "Tiffoche", "given" : "C.", "non-dropping-particle" : "", "parse-names" : false, "suffix" : "" }, { "dropping-particle" : "Le", "family" : "P\u00e9ron", "given" : "C.", "non-dropping-particle" : "", "parse-names" : false, "suffix" : "" }, { "dropping-particle" : "", "family" : "Jurkowska", "given" : "R.Z.", "non-dropping-particle" : "", "parse-names" : false, "suffix" : "" }, { "dropping-particle" : "", "family" : "Carmouche", "given" : "R.P.", "non-dropping-particle" : "", "parse-names" : false, "suffix" : "" }, { "dropping-particle" : "", "family" : "Ibberson", "given" : "D.", "non-dropping-particle" : "", "parse-names" : false, "suffix" : "" }, { "dropping-particle" : "", "family" : "Barath", "given" : "P.", "non-dropping-particle" : "", "parse-names" : false, "suffix" : "" }, { "dropping-particle" : "", "family" : "Demay", "given" : "F.", "non-dropping-particle" : "", "parse-names" : false, "suffix" : "" }, { "dropping-particle" : "", "family" : "Reid", "given" : "G.", "non-dropping-particle" : "", "parse-names" : false, "suffix" : "" }, { "dropping-particle" : "", "family" : "Al.", "given" : "Et", "non-dropping-particle" : "", "parse-names" : false, "suffix" : "" }, { "dropping-particle" : "", "family" : "Mikkelsen", "given" : "T.S.", "non-dropping-particle" : "", "parse-names" : false, "suffix" : "" }, { "dropping-particle" : "", "family" : "Ku", "given" : "M.", "non-dropping-particle" : "", "parse-names" : false, "suffix" : "" }, { "dropping-particle" : "", "family" : "Jaffe", "given" : "D.B.", "non-dropping-particle" : "", "parse-names" : false, "suffix" : "" }, { "dropping-particle" : "", "family" : "Issac", "given" : "B.", "non-dropping-particle" : "", "parse-names" : false, "suffix" : "" }, { "dropping-particle" : "", "family" : "Lieberman", "given" : "E.", "non-dropping-particle" : "", "parse-names" : false, "suffix" : "" }, { "dropping-particle" : "", "family" : "Giannoukos", "given" : "G.", "non-dropping-particle" : "", "parse-names" : false, "suffix" : "" }, { "dropping-particle" : "", "family" : "Alvarez", "given" : "P.", "non-dropping-particle" : "", "parse-names" : false, "suffix" : "" }, { "dropping-particle" : "", "family" : "Brockman", "given" : "W.", "non-dropping-particle" : "", "parse-names" : false, "suffix" : "" }, { "dropping-particle" : "", "family" : "Kim", "given" : "T.K.", "non-dropping-particle" : "", "parse-names" : false, "suffix" : "" }, { "dropping-particle" : "", "family" : "Koche", "given" : "R.P.", "non-dropping-particle" : "", "parse-names" : false, "suffix" : "" }, { "dropping-particle" : "", "family" : "Al.", "given" : "Et", "non-dropping-particle" : "", "parse-names" : false, "suffix" : "" }, { "dropping-particle" : "", "family" : "Millar", "given" : "C.B.", "non-dropping-particle" : "", "parse-names" : false, "suffix" : "" }, { "dropping-particle" : "", "family" : "Guy", "given" : "J.", "non-dropping-particle" : "", "parse-names" : false, "suffix" : "" }, { "dropping-particle" : "", "family" : "Sansom", "given" : "O.J.", "non-dropping-particle" : "", "parse-names" : false, "suffix" : "" }, { "dropping-particle" : "", "family" : "Selfridge", "given" : "J.", "non-dropping-particle" : "", "parse-names" : false, "suffix" : "" }, { "dropping-particle" : "", "family" : "MacDougall", "given" : "E.", "non-dropping-particle" : "", "parse-names" : false, "suffix" : "" }, { "dropping-particle" : "", "family" : "Hendrich", "given" : "B.", "non-dropping-particle" : "", "parse-names" : false, "suffix" : "" }, { "dropping-particle" : "", "family" : "Keightley", "given" : "P.D.", "non-dropping-particle" : "", "parse-names" : false, "suffix" : "" }, { "dropping-particle" : "", "family" : "Bishop", "given" : "S.M.", "non-dropping-particle" : "", "parse-names" : false, "suffix" : "" }, { "dropping-particle" : "", "family" : "Clarke", "given" : "A.R.", "non-dropping-particle" : "", "parse-names" : false, "suffix" : "" }, { "dropping-particle" : "", "family" : "Bird", "given" : "A.", "non-dropping-particle" : "", "parse-names" : false, "suffix" : "" }, { "dropping-particle" : "", "family" : "Minor", "given" : "E.A.", "non-dropping-particle" : "", "parse-names" : false, "suffix" : "" }, { "dropping-particle" : "", "family" : "Court", "given" : "B.L.", "non-dropping-particle" : "", "parse-names" : false, "suffix" : "" }, { "dropping-particle" : "", "family" : "Young", "given" : "J.I.", "non-dropping-particle" : "", "parse-names" : false, "suffix" : "" }, { "dropping-particle" : "", "family" : "Wang", "given" : "G.", "non-dropping-particle" : "", "parse-names" : false, "suffix" : "" }, { "dropping-particle" : "", "family" : "Moran-Crusio", "given" : "K.", "non-dropping-particle" : "", "parse-names" : false, "suffix" : "" }, { "dropping-particle" : "", "family" : "Reavie", "given" : "L.", "non-dropping-particle" : "", "parse-names" : false, "suffix" : "" }, { "dropping-particle" : "", "family" : "Shih", "given" : "A.", "non-dropping-particle" : "", "parse-names" : false, "suffix" : "" }, { "dropping-particle" : "", "family" : "Abdel-Wahab", "given" : "O.", "non-dropping-particle" : "", "parse-names" : false, "suffix" : "" }, { "dropping-particle" : "", "family" : "Ndiaye-Lobry", "given" : "D.", "non-dropping-particle" : "", "parse-names" : false, "suffix" : "" }, { "dropping-particle" : "", "family" : "Lobry", "given" : "C.", "non-dropping-particle" : "", "parse-names" : false, "suffix" : "" }, { "dropping-particle" : "", "family" : "Figueroa", "given" : "M.E.", "non-dropping-particle" : "", "parse-names" : false, "suffix" : "" }, { "dropping-particle" : "", "family" : "Vasanthakumar", "given" : "A.", "non-dropping-particle" : "", "parse-names" : false, "suffix" : "" }, { "dropping-particle" : "", "family" : "Patel", "given" : "J.", "non-dropping-particle" : "", "parse-names" : false, "suffix" : "" }, { "dropping-particle" : "", "family" : "Zhao", "given" : "X.", "non-dropping-particle" : "", "parse-names" : false, "suffix" : "" }, { "dropping-particle" : "", "family" : "Al.", "given" : "Et", "non-dropping-particle" : "", "parse-names" : false, "suffix" : "" }, { "dropping-particle" : "", "family" : "Morgan", "given" : "H.D.", "non-dropping-particle" : "", "parse-names" : false, "suffix" : "" }, { "dropping-particle" : "", "family" : "Dean", "given" : "W.", "non-dropping-particle" : "", "parse-names" : false, "suffix" : "" }, { "dropping-particle" : "", "family" : "Coker", "given" : "H.A.", "non-dropping-particle" : "", "parse-names" : false, "suffix" : "" }, { "dropping-particle" : "", "family" : "Reik", "given" : "W.", "non-dropping-particle" : "", "parse-names" : false, "suffix" : "" }, { "dropping-particle" : "", "family" : "Petersen-Mahrt", "given" : "S.K.", "non-dropping-particle" : "", "parse-names" : false, "suffix" : "" }, { "dropping-particle" : "", "family" : "M\u00fcnzel", "given" : "M.", "non-dropping-particle" : "", "parse-names" : false, "suffix" : "" }, { "dropping-particle" : "", "family" : "Globisch", "given" : "D.", "non-dropping-particle" : "", "parse-names" : false, "suffix" : "" }, { "dropping-particle" : "", "family" : "Br\u00fcckl", "given" : "T.", "non-dropping-particle" : "", "parse-names" : false, "suffix" : "" }, { "dropping-particle" : "", "family" : "Wagner", "given" : "M.", "non-dropping-particle" : "", "parse-names" : false, "suffix" : "" }, { "dropping-particle" : "", "family" : "Welzmiller", "given" : "V.", "non-dropping-particle" : "", "parse-names" : false, "suffix" : "" }, { "dropping-particle" : "", "family" : "Michalakis", "given" : "S.", "non-dropping-particle" : "", "parse-names" : false, "suffix" : "" }, { "dropping-particle" : "", "family" : "M\u00fcller", "given" : "M.", "non-dropping-particle" : "", "parse-names" : false, "suffix" : "" }, { "dropping-particle" : "", "family" : "Biel", "given" : "M.", "non-dropping-particle" : "", "parse-names" : false, "suffix" : "" }, { "dropping-particle" : "", "family" : "Carell", "given" : "T.", "non-dropping-particle" : "", "parse-names" : false, "suffix" : "" }, { "dropping-particle" : "", "family" : "Nabel", "given" : "C.S.", "non-dropping-particle" : "", "parse-names" : false, "suffix" : "" }, { "dropping-particle" : "", "family" : "Jia", "given" : "H.", "non-dropping-particle" : "", "parse-names" : false, "suffix" : "" }, { "dropping-particle" : "", "family" : "Ye", "given" : "Y.", "non-dropping-particle" : "", "parse-names" : false, "suffix" : "" }, { "dropping-particle" : "", "family" : "Shen", "given" : "L.", "non-dropping-particle" : "", "parse-names" : false, "suffix" : "" }, { "dropping-particle" : "", "family" : "Goldschmidt", "given" : "H.L.", "non-dropping-particle" : "", "parse-names" : false, "suffix" : "" }, { "dropping-particle" : "", "family" : "Stivers", "given" : "J.T.", "non-dropping-particle" : "", "parse-names" : false, "suffix" : "" }, { "dropping-particle" : "", "family" : "Zhang", "given" : "Y.", "non-dropping-particle" : "", "parse-names" : false, "suffix" : "" }, { "dropping-particle" : "", "family" : "Kohli", "given" : "R.M.", "non-dropping-particle" : "", "parse-names" : false, "suffix" : "" }, { "dropping-particle" : "", "family" : "Nakamura", "given" : "T.", "non-dropping-particle" : "", "parse-names" : false, "suffix" : "" }, { "dropping-particle" : "", "family" : "Arai", "given" : "Y.", "non-dropping-particle" : "", "parse-names" : false, "suffix" : "" }, { "dropping-particle" : "", "family" : "Umehara", "given" : "H.", "non-dropping-particle" : "", "parse-names" : false, "suffix" : "" }, { "dropping-particle" : "", "family" : "Masuhara", "given" : "M.", "non-dropping-particle" : "", "parse-names" : false, "suffix" : "" }, { "dropping-particle" : "", "family" : "Kimura", "given" : "T.", "non-dropping-particle" : "", "parse-names" : false, "suffix" : "" }, { "dropping-particle" : "", "family" : "Taniguchi", "given" : "H.", "non-dropping-particle" : "", "parse-names" : false, "suffix" : "" }, { "dropping-particle" : "", "family" : "Sekimoto", "given" : "T.", "non-dropping-particle" : "", "parse-names" : false, "suffix" : "" }, { "dropping-particle" : "", "family" : "Ikawa", "given" : "M.", "non-dropping-particle" : "", "parse-names" : false, "suffix" : "" }, { "dropping-particle" : "", "family" : "Yoneda", "given" : "Y.", "non-dropping-particle" : "", "parse-names" : false, "suffix" : "" }, { "dropping-particle" : "", "family" : "Okabe", "given" : "M.", "non-dropping-particle" : "", "parse-names" : false, "suffix" : "" }, { "dropping-particle" : "", "family" : "Al.", "given" : "Et", "non-dropping-particle" : "", "parse-names" : false, "suffix" : "" }, { "dropping-particle" : "", "family" : "Nakamura", "given" : "T.", "non-dropping-particle" : "", "parse-names" : false, "suffix" : "" }, { "dropping-particle" : "", "family" : "Liu", "given" : "Y.J.", "non-dropping-particle" : "", "parse-names" : false, "suffix" : "" }, { "dropping-particle" : "", "family" : "Nakashima", "given" : "H.", "non-dropping-particle" : "", "parse-names" : false, "suffix" : "" }, { "dropping-particle" : "", "family" : "Umehara", "given" : "H.", "non-dropping-particle" : "", "parse-names" : false, "suffix" : "" }, { "dropping-particle" : "", "family" : "Inoue", "given" : "K.", "non-dropping-particle" : "", "parse-names" : false, "suffix" : "" }, { "dropping-particle" : "", "family" : "Matoba", "given" : "S.", "non-dropping-particle" : "", "parse-names" : false, "suffix" : "" }, { "dropping-particle" : "", "family" : "Tachibana", "given" : "M.", "non-dropping-particle" : "", "parse-names" : false, "suffix" : "" }, { "dropping-particle" : "", "family" : "Ogura", "given" : "A.", "non-dropping-particle" : "", "parse-names" : false, "suffix" : "" }, { "dropping-particle" : "", "family" : "Shinkai", "given" : "Y.", "non-dropping-particle" : "", "parse-names" : false, "suffix" : "" }, { "dropping-particle" : "", "family" : "Nakano", "given" : "T.", "non-dropping-particle" : "", "parse-names" : false, "suffix" : "" }, { "dropping-particle" : "", "family" : "Nguyen", "given" : "S.", "non-dropping-particle" : "", "parse-names" : false, "suffix" : "" }, { "dropping-particle" : "", "family" : "Meletis", "given" : "K.", "non-dropping-particle" : "", "parse-names" : false, "suffix" : "" }, { "dropping-particle" : "", "family" : "Fu", "given" : "D.", "non-dropping-particle" : "", "parse-names" : false, "suffix" : "" }, { "dropping-particle" : "", "family" : "Jhaveri", "given" : "S.", "non-dropping-particle" : "", "parse-names" : false, "suffix" : "" }, { "dropping-particle" : "", "family" : "Jaenisch", "given" : "R.", "non-dropping-particle" : "", "parse-names" : false, "suffix" : "" }, { "dropping-particle" : "", "family" : "Okada", "given" : "Y.", "non-dropping-particle" : "", "parse-names" : false, "suffix" : "" }, { "dropping-particle" : "", "family" : "Yamagata", "given" : "K.", "non-dropping-particle" : "", "parse-names" : false, "suffix" : "" }, { "dropping-particle" : "", "family" : "Hong", "given" : "K.", "non-dropping-particle" : "", "parse-names" : false, "suffix" : "" }, { "dropping-particle" : "", "family" : "Wakayama", "given" : "T.", "non-dropping-particle" : "", "parse-names" : false, "suffix" : "" }, { "dropping-particle" : "", "family" : "Zhang", "given" : "Y.", "non-dropping-particle" : "", "parse-names" : false, "suffix" : "" }, { "dropping-particle" : "", "family" : "Okano", "given" : "M.", "non-dropping-particle" : "", "parse-names" : false, "suffix" : "" }, { "dropping-particle" : "", "family" : "Xie", "given" : "S.", "non-dropping-particle" : "", "parse-names" : false, "suffix" : "" }, { "dropping-particle" : "", "family" : "Li", "given" : "E.", "non-dropping-particle" : "", "parse-names" : false, "suffix" : "" }, { "dropping-particle" : "", "family" : "Okano", "given" : "M.", "non-dropping-particle" : "", "parse-names" : false, "suffix" : "" }, { "dropping-particle" : "", "family" : "Bell", "given" : "D.W.", "non-dropping-particle" : "", "parse-names" : false, "suffix" : "" }, { "dropping-particle" : "", "family" : "Haber", "given" : "D.A.", "non-dropping-particle" : "", "parse-names" : false, "suffix" : "" }, { "dropping-particle" : "", "family" : "Li", "given" : "E.", "non-dropping-particle" : "", "parse-names" : false, "suffix" : "" }, { "dropping-particle" : "", "family" : "Ono", "given" : "R.", "non-dropping-particle" : "", "parse-names" : false, "suffix" : "" }, { "dropping-particle" : "", "family" : "Taki", "given" : "T.", "non-dropping-particle" : "", "parse-names" : false, "suffix" : "" }, { "dropping-particle" : "", "family" : "Taketani", "given" : "T.", "non-dropping-particle" : "", "parse-names" : false, "suffix" : "" }, { "dropping-particle" : "", "family" : "Taniwaki", "given" : "M.", "non-dropping-particle" : "", "parse-names" : false, "suffix" : "" }, { "dropping-particle" : "", "family" : "Kobayashi", "given" : "H.", "non-dropping-particle" : "", "parse-names" : false, "suffix" : "" }, { "dropping-particle" : "", "family" : "Hayashi", "given" : "Y.", "non-dropping-particle" : "", "parse-names" : false, "suffix" : "" }, { "dropping-particle" : "", "family" : "Ooi", "given" : "S.K.", "non-dropping-particle" : "", "parse-names" : false, "suffix" : "" }, { "dropping-particle" : "", "family" : "Bestor", "given" : "T.H.", "non-dropping-particle" : "", "parse-names" : false, "suffix" : "" }, { "dropping-particle" : "", "family" : "Ooi", "given" : "S.K.", "non-dropping-particle" : "", "parse-names" : false, "suffix" : "" }, { "dropping-particle" : "", "family" : "Qiu", "given" : "C.", "non-dropping-particle" : "", "parse-names" : false, "suffix" : "" }, { "dropping-particle" : "", "family" : "Bernstein", "given" : "E.", "non-dropping-particle" : "", "parse-names" : false, "suffix" : "" }, { "dropping-particle" : "", "family" : "Li", "given" : "K.", "non-dropping-particle" : "", "parse-names" : false, "suffix" : "" }, { "dropping-particle" : "", "family" : "Jia", "given" : "D.", "non-dropping-particle" : "", "parse-names" : false, "suffix" : "" }, { "dropping-particle" : "", "family" : "Yang", "given" : "Z.", "non-dropping-particle" : "", "parse-names" : false, "suffix" : "" }, { "dropping-particle" : "", "family" : "Erdjument-Bromage", "given" : "H.", "non-dropping-particle" : "", "parse-names" : false, "suffix" : "" }, { "dropping-particle" : "", "family" : "Tempst", "given" : "P.", "non-dropping-particle" : "", "parse-names" : false, "suffix" : "" }, { "dropping-particle" : "", "family" : "Lin", "given" : "S.P.", "non-dropping-particle" : "", "parse-names" : false, "suffix" : "" }, { "dropping-particle" : "", "family" : "Allis", "given" : "C.D.", "non-dropping-particle" : "", "parse-names" : false, "suffix" : "" }, { "dropping-particle" : "", "family" : "Al.", "given" : "Et", "non-dropping-particle" : "", "parse-names" : false, "suffix" : "" }, { "dropping-particle" : "", "family" : "Oswald", "given" : "J.", "non-dropping-particle" : "", "parse-names" : false, "suffix" : "" }, { "dropping-particle" : "", "family" : "Engemann", "given" : "S.", "non-dropping-particle" : "", "parse-names" : false, "suffix" : "" }, { "dropping-particle" : "", "family" : "Lane", "given" : "N.", "non-dropping-particle" : "", "parse-names" : false, "suffix" : "" }, { "dropping-particle" : "", "family" : "Mayer", "given" : "W.", "non-dropping-particle" : "", "parse-names" : false, "suffix" : "" }, { "dropping-particle" : "", "family" : "Olek", "given" : "A.", "non-dropping-particle" : "", "parse-names" : false, "suffix" : "" }, { "dropping-particle" : "", "family" : "Fundele", "given" : "R.", "non-dropping-particle" : "", "parse-names" : false, "suffix" : "" }, { "dropping-particle" : "", "family" : "Dean", "given" : "W.", "non-dropping-particle" : "", "parse-names" : false, "suffix" : "" }, { "dropping-particle" : "", "family" : "Reik", "given" : "W.", "non-dropping-particle" : "", "parse-names" : false, "suffix" : "" }, { "dropping-particle" : "", "family" : "Walter", "given" : "J.", "non-dropping-particle" : "", "parse-names" : false, "suffix" : "" }, { "dropping-particle" : "", "family" : "Otani", "given" : "J.", "non-dropping-particle" : "", "parse-names" : false, "suffix" : "" }, { "dropping-particle" : "", "family" : "Arita", "given" : "K.", "non-dropping-particle" : "", "parse-names" : false, "suffix" : "" }, { "dropping-particle" : "", "family" : "Kato", "given" : "T.", "non-dropping-particle" : "", "parse-names" : false, "suffix" : "" }, { "dropping-particle" : "", "family" : "Kinoshita", "given" : "M.", "non-dropping-particle" : "", "parse-names" : false, "suffix" : "" }, { "dropping-particle" : "", "family" : "Kimura", "given" : "H.", "non-dropping-particle" : "", "parse-names" : false, "suffix" : "" }, { "dropping-particle" : "", "family" : "Suetake", "given" : "I.", "non-dropping-particle" : "", "parse-names" : false, "suffix" : "" }, { "dropping-particle" : "", "family" : "Tajima", "given" : "S.", "non-dropping-particle" : "", "parse-names" : false, "suffix" : "" }, { "dropping-particle" : "", "family" : "Ariyoshi", "given" : "M.", "non-dropping-particle" : "", "parse-names" : false, "suffix" : "" }, { "dropping-particle" : "", "family" : "Shirakawa", "given" : "M.", "non-dropping-particle" : "", "parse-names" : false, "suffix" : "" }, { "dropping-particle" : "", "family" : "Otani", "given" : "J.", "non-dropping-particle" : "", "parse-names" : false, "suffix" : "" }, { "dropping-particle" : "", "family" : "Kimura", "given" : "H.", "non-dropping-particle" : "", "parse-names" : false, "suffix" : "" }, { "dropping-particle" : "", "family" : "Sharif", "given" : "J.", "non-dropping-particle" : "", "parse-names" : false, "suffix" : "" }, { "dropping-particle" : "", "family" : "Endo", "given" : "T.A.", "non-dropping-particle" : "", "parse-names" : false, "suffix" : "" }, { "dropping-particle" : "", "family" : "Mishima", "given" : "Y.", "non-dropping-particle" : "", "parse-names" : false, "suffix" : "" }, { "dropping-particle" : "", "family" : "Kawakami", "given" : "T.", "non-dropping-particle" : "", "parse-names" : false, "suffix" : "" }, { "dropping-particle" : "", "family" : "Koseki", "given" : "H.", "non-dropping-particle" : "", "parse-names" : false, "suffix" : "" }, { "dropping-particle" : "", "family" : "Shirakawa", "given" : "M.", "non-dropping-particle" : "", "parse-names" : false, "suffix" : "" }, { "dropping-particle" : "", "family" : "Suetake", "given" : "I.", "non-dropping-particle" : "", "parse-names" : false, "suffix" : "" }, { "dropping-particle" : "", "family" : "Tajima", "given" : "S.", "non-dropping-particle" : "", "parse-names" : false, "suffix" : "" }, { "dropping-particle" : "", "family" : "Pastor", "given" : "W.A.", "non-dropping-particle" : "", "parse-names" : false, "suffix" : "" }, { "dropping-particle" : "", "family" : "Pape", "given" : "U.J.", "non-dropping-particle" : "", "parse-names" : false, "suffix" : "" }, { "dropping-particle" : "", "family" : "Huang", "given" : "Y.", "non-dropping-particle" : "", "parse-names" : false, "suffix" : "" }, { "dropping-particle" : "", "family" : "Henderson", "given" : "H.R.", "non-dropping-particle" : "", "parse-names" : false, "suffix" : "" }, { "dropping-particle" : "", "family" : "Lister", "given" : "R.", "non-dropping-particle" : "", "parse-names" : false, "suffix" : "" }, { "dropping-particle" : "", "family" : "Ko", "given" : "M.", "non-dropping-particle" : "", "parse-names" : false, "suffix" : "" }, { "dropping-particle" : "", "family" : "McLoughlin", "given" : "E.M.", "non-dropping-particle" : "", "parse-names" : false, "suffix" : "" }, { "dropping-particle" : "", "family" : "Brudno", "given" : "Y.", "non-dropping-particle" : "", "parse-names" : false, "suffix" : "" }, { "dropping-particle" : "", "family" : "Mahapatra", "given" : "S.", "non-dropping-particle" : "", "parse-names" : false, "suffix" : "" }, { "dropping-particle" : "", "family" : "Kapranov", "given" : "P.", "non-dropping-particle" : "", "parse-names" : false, "suffix" : "" }, { "dropping-particle" : "", "family" : "Al.", "given" : "Et", "non-dropping-particle" : "", "parse-names" : false, "suffix" : "" }, { "dropping-particle" : "", "family" : "Pastor", "given" : "W.A.", "non-dropping-particle" : "", "parse-names" : false, "suffix" : "" }, { "dropping-particle" : "", "family" : "Aravind", "given" : "L.", "non-dropping-particle" : "", "parse-names" : false, "suffix" : "" }, { "dropping-particle" : "", "family" : "Rao", "given" : "A.", "non-dropping-particle" : "", "parse-names" : false, "suffix" : "" }, { "dropping-particle" : "", "family" : "Payer", "given" : "B.", "non-dropping-particle" : "", "parse-names" : false, "suffix" : "" }, { "dropping-particle" : "", "family" : "Saitou", "given" : "M.", "non-dropping-particle" : "", "parse-names" : false, "suffix" : "" }, { "dropping-particle" : "", "family" : "Barton", "given" : "S.C.", "non-dropping-particle" : "", "parse-names" : false, "suffix" : "" }, { "dropping-particle" : "", "family" : "Thresher", "given" : "R.", "non-dropping-particle" : "", "parse-names" : false, "suffix" : "" }, { "dropping-particle" : "", "family" : "Dixon", "given" : "J.P.C.", "non-dropping-particle" : "", "parse-names" : false, "suffix" : "" }, { "dropping-particle" : "", "family" : "Zahn", "given" : "D.", "non-dropping-particle" : "", "parse-names" : false, "suffix" : "" }, { "dropping-particle" : "", "family" : "Colledge", "given" : "W.H.", "non-dropping-particle" : "", "parse-names" : false, "suffix" : "" }, { "dropping-particle" : "", "family" : "Carlton", "given" : "M.B.L.", "non-dropping-particle" : "", "parse-names" : false, "suffix" : "" }, { "dropping-particle" : "", "family" : "Nakano", "given" : "T.", "non-dropping-particle" : "", "parse-names" : false, "suffix" : "" }, { "dropping-particle" : "", "family" : "Surani", "given" : "M.A.", "non-dropping-particle" : "", "parse-names" : false, "suffix" : "" }, { "dropping-particle" : "", "family" : "Pfaffeneder", "given" : "T.", "non-dropping-particle" : "", "parse-names" : false, "suffix" : "" }, { "dropping-particle" : "", "family" : "Hackner", "given" : "B.", "non-dropping-particle" : "", "parse-names" : false, "suffix" : "" }, { "dropping-particle" : "", "family" : "Truss", "given" : "M.", "non-dropping-particle" : "", "parse-names" : false, "suffix" : "" }, { "dropping-particle" : "", "family" : "M\u00fcnzel", "given" : "M.", "non-dropping-particle" : "", "parse-names" : false, "suffix" : "" }, { "dropping-particle" : "", "family" : "M\u00fcller", "given" : "M.", "non-dropping-particle" : "", "parse-names" : false, "suffix" : "" }, { "dropping-particle" : "", "family" : "Deiml", "given" : "C.A.", "non-dropping-particle" : "", "parse-names" : false, "suffix" : "" }, { "dropping-particle" : "", "family" : "Hagemeier", "given" : "C.", "non-dropping-particle" : "", "parse-names" : false, "suffix" : "" }, { "dropping-particle" : "", "family" : "Carell", "given" : "T.", "non-dropping-particle" : "", "parse-names" : false, "suffix" : "" }, { "dropping-particle" : "", "family" : "Piccolo", "given" : "F.M.", "non-dropping-particle" : "", "parse-names" : false, "suffix" : "" }, { "dropping-particle" : "", "family" : "Bagci", "given" : "H.", "non-dropping-particle" : "", "parse-names" : false, "suffix" : "" }, { "dropping-particle" : "", "family" : "Brown", "given" : "K.E.", "non-dropping-particle" : "", "parse-names" : false, "suffix" : "" }, { "dropping-particle" : "", "family" : "Landeira", "given" : "D.", "non-dropping-particle" : "", "parse-names" : false, "suffix" : "" }, { "dropping-particle" : "", "family" : "Soza-Ried", "given" : "J.", "non-dropping-particle" : "", "parse-names" : false, "suffix" : "" }, { "dropping-particle" : "", "family" : "Feytout", "given" : "A.", "non-dropping-particle" : "", "parse-names" : false, "suffix" : "" }, { "dropping-particle" : "", "family" : "Mooijman", "given" : "D.", "non-dropping-particle" : "", "parse-names" : false, "suffix" : "" }, { "dropping-particle" : "", "family" : "Hajkova", "given" : "P.", "non-dropping-particle" : "", "parse-names" : false, "suffix" : "" }, { "dropping-particle" : "", "family" : "Leitch", "given" : "H.G.", "non-dropping-particle" : "", "parse-names" : false, "suffix" : "" }, { "dropping-particle" : "", "family" : "Tada", "given" : "T.", "non-dropping-particle" : "", "parse-names" : false, "suffix" : "" }, { "dropping-particle" : "", "family" : "Al.", "given" : "Et", "non-dropping-particle" : "", "parse-names" : false, "suffix" : "" }, { "dropping-particle" : "", "family" : "Popp", "given" : "C.", "non-dropping-particle" : "", "parse-names" : false, "suffix" : "" }, { "dropping-particle" : "", "family" : "Dean", "given" : "W.", "non-dropping-particle" : "", "parse-names" : false, "suffix" : "" }, { "dropping-particle" : "", "family" : "Feng", "given" : "S.", "non-dropping-particle" : "", "parse-names" : false, "suffix" : "" }, { "dropping-particle" : "", "family" : "Cokus", "given" : "S.J.", "non-dropping-particle" : "", "parse-names" : false, "suffix" : "" }, { "dropping-particle" : "", "family" : "Andrews", "given" : "S.", "non-dropping-particle" : "", "parse-names" : false, "suffix" : "" }, { "dropping-particle" : "", "family" : "Pellegrini", "given" : "M.", "non-dropping-particle" : "", "parse-names" : false, "suffix" : "" }, { "dropping-particle" : "", "family" : "Jacobsen", "given" : "S.E.", "non-dropping-particle" : "", "parse-names" : false, "suffix" : "" }, { "dropping-particle" : "", "family" : "Reik", "given" : "W.", "non-dropping-particle" : "", "parse-names" : false, "suffix" : "" }, { "dropping-particle" : "", "family" : "Potok", "given" : "M.E.", "non-dropping-particle" : "", "parse-names" : false, "suffix" : "" }, { "dropping-particle" : "", "family" : "Nix", "given" : "D.A.", "non-dropping-particle" : "", "parse-names" : false, "suffix" : "" }, { "dropping-particle" : "", "family" : "Parnell", "given" : "T.J.", "non-dropping-particle" : "", "parse-names" : false, "suffix" : "" }, { "dropping-particle" : "", "family" : "Cairns", "given" : "B.R.", "non-dropping-particle" : "", "parse-names" : false, "suffix" : "" }, { "dropping-particle" : "", "family" : "Quenneville", "given" : "S.", "non-dropping-particle" : "", "parse-names" : false, "suffix" : "" }, { "dropping-particle" : "", "family" : "Verde", "given" : "G.", "non-dropping-particle" : "", "parse-names" : false, "suffix" : "" }, { "dropping-particle" : "", "family" : "Corsinotti", "given" : "A.", "non-dropping-particle" : "", "parse-names" : false, "suffix" : "" }, { "dropping-particle" : "", "family" : "Kapopoulou", "given" : "A.", "non-dropping-particle" : "", "parse-names" : false, "suffix" : "" }, { "dropping-particle" : "", "family" : "Jakobsson", "given" : "J.", "non-dropping-particle" : "", "parse-names" : false, "suffix" : "" }, { "dropping-particle" : "", "family" : "Offner", "given" : "S.", "non-dropping-particle" : "", "parse-names" : false, "suffix" : "" }, { "dropping-particle" : "", "family" : "Baglivo", "given" : "I.", "non-dropping-particle" : "", "parse-names" : false, "suffix" : "" }, { "dropping-particle" : "", "family" : "Pedone", "given" : "P.V.", "non-dropping-particle" : "", "parse-names" : false, "suffix" : "" }, { "dropping-particle" : "", "family" : "Grimaldi", "given" : "G.", "non-dropping-particle" : "", "parse-names" : false, "suffix" : "" }, { "dropping-particle" : "", "family" : "Riccio", "given" : "A.", "non-dropping-particle" : "", "parse-names" : false, "suffix" : "" }, { "dropping-particle" : "", "family" : "Trono", "given" : "D.", "non-dropping-particle" : "", "parse-names" : false, "suffix" : "" }, { "dropping-particle" : "", "family" : "Quivoron", "given" : "C.", "non-dropping-particle" : "", "parse-names" : false, "suffix" : "" }, { "dropping-particle" : "", "family" : "Couronn\u00e9", "given" : "L.", "non-dropping-particle" : "", "parse-names" : false, "suffix" : "" }, { "dropping-particle" : "Della", "family" : "Valle", "given" : "V.", "non-dropping-particle" : "", "parse-names" : false, "suffix" : "" }, { "dropping-particle" : "", "family" : "Lopez", "given" : "C.K.", "non-dropping-particle" : "", "parse-names" : false, "suffix" : "" }, { "dropping-particle" : "", "family" : "Plo", "given" : "I.", "non-dropping-particle" : "", "parse-names" : false, "suffix" : "" }, { "dropping-particle" : "", "family" : "Wagner-Ballon", "given" : "O.", "non-dropping-particle" : "", "parse-names" : false, "suffix" : "" }, { "dropping-particle" : "Do", "family" : "Cruzeiro", "given" : "M.", "non-dropping-particle" : "", "parse-names" : false, "suffix" : "" }, { "dropping-particle" : "", "family" : "Delhommeau", "given" : "F.", "non-dropping-particle" : "", "parse-names" : false, "suffix" : "" }, { "dropping-particle" : "", "family" : "Arnulf", "given" : "B.", "non-dropping-particle" : "", "parse-names" : false, "suffix" : "" }, { "dropping-particle" : "", "family" : "Stern", "given" : "M.H.", "non-dropping-particle" : "", "parse-names" : false, "suffix" : "" }, { "dropping-particle" : "", "family" : "Al.", "given" : "Et", "non-dropping-particle" : "", "parse-names" : false, "suffix" : "" }, { "dropping-particle" : "", "family" : "Rai", "given" : "K.", "non-dropping-particle" : "", "parse-names" : false, "suffix" : "" }, { "dropping-particle" : "", "family" : "Huggins", "given" : "I.J.", "non-dropping-particle" : "", "parse-names" : false, "suffix" : "" }, { "dropping-particle" : "", "family" : "James", "given" : "S.R.", "non-dropping-particle" : "", "parse-names" : false, "suffix" : "" }, { "dropping-particle" : "", "family" : "Karpf", "given" : "A.R.", "non-dropping-particle" : "", "parse-names" : false, "suffix" : "" }, { "dropping-particle" : "", "family" : "Jones", "given" : "D.A.", "non-dropping-particle" : "", "parse-names" : false, "suffix" : "" }, { "dropping-particle" : "", "family" : "Cairns", "given" : "B.R.", "non-dropping-particle" : "", "parse-names" : false, "suffix" : "" }, { "dropping-particle" : "", "family" : "Raiber", "given" : "E.A.", "non-dropping-particle" : "", "parse-names" : false, "suffix" : "" }, { "dropping-particle" : "", "family" : "Beraldi", "given" : "D.", "non-dropping-particle" : "", "parse-names" : false, "suffix" : "" }, { "dropping-particle" : "", "family" : "Ficz", "given" : "G.", "non-dropping-particle" : "", "parse-names" : false, "suffix" : "" }, { "dropping-particle" : "", "family" : "Burgess", "given" : "H.E.", "non-dropping-particle" : "", "parse-names" : false, "suffix" : "" }, { "dropping-particle" : "", "family" : "Branco", "given" : "M.R.", "non-dropping-particle" : "", "parse-names" : false, "suffix" : "" }, { "dropping-particle" : "", "family" : "Murat", "given" : "P.", "non-dropping-particle" : "", "parse-names" : false, "suffix" : "" }, { "dropping-particle" : "", "family" : "Oxley", "given" : "D.", "non-dropping-particle" : "", "parse-names" : false, "suffix" : "" }, { "dropping-particle" : "", "family" : "Booth", "given" : "M.J.", "non-dropping-particle" : "", "parse-names" : false, "suffix" : "" }, { "dropping-particle" : "", "family" : "Reik", "given" : "W.", "non-dropping-particle" : "", "parse-names" : false, "suffix" : "" }, { "dropping-particle" : "", "family" : "Balasubramanian", "given" : "S.", "non-dropping-particle" : "", "parse-names" : false, "suffix" : "" }, { "dropping-particle" : "", "family" : "Riggs", "given" : "A.D.", "non-dropping-particle" : "", "parse-names" : false, "suffix" : "" }, { "dropping-particle" : "", "family" : "Robertson", "given" : "A.B.", "non-dropping-particle" : "", "parse-names" : false, "suffix" : "" }, { "dropping-particle" : "", "family" : "Dahl", "given" : "J.A.", "non-dropping-particle" : "", "parse-names" : false, "suffix" : "" }, { "dropping-particle" : "", "family" : "V\u00e5gb\u00f8", "given" : "C.B.", "non-dropping-particle" : "", "parse-names" : false, "suffix" : "" }, { "dropping-particle" : "", "family" : "Tripathi", "given" : "P.", "non-dropping-particle" : "", "parse-names" : false, "suffix" : "" }, { "dropping-particle" : "", "family" : "Krokan", "given" : "H.E.", "non-dropping-particle" : "", "parse-names" : false, "suffix" : "" }, { "dropping-particle" : "", "family" : "Klungland", "given" : "A.", "non-dropping-particle" : "", "parse-names" : false, "suffix" : "" }, { "dropping-particle" : "", "family" : "Rudenko", "given" : "A.", "non-dropping-particle" : "", "parse-names" : false, "suffix" : "" }, { "dropping-particle" : "", "family" : "Dawlaty", "given" : "M.M.", "non-dropping-particle" : "", "parse-names" : false, "suffix" : "" }, { "dropping-particle" : "", "family" : "Seo", "given" : "J.", "non-dropping-particle" : "", "parse-names" : false, "suffix" : "" }, { "dropping-particle" : "", "family" : "Cheng", "given" : "A.W.", "non-dropping-particle" : "", "parse-names" : false, "suffix" : "" }, { "dropping-particle" : "", "family" : "Meng", "given" : "J.", "non-dropping-particle" : "", "parse-names" : false, "suffix" : "" }, { "dropping-particle" : "", "family" : "Le", "given" : "T.", "non-dropping-particle" : "", "parse-names" : false, "suffix" : "" }, { "dropping-particle" : "", "family" : "Faull", "given" : "K.F.", "non-dropping-particle" : "", "parse-names" : false, "suffix" : "" }, { "dropping-particle" : "", "family" : "Jaenisch", "given" : "R.", "non-dropping-particle" : "", "parse-names" : false, "suffix" : "" }, { "dropping-particle" : "", "family" : "Tsai", "given" : "L.H.", "non-dropping-particle" : "", "parse-names" : false, "suffix" : "" }, { "dropping-particle" : "", "family" : "Saitou", "given" : "M.", "non-dropping-particle" : "", "parse-names" : false, "suffix" : "" }, { "dropping-particle" : "", "family" : "Kagiwada", "given" : "S.", "non-dropping-particle" : "", "parse-names" : false, "suffix" : "" }, { "dropping-particle" : "", "family" : "Kurimoto", "given" : "K.", "non-dropping-particle" : "", "parse-names" : false, "suffix" : "" }, { "dropping-particle" : "", "family" : "Sasaki", "given" : "H.", "non-dropping-particle" : "", "parse-names" : false, "suffix" : "" }, { "dropping-particle" : "", "family" : "Matsui", "given" : "Y.", "non-dropping-particle" : "", "parse-names" : false, "suffix" : "" }, { "dropping-particle" : "", "family" : "Schiesser", "given" : "S.", "non-dropping-particle" : "", "parse-names" : false, "suffix" : "" }, { "dropping-particle" : "", "family" : "Hackner", "given" : "B.", "non-dropping-particle" : "", "parse-names" : false, "suffix" : "" }, { "dropping-particle" : "", "family" : "Pfaffeneder", "given" : "T.", "non-dropping-particle" : "", "parse-names" : false, "suffix" : "" }, { "dropping-particle" : "", "family" : "M\u00fcller", "given" : "M.", "non-dropping-particle" : "", "parse-names" : false, "suffix" : "" }, { "dropping-particle" : "", "family" : "Hagemeier", "given" : "C.", "non-dropping-particle" : "", "parse-names" : false, "suffix" : "" }, { "dropping-particle" : "", "family" : "Truss", "given" : "M.", "non-dropping-particle" : "", "parse-names" : false, "suffix" : "" }, { "dropping-particle" : "", "family" : "Carell", "given" : "T.", "non-dropping-particle" : "", "parse-names" : false, "suffix" : "" }, { "dropping-particle" : "", "family" : "Schmitz", "given" : "K.M.", "non-dropping-particle" : "", "parse-names" : false, "suffix" : "" }, { "dropping-particle" : "", "family" : "Schmitt", "given" : "N.", "non-dropping-particle" : "", "parse-names" : false, "suffix" : "" }, { "dropping-particle" : "", "family" : "Hoffmann-Rohrer", "given" : "U.", "non-dropping-particle" : "", "parse-names" : false, "suffix" : "" }, { "dropping-particle" : "", "family" : "Sch\u00e4fer", "given" : "A.", "non-dropping-particle" : "", "parse-names" : false, "suffix" : "" }, { "dropping-particle" : "", "family" : "Grummt", "given" : "I.", "non-dropping-particle" : "", "parse-names" : false, "suffix" : "" }, { "dropping-particle" : "", "family" : "Mayer", "given" : "C.", "non-dropping-particle" : "", "parse-names" : false, "suffix" : "" }, { "dropping-particle" : "", "family" : "Seisenberger", "given" : "S.", "non-dropping-particle" : "", "parse-names" : false, "suffix" : "" }, { "dropping-particle" : "", "family" : "Andrews", "given" : "S.", "non-dropping-particle" : "", "parse-names" : false, "suffix" : "" }, { "dropping-particle" : "", "family" : "Krueger", "given" : "F.", "non-dropping-particle" : "", "parse-names" : false, "suffix" : "" }, { "dropping-particle" : "", "family" : "Arand", "given" : "J.", "non-dropping-particle" : "", "parse-names" : false, "suffix" : "" }, { "dropping-particle" : "", "family" : "Walter", "given" : "J.", "non-dropping-particle" : "", "parse-names" : false, "suffix" : "" }, { "dropping-particle" : "", "family" : "Santos", "given" : "F.", "non-dropping-particle" : "", "parse-names" : false, "suffix" : "" }, { "dropping-particle" : "", "family" : "Popp", "given" : "C.", "non-dropping-particle" : "", "parse-names" : false, "suffix" : "" }, { "dropping-particle" : "", "family" : "Thienpont", "given" : "B.", "non-dropping-particle" : "", "parse-names" : false, "suffix" : "" }, { "dropping-particle" : "", "family" : "Dean", "given" : "W.", "non-dropping-particle" : "", "parse-names" : false, "suffix" : "" }, { "dropping-particle" : "", "family" : "Reik", "given" : "W.", "non-dropping-particle" : "", "parse-names" : false, "suffix" : "" }, { "dropping-particle" : "", "family" : "Seisenberger", "given" : "S.", "non-dropping-particle" : "", "parse-names" : false, "suffix" : "" }, { "dropping-particle" : "", "family" : "Peat", "given" : "J.R.", "non-dropping-particle" : "", "parse-names" : false, "suffix" : "" }, { "dropping-particle" : "", "family" : "Reik", "given" : "W.", "non-dropping-particle" : "", "parse-names" : false, "suffix" : "" }, { "dropping-particle" : "", "family" : "Sharif", "given" : "J.", "non-dropping-particle" : "", "parse-names" : false, "suffix" : "" }, { "dropping-particle" : "", "family" : "Muto", "given" : "M.", "non-dropping-particle" : "", "parse-names" : false, "suffix" : "" }, { "dropping-particle" : "", "family" : "Takebayashi", "given" : "S.", "non-dropping-particle" : "", "parse-names" : false, "suffix" : "" }, { "dropping-particle" : "", "family" : "Suetake", "given" : "I.", "non-dropping-particle" : "", "parse-names" : false, "suffix" : "" }, { "dropping-particle" : "", "family" : "Iwamatsu", "given" : "A.", "non-dropping-particle" : "", "parse-names" : false, "suffix" : "" }, { "dropping-particle" : "", "family" : "Endo", "given" : "T.A.", "non-dropping-particle" : "", "parse-names" : false, "suffix" : "" }, { "dropping-particle" : "", "family" : "Shinga", "given" : "J.", "non-dropping-particle" : "", "parse-names" : false, "suffix" : "" }, { "dropping-particle" : "", "family" : "Mizutani-Koseki", "given" : "Y.", "non-dropping-particle" : "", "parse-names" : false, "suffix" : "" }, { "dropping-particle" : "", "family" : "Toyoda", "given" : "T.", "non-dropping-particle" : "", "parse-names" : false, "suffix" : "" }, { "dropping-particle" : "", "family" : "Okamura", "given" : "K.", "non-dropping-particle" : "", "parse-names" : false, "suffix" : "" }, { "dropping-particle" : "", "family" : "Al.", "given" : "Et", "non-dropping-particle" : "", "parse-names" : false, "suffix" : "" }, { "dropping-particle" : "", "family" : "Shearstone", "given" : "J.R.", "non-dropping-particle" : "", "parse-names" : false, "suffix" : "" }, { "dropping-particle" : "", "family" : "Pop", "given" : "R.", "non-dropping-particle" : "", "parse-names" : false, "suffix" : "" }, { "dropping-particle" : "", "family" : "Bock", "given" : "C.", "non-dropping-particle" : "", "parse-names" : false, "suffix" : "" }, { "dropping-particle" : "", "family" : "Boyle", "given" : "P.", "non-dropping-particle" : "", "parse-names" : false, "suffix" : "" }, { "dropping-particle" : "", "family" : "Meissner", "given" : "A.", "non-dropping-particle" : "", "parse-names" : false, "suffix" : "" }, { "dropping-particle" : "", "family" : "Socolovsky", "given" : "M.", "non-dropping-particle" : "", "parse-names" : false, "suffix" : "" }, { "dropping-particle" : "", "family" : "Shen", "given" : "Y.", "non-dropping-particle" : "", "parse-names" : false, "suffix" : "" }, { "dropping-particle" : "", "family" : "Yue", "given" : "F.", "non-dropping-particle" : "", "parse-names" : false, "suffix" : "" }, { "dropping-particle" : "", "family" : "McCleary", "given" : "D.F.", "non-dropping-particle" : "", "parse-names" : false, "suffix" : "" }, { "dropping-particle" : "", "family" : "Ye", "given" : "Z.", "non-dropping-particle" : "", "parse-names" : false, "suffix" : "" }, { "dropping-particle" : "", "family" : "Edsall", "given" : "L.", "non-dropping-particle" : "", "parse-names" : false, "suffix" : "" }, { "dropping-particle" : "", "family" : "Kuan", "given" : "S.", "non-dropping-particle" : "", "parse-names" : false, "suffix" : "" }, { "dropping-particle" : "", "family" : "Wagner", "given" : "U.", "non-dropping-particle" : "", "parse-names" : false, "suffix" : "" }, { "dropping-particle" : "", "family" : "Dixon", "given" : "J.", "non-dropping-particle" : "", "parse-names" : false, "suffix" : "" }, { "dropping-particle" : "", "family" : "Lee", "given" : "L.", "non-dropping-particle" : "", "parse-names" : false, "suffix" : "" }, { "dropping-particle" : "", "family" : "Lobanenkov", "given" : "V.V.", "non-dropping-particle" : "", "parse-names" : false, "suffix" : "" }, { "dropping-particle" : "", "family" : "Ren", "given" : "B.", "non-dropping-particle" : "", "parse-names" : false, "suffix" : "" }, { "dropping-particle" : "", "family" : "Shen", "given" : "L.", "non-dropping-particle" : "", "parse-names" : false, "suffix" : "" }, { "dropping-particle" : "", "family" : "Wu", "given" : "H.", "non-dropping-particle" : "", "parse-names" : false, "suffix" : "" }, { "dropping-particle" : "", "family" : "Diep", "given" : "D.", "non-dropping-particle" : "", "parse-names" : false, "suffix" : "" }, { "dropping-particle" : "", "family" : "Yamaguchi", "given" : "S.", "non-dropping-particle" : "", "parse-names" : false, "suffix" : "" }, { "dropping-particle" : "", "family" : "D\u2019Alessio", "given" : "A.C.", "non-dropping-particle" : "", "parse-names" : false, "suffix" : "" }, { "dropping-particle" : "", "family" : "Fung", "given" : "H.L.", "non-dropping-particle" : "", "parse-names" : false, "suffix" : "" }, { "dropping-particle" : "", "family" : "Zhang", "given" : "K.", "non-dropping-particle" : "", "parse-names" : false, "suffix" : "" }, { "dropping-particle" : "", "family" : "Zhang", "given" : "Y.", "non-dropping-particle" : "", "parse-names" : false, "suffix" : "" }, { "dropping-particle" : "", "family" : "Shirane", "given" : "K.", "non-dropping-particle" : "", "parse-names" : false, "suffix" : "" }, { "dropping-particle" : "", "family" : "Toh", "given" : "H.", "non-dropping-particle" : "", "parse-names" : false, "suffix" : "" }, { "dropping-particle" : "", "family" : "Kobayashi", "given" : "H.", "non-dropping-particle" : "", "parse-names" : false, "suffix" : "" }, { "dropping-particle" : "", "family" : "Miura", "given" : "F.", "non-dropping-particle" : "", "parse-names" : false, "suffix" : "" }, { "dropping-particle" : "", "family" : "Chiba", "given" : "H.", "non-dropping-particle" : "", "parse-names" : false, "suffix" : "" }, { "dropping-particle" : "", "family" : "Ito", "given" : "T.", "non-dropping-particle" : "", "parse-names" : false, "suffix" : "" }, { "dropping-particle" : "", "family" : "Kono", "given" : "T.", "non-dropping-particle" : "", "parse-names" : false, "suffix" : "" }, { "dropping-particle" : "", "family" : "Sasaki", "given" : "H.", "non-dropping-particle" : "", "parse-names" : false, "suffix" : "" }, { "dropping-particle" : "", "family" : "Smallwood", "given" : "S.A.", "non-dropping-particle" : "", "parse-names" : false, "suffix" : "" }, { "dropping-particle" : "", "family" : "Tomizawa", "given" : "S.", "non-dropping-particle" : "", "parse-names" : false, "suffix" : "" }, { "dropping-particle" : "", "family" : "Krueger", "given" : "F.", "non-dropping-particle" : "", "parse-names" : false, "suffix" : "" }, { "dropping-particle" : "", "family" : "Ruf", "given" : "N.", "non-dropping-particle" : "", "parse-names" : false, "suffix" : "" }, { "dropping-particle" : "", "family" : "Carli", "given" : "N.", "non-dropping-particle" : "", "parse-names" : false, "suffix" : "" }, { "dropping-particle" : "", "family" : "Segonds-Pichon", "given" : "A.", "non-dropping-particle" : "", "parse-names" : false, "suffix" : "" }, { "dropping-particle" : "", "family" : "Sato", "given" : "S.", "non-dropping-particle" : "", "parse-names" : false, "suffix" : "" }, { "dropping-particle" : "", "family" : "Hata", "given" : "K.", "non-dropping-particle" : "", "parse-names" : false, "suffix" : "" }, { "dropping-particle" : "", "family" : "Andrews", "given" : "S.R.", "non-dropping-particle" : "", "parse-names" : false, "suffix" : "" }, { "dropping-particle" : "", "family" : "Kelsey", "given" : "G.", "non-dropping-particle" : "", "parse-names" : false, "suffix" : "" }, { "dropping-particle" : "", "family" : "Smiley", "given" : "J.A.", "non-dropping-particle" : "", "parse-names" : false, "suffix" : "" }, { "dropping-particle" : "", "family" : "Kundracik", "given" : "M.", "non-dropping-particle" : "", "parse-names" : false, "suffix" : "" }, { "dropping-particle" : "", "family" : "Landfried", "given" : "D.A.", "non-dropping-particle" : "", "parse-names" : false, "suffix" : "" }, { "dropping-particle" : "", "family" : "Barnes", "given" : "V.R.", "non-dropping-particle" : "", "parse-names" : false, "suffix" : "" }, { "dropping-particle" : "", "family" : "Axhemi", "given" : "A.A.", "non-dropping-particle" : "", "parse-names" : false, "suffix" : "" }, { "dropping-particle" : "", "family" : "Smith", "given" : "Z.D.", "non-dropping-particle" : "", "parse-names" : false, "suffix" : "" }, { "dropping-particle" : "", "family" : "Meissner", "given" : "A.", "non-dropping-particle" : "", "parse-names" : false, "suffix" : "" }, { "dropping-particle" : "", "family" : "Smith", "given" : "Z.D.", "non-dropping-particle" : "", "parse-names" : false, "suffix" : "" }, { "dropping-particle" : "", "family" : "Chan", "given" : "M.M.", "non-dropping-particle" : "", "parse-names" : false, "suffix" : "" }, { "dropping-particle" : "", "family" : "Mikkelsen", "given" : "T.S.", "non-dropping-particle" : "", "parse-names" : false, "suffix" : "" }, { "dropping-particle" : "", "family" : "Gu", "given" : "H.", "non-dropping-particle" : "", "parse-names" : false, "suffix" : "" }, { "dropping-particle" : "", "family" : "Gnirke", "given" : "A.", "non-dropping-particle" : "", "parse-names" : false, "suffix" : "" }, { "dropping-particle" : "", "family" : "Regev", "given" : "A.", "non-dropping-particle" : "", "parse-names" : false, "suffix" : "" }, { "dropping-particle" : "", "family" : "Meissner", "given" : "A.", "non-dropping-particle" : "", "parse-names" : false, "suffix" : "" }, { "dropping-particle" : "", "family" : "Song", "given" : "C.X.", "non-dropping-particle" : "", "parse-names" : false, "suffix" : "" }, { "dropping-particle" : "", "family" : "He", "given" : "C.", "non-dropping-particle" : "", "parse-names" : false, "suffix" : "" }, { "dropping-particle" : "", "family" : "Song", "given" : "C.X.", "non-dropping-particle" : "", "parse-names" : false, "suffix" : "" }, { "dropping-particle" : "", "family" : "Szulwach", "given" : "K.E.", "non-dropping-particle" : "", "parse-names" : false, "suffix" : "" }, { "dropping-particle" : "", "family" : "Fu", "given" : "Y.", "non-dropping-particle" : "", "parse-names" : false, "suffix" : "" }, { "dropping-particle" : "", "family" : "Dai", "given" : "Q.", "non-dropping-particle" : "", "parse-names" : false, "suffix" : "" }, { "dropping-particle" : "", "family" : "Yi", "given" : "C.", "non-dropping-particle" : "", "parse-names" : false, "suffix" : "" }, { "dropping-particle" : "", "family" : "Li", "given" : "X.", "non-dropping-particle" : "", "parse-names" : false, "suffix" : "" }, { "dropping-particle" : "", "family" : "Li", "given" : "Y.", "non-dropping-particle" : "", "parse-names" : false, "suffix" : "" }, { "dropping-particle" : "", "family" : "Chen", "given" : "C.H.", "non-dropping-particle" : "", "parse-names" : false, "suffix" : "" }, { "dropping-particle" : "", "family" : "Zhang", "given" : "W.", "non-dropping-particle" : "", "parse-names" : false, "suffix" : "" }, { "dropping-particle" : "", "family" : "Jian", "given" : "X.", "non-dropping-particle" : "", "parse-names" : false, "suffix" : "" }, { "dropping-particle" : "", "family" : "Al.", "given" : "Et", "non-dropping-particle" : "", "parse-names" : false, "suffix" : "" }, { "dropping-particle" : "", "family" : "Song", "given" : "C.X.", "non-dropping-particle" : "", "parse-names" : false, "suffix" : "" }, { "dropping-particle" : "", "family" : "Clark", "given" : "T.A.", "non-dropping-particle" : "", "parse-names" : false, "suffix" : "" }, { "dropping-particle" : "", "family" : "Lu", "given" : "X.Y.", "non-dropping-particle" : "", "parse-names" : false, "suffix" : "" }, { "dropping-particle" : "", "family" : "Kislyuk", "given" : "A.", "non-dropping-particle" : "", "parse-names" : false, "suffix" : "" }, { "dropping-particle" : "", "family" : "Dai", "given" : "Q.", "non-dropping-particle" : "", "parse-names" : false, "suffix" : "" }, { "dropping-particle" : "", "family" : "Turner", "given" : "S.W.", "non-dropping-particle" : "", "parse-names" : false, "suffix" : "" }, { "dropping-particle" : "", "family" : "He", "given" : "C.", "non-dropping-particle" : "", "parse-names" : false, "suffix" : "" }, { "dropping-particle" : "", "family" : "Korlach", "given" : "J.", "non-dropping-particle" : "", "parse-names" : false, "suffix" : "" }, { "dropping-particle" : "", "family" : "Song", "given" : "C.X.", "non-dropping-particle" : "", "parse-names" : false, "suffix" : "" }, { "dropping-particle" : "", "family" : "Yi", "given" : "C.", "non-dropping-particle" : "", "parse-names" : false, "suffix" : "" }, { "dropping-particle" : "", "family" : "He", "given" : "C.", "non-dropping-particle" : "", "parse-names" : false, "suffix" : "" }, { "dropping-particle" : "", "family" : "Song", "given" : "C.-X.", "non-dropping-particle" : "", "parse-names" : false, "suffix" : "" }, { "dropping-particle" : "", "family" : "Szulwach", "given" : "K.E.", "non-dropping-particle" : "", "parse-names" : false, "suffix" : "" }, { "dropping-particle" : "", "family" : "Dai", "given" : "Q.", "non-dropping-particle" : "", "parse-names" : false, "suffix" : "" }, { "dropping-particle" : "", "family" : "Fu", "given" : "Y.", "non-dropping-particle" : "", "parse-names" : false, "suffix" : "" }, { "dropping-particle" : "", "family" : "Mao", "given" : "S.-Q.", "non-dropping-particle" : "", "parse-names" : false, "suffix" : "" }, { "dropping-particle" : "", "family" : "Lin", "given" : "L.", "non-dropping-particle" : "", "parse-names" : false, "suffix" : "" }, { "dropping-particle" : "", "family" : "Street", "given" : "C.", "non-dropping-particle" : "", "parse-names" : false, "suffix" : "" }, { "dropping-particle" : "", "family" : "Li", "given" : "Y.", "non-dropping-particle" : "", "parse-names" : false, "suffix" : "" }, { "dropping-particle" : "", "family" : "Poidevin", "given" : "M.", "non-dropping-particle" : "", "parse-names" : false, "suffix" : "" }, { "dropping-particle" : "", "family" : "Wu", "given" : "H.", "non-dropping-particle" : "", "parse-names" : false, "suffix" : "" }, { "dropping-particle" : "", "family" : "Al.", "given" : "Et", "non-dropping-particle" : "", "parse-names" : false, "suffix" : "" }, { "dropping-particle" : "", "family" : "Song", "given" : "S.J.", "non-dropping-particle" : "", "parse-names" : false, "suffix" : "" }, { "dropping-particle" : "", "family" : "Ito", "given" : "K.", "non-dropping-particle" : "", "parse-names" : false, "suffix" : "" }, { "dropping-particle" : "", "family" : "Ala", "given" : "U.", "non-dropping-particle" : "", "parse-names" : false, "suffix" : "" }, { "dropping-particle" : "", "family" : "Kats", "given" : "L.", "non-dropping-particle" : "", "parse-names" : false, "suffix" : "" }, { "dropping-particle" : "", "family" : "Webster", "given" : "K.", "non-dropping-particle" : "", "parse-names" : false, "suffix" : "" }, { "dropping-particle" : "", "family" : "Sun", "given" : "S.M.", "non-dropping-particle" : "", "parse-names" : false, "suffix" : "" }, { "dropping-particle" : "", "family" : "Jongen-Lavrencic", "given" : "M.", "non-dropping-particle" : "", "parse-names" : false, "suffix" : "" }, { "dropping-particle" : "", "family" : "Manova-Todorova", "given" : "K.", "non-dropping-particle" : "", "parse-names" : false, "suffix" : "" }, { "dropping-particle" : "", "family" : "Teruya-Feldstein", "given" : "J.", "non-dropping-particle" : "", "parse-names" : false, "suffix" : "" }, { "dropping-particle" : "", "family" : "Avigan", "given" : "D.E.", "non-dropping-particle" : "", "parse-names" : false, "suffix" : "" }, { "dropping-particle" : "", "family" : "Al.", "given" : "Et", "non-dropping-particle" : "", "parse-names" : false, "suffix" : "" }, { "dropping-particle" : "", "family" : "Song", "given" : "S.J.", "non-dropping-particle" : "", "parse-names" : false, "suffix" : "" }, { "dropping-particle" : "", "family" : "Poliseno", "given" : "L.", "non-dropping-particle" : "", "parse-names" : false, "suffix" : "" }, { "dropping-particle" : "", "family" : "Song", "given" : "M.S.", "non-dropping-particle" : "", "parse-names" : false, "suffix" : "" }, { "dropping-particle" : "", "family" : "Ala", "given" : "U.", "non-dropping-particle" : "", "parse-names" : false, "suffix" : "" }, { "dropping-particle" : "", "family" : "Webster", "given" : "K.", "non-dropping-particle" : "", "parse-names" : false, "suffix" : "" }, { "dropping-particle" : "", "family" : "Ng", "given" : "C.", "non-dropping-particle" : "", "parse-names" : false, "suffix" : "" }, { "dropping-particle" : "", "family" : "Beringer", "given" : "G.", "non-dropping-particle" : "", "parse-names" : false, "suffix" : "" }, { "dropping-particle" : "", "family" : "Brikbak", "given" : "N.J.", "non-dropping-particle" : "", "parse-names" : false, "suffix" : "" }, { "dropping-particle" : "", "family" : "Yuan", "given" : "X.", "non-dropping-particle" : "", "parse-names" : false, "suffix" : "" }, { "dropping-particle" : "", "family" : "Cantley", "given" : "L.C.", "non-dropping-particle" : "", "parse-names" : false, "suffix" : "" }, { "dropping-particle" : "", "family" : "Al.", "given" : "Et", "non-dropping-particle" : "", "parse-names" : false, "suffix" : "" }, { "dropping-particle" : "", "family" : "Spruijt", "given" : "C.G.", "non-dropping-particle" : "", "parse-names" : false, "suffix" : "" }, { "dropping-particle" : "", "family" : "Gnerlich", "given" : "F.", "non-dropping-particle" : "", "parse-names" : false, "suffix" : "" }, { "dropping-particle" : "", "family" : "Smits", "given" : "A.H.", "non-dropping-particle" : "", "parse-names" : false, "suffix" : "" }, { "dropping-particle" : "", "family" : "Pfaffeneder", "given" : "T.", "non-dropping-particle" : "", "parse-names" : false, "suffix" : "" }, { "dropping-particle" : "", "family" : "Jansen", "given" : "P.W.T.C.", "non-dropping-particle" : "", "parse-names" : false, "suffix" : "" }, { "dropping-particle" : "", "family" : "Bauer", "given" : "C.", "non-dropping-particle" : "", "parse-names" : false, "suffix" : "" }, { "dropping-particle" : "", "family" : "M\u00fcnzel", "given" : "M.", "non-dropping-particle" : "", "parse-names" : false, "suffix" : "" }, { "dropping-particle" : "", "family" : "Wagner", "given" : "M.", "non-dropping-particle" : "", "parse-names" : false, "suffix" : "" }, { "dropping-particle" : "", "family" : "M\u00fcller", "given" : "M.", "non-dropping-particle" : "", "parse-names" : false, "suffix" : "" }, { "dropping-particle" : "", "family" : "Khan", "given" : "F.", "non-dropping-particle" : "", "parse-names" : false, "suffix" : "" }, { "dropping-particle" : "", "family" : "Al.", "given" : "Et", "non-dropping-particle" : "", "parse-names" : false, "suffix" : "" }, { "dropping-particle" : "", "family" : "Stadler", "given" : "M.B.", "non-dropping-particle" : "", "parse-names" : false, "suffix" : "" }, { "dropping-particle" : "", "family" : "Murr", "given" : "R.", "non-dropping-particle" : "", "parse-names" : false, "suffix" : "" }, { "dropping-particle" : "", "family" : "Burger", "given" : "L.", "non-dropping-particle" : "", "parse-names" : false, "suffix" : "" }, { "dropping-particle" : "", "family" : "Ivanek", "given" : "R.", "non-dropping-particle" : "", "parse-names" : false, "suffix" : "" }, { "dropping-particle" : "", "family" : "Lienert", "given" : "F.", "non-dropping-particle" : "", "parse-names" : false, "suffix" : "" }, { "dropping-particle" : "", "family" : "Sch\u00f6ler", "given" : "A.", "non-dropping-particle" : "", "parse-names" : false, "suffix" : "" }, { "dropping-particle" : "van", "family" : "Nimwegen", "given" : "E.", "non-dropping-particle" : "", "parse-names" : false, "suffix" : "" }, { "dropping-particle" : "", "family" : "Wirbelauer", "given" : "C.", "non-dropping-particle" : "", "parse-names" : false, "suffix" : "" }, { "dropping-particle" : "", "family" : "Oakeley", "given" : "E.J.", "non-dropping-particle" : "", "parse-names" : false, "suffix" : "" }, { "dropping-particle" : "", "family" : "Gaidatzis", "given" : "D.", "non-dropping-particle" : "", "parse-names" : false, "suffix" : "" }, { "dropping-particle" : "", "family" : "Al.", "given" : "Et", "non-dropping-particle" : "", "parse-names" : false, "suffix" : "" }, { "dropping-particle" : "", "family" : "Stivers", "given" : "J.T.", "non-dropping-particle" : "", "parse-names" : false, "suffix" : "" }, { "dropping-particle" : "", "family" : "Jiang", "given" : "Y.L.", "non-dropping-particle" : "", "parse-names" : false, "suffix" : "" }, { "dropping-particle" : "", "family" : "Stroud", "given" : "H.", "non-dropping-particle" : "", "parse-names" : false, "suffix" : "" }, { "dropping-particle" : "", "family" : "Feng", "given" : "S.", "non-dropping-particle" : "", "parse-names" : false, "suffix" : "" }, { "dropping-particle" : "", "family" : "Kinney", "given" : "S. Morey", "non-dropping-particle" : "", "parse-names" : false, "suffix" : "" }, { "dropping-particle" : "", "family" : "Pradhan", "given" : "S.", "non-dropping-particle" : "", "parse-names" : false, "suffix" : "" }, { "dropping-particle" : "", "family" : "Jacobsen", "given" : "S.E.", "non-dropping-particle" : "", "parse-names" : false, "suffix" : "" }, { "dropping-particle" : "", "family" : "Szulwach", "given" : "K.E.", "non-dropping-particle" : "", "parse-names" : false, "suffix" : "" }, { "dropping-particle" : "", "family" : "Li", "given" : "X.", "non-dropping-particle" : "", "parse-names" : false, "suffix" : "" }, { "dropping-particle" : "", "family" : "Li", "given" : "Y.", "non-dropping-particle" : "", "parse-names" : false, "suffix" : "" }, { "dropping-particle" : "", "family" : "Song", "given" : "C.X.", "non-dropping-particle" : "", "parse-names" : false, "suffix" : "" }, { "dropping-particle" : "", "family" : "Han", "given" : "J.W.", "non-dropping-particle" : "", "parse-names" : false, "suffix" : "" }, { "dropping-particle" : "", "family" : "Kim", "given" : "S.", "non-dropping-particle" : "", "parse-names" : false, "suffix" : "" }, { "dropping-particle" : "", "family" : "Namburi", "given" : "S.", "non-dropping-particle" : "", "parse-names" : false, "suffix" : "" }, { "dropping-particle" : "", "family" : "Hermetz", "given" : "K.", "non-dropping-particle" : "", "parse-names" : false, "suffix" : "" }, { "dropping-particle" : "", "family" : "Kim", "given" : "J.J.", "non-dropping-particle" : "", "parse-names" : false, "suffix" : "" }, { "dropping-particle" : "", "family" : "Rudd", "given" : "M.K.", "non-dropping-particle" : "", "parse-names" : false, "suffix" : "" }, { "dropping-particle" : "", "family" : "Al.", "given" : "Et", "non-dropping-particle" : "", "parse-names" : false, "suffix" : "" }, { "dropping-particle" : "", "family" : "Szulwach", "given" : "K.E.", "non-dropping-particle" : "", "parse-names" : false, "suffix" : "" }, { "dropping-particle" : "", "family" : "Li", "given" : "X.", "non-dropping-particle" : "", "parse-names" : false, "suffix" : "" }, { "dropping-particle" : "", "family" : "Li", "given" : "Y.", "non-dropping-particle" : "", "parse-names" : false, "suffix" : "" }, { "dropping-particle" : "", "family" : "Song", "given" : "C.X.", "non-dropping-particle" : "", "parse-names" : false, "suffix" : "" }, { "dropping-particle" : "", "family" : "Wu", "given" : "H.", "non-dropping-particle" : "", "parse-names" : false, "suffix" : "" }, { "dropping-particle" : "", "family" : "Dai", "given" : "Q.", "non-dropping-particle" : "", "parse-names" : false, "suffix" : "" }, { "dropping-particle" : "", "family" : "Irier", "given" : "H.", "non-dropping-particle" : "", "parse-names" : false, "suffix" : "" }, { "dropping-particle" : "", "family" : "Upadhyay", "given" : "A.K.", "non-dropping-particle" : "", "parse-names" : false, "suffix" : "" }, { "dropping-particle" : "", "family" : "Gearing", "given" : "M.", "non-dropping-particle" : "", "parse-names" : false, "suffix" : "" }, { "dropping-particle" : "", "family" : "Levey", "given" : "A.I.", "non-dropping-particle" : "", "parse-names" : false, "suffix" : "" }, { "dropping-particle" : "", "family" : "Al.", "given" : "Et", "non-dropping-particle" : "", "parse-names" : false, "suffix" : "" }, { "dropping-particle" : "", "family" : "Szwagierczak", "given" : "A.", "non-dropping-particle" : "", "parse-names" : false, "suffix" : "" }, { "dropping-particle" : "", "family" : "Bultmann", "given" : "S.", "non-dropping-particle" : "", "parse-names" : false, "suffix" : "" }, { "dropping-particle" : "", "family" : "Schmidt", "given" : "C.S.", "non-dropping-particle" : "", "parse-names" : false, "suffix" : "" }, { "dropping-particle" : "", "family" : "Spada", "given" : "F.", "non-dropping-particle" : "", "parse-names" : false, "suffix" : "" }, { "dropping-particle" : "", "family" : "Leonhardt", "given" : "H.", "non-dropping-particle" : "", "parse-names" : false, "suffix" : "" }, { "dropping-particle" : "", "family" : "Tahiliani", "given" : "M.", "non-dropping-particle" : "", "parse-names" : false, "suffix" : "" }, { "dropping-particle" : "", "family" : "Koh", "given" : "K.P.", "non-dropping-particle" : "", "parse-names" : false, "suffix" : "" }, { "dropping-particle" : "", "family" : "Shen", "given" : "Y.", "non-dropping-particle" : "", "parse-names" : false, "suffix" : "" }, { "dropping-particle" : "", "family" : "Pastor", "given" : "W.A.", "non-dropping-particle" : "", "parse-names" : false, "suffix" : "" }, { "dropping-particle" : "", "family" : "Bandukwala", "given" : "H.", "non-dropping-particle" : "", "parse-names" : false, "suffix" : "" }, { "dropping-particle" : "", "family" : "Brudno", "given" : "Y.", "non-dropping-particle" : "", "parse-names" : false, "suffix" : "" }, { "dropping-particle" : "", "family" : "Agarwal", "given" : "S.", "non-dropping-particle" : "", "parse-names" : false, "suffix" : "" }, { "dropping-particle" : "", "family" : "Iyer", "given" : "L.M.", "non-dropping-particle" : "", "parse-names" : false, "suffix" : "" }, { "dropping-particle" : "", "family" : "Liu", "given" : "D.R.", "non-dropping-particle" : "", "parse-names" : false, "suffix" : "" }, { "dropping-particle" : "", "family" : "Aravind", "given" : "L.", "non-dropping-particle" : "", "parse-names" : false, "suffix" : "" }, { "dropping-particle" : "", "family" : "Rao", "given" : "A.", "non-dropping-particle" : "", "parse-names" : false, "suffix" : "" }, { "dropping-particle" : "", "family" : "Tang", "given" : "F.", "non-dropping-particle" : "", "parse-names" : false, "suffix" : "" }, { "dropping-particle" : "", "family" : "Barbacioru", "given" : "C.", "non-dropping-particle" : "", "parse-names" : false, "suffix" : "" }, { "dropping-particle" : "", "family" : "Nordman", "given" : "E.", "non-dropping-particle" : "", "parse-names" : false, "suffix" : "" }, { "dropping-particle" : "", "family" : "Bao", "given" : "S.", "non-dropping-particle" : "", "parse-names" : false, "suffix" : "" }, { "dropping-particle" : "", "family" : "Lee", "given" : "C.", "non-dropping-particle" : "", "parse-names" : false, "suffix" : "" }, { "dropping-particle" : "", "family" : "Wang", "given" : "X.", "non-dropping-particle" : "", "parse-names" : false, "suffix" : "" }, { "dropping-particle" : "", "family" : "Tuch", "given" : "B.B.", "non-dropping-particle" : "", "parse-names" : false, "suffix" : "" }, { "dropping-particle" : "", "family" : "Heard", "given" : "E.", "non-dropping-particle" : "", "parse-names" : false, "suffix" : "" }, { "dropping-particle" : "", "family" : "Lao", "given" : "K.", "non-dropping-particle" : "", "parse-names" : false, "suffix" : "" }, { "dropping-particle" : "", "family" : "Surani", "given" : "M.A.", "non-dropping-particle" : "", "parse-names" : false, "suffix" : "" }, { "dropping-particle" : "", "family" : "Thomson", "given" : "J.P.", "non-dropping-particle" : "", "parse-names" : false, "suffix" : "" }, { "dropping-particle" : "", "family" : "Hunter", "given" : "J.M.", "non-dropping-particle" : "", "parse-names" : false, "suffix" : "" }, { "dropping-particle" : "", "family" : "Nestor", "given" : "C.E.", "non-dropping-particle" : "", "parse-names" : false, "suffix" : "" }, { "dropping-particle" : "", "family" : "Dunican", "given" : "D.S.", "non-dropping-particle" : "", "parse-names" : false, "suffix" : "" }, { "dropping-particle" : "", "family" : "Terranova", "given" : "R.", "non-dropping-particle" : "", "parse-names" : false, "suffix" : "" }, { "dropping-particle" : "", "family" : "Moggs", "given" : "J.G.", "non-dropping-particle" : "", "parse-names" : false, "suffix" : "" }, { "dropping-particle" : "", "family" : "Meehan", "given" : "R.R.", "non-dropping-particle" : "", "parse-names" : false, "suffix" : "" }, { "dropping-particle" : "", "family" : "Valinluck", "given" : "V.", "non-dropping-particle" : "", "parse-names" : false, "suffix" : "" }, { "dropping-particle" : "", "family" : "Tsai", "given" : "H.H.", "non-dropping-particle" : "", "parse-names" : false, "suffix" : "" }, { "dropping-particle" : "", "family" : "Rogstad", "given" : "D.K.", "non-dropping-particle" : "", "parse-names" : false, "suffix" : "" }, { "dropping-particle" : "", "family" : "Burdzy", "given" : "A.", "non-dropping-particle" : "", "parse-names" : false, "suffix" : "" }, { "dropping-particle" : "", "family" : "Bird", "given" : "A.", "non-dropping-particle" : "", "parse-names" : false, "suffix" : "" }, { "dropping-particle" : "", "family" : "Sowers", "given" : "L.C.", "non-dropping-particle" : "", "parse-names" : false, "suffix" : "" }, { "dropping-particle" : "", "family" : "Vella", "given" : "P.", "non-dropping-particle" : "", "parse-names" : false, "suffix" : "" }, { "dropping-particle" : "", "family" : "Scelfo", "given" : "A.", "non-dropping-particle" : "", "parse-names" : false, "suffix" : "" }, { "dropping-particle" : "", "family" : "Jammula", "given" : "S.", "non-dropping-particle" : "", "parse-names" : false, "suffix" : "" }, { "dropping-particle" : "", "family" : "Chiacchiera", "given" : "F.", "non-dropping-particle" : "", "parse-names" : false, "suffix" : "" }, { "dropping-particle" : "", "family" : "Williams", "given" : "K.", "non-dropping-particle" : "", "parse-names" : false, "suffix" : "" }, { "dropping-particle" : "", "family" : "Cuomo", "given" : "A.", "non-dropping-particle" : "", "parse-names" : false, "suffix" : "" }, { "dropping-particle" : "", "family" : "Roberto", "given" : "A.", "non-dropping-particle" : "", "parse-names" : false, "suffix" : "" }, { "dropping-particle" : "", "family" : "Christensen", "given" : "J.", "non-dropping-particle" : "", "parse-names" : false, "suffix" : "" }, { "dropping-particle" : "", "family" : "Bonaldi", "given" : "T.", "non-dropping-particle" : "", "parse-names" : false, "suffix" : "" }, { "dropping-particle" : "", "family" : "Helin", "given" : "K.", "non-dropping-particle" : "", "parse-names" : false, "suffix" : "" }, { "dropping-particle" : "", "family" : "Pasini", "given" : "D.", "non-dropping-particle" : "", "parse-names" : false, "suffix" : "" }, { "dropping-particle" : "", "family" : "Vincent", "given" : "J.J.", "non-dropping-particle" : "", "parse-names" : false, "suffix" : "" }, { "dropping-particle" : "", "family" : "Huang", "given" : "Y.", "non-dropping-particle" : "", "parse-names" : false, "suffix" : "" }, { "dropping-particle" : "", "family" : "Chen", "given" : "P.Y.", "non-dropping-particle" : "", "parse-names" : false, "suffix" : "" }, { "dropping-particle" : "", "family" : "Feng", "given" : "S.", "non-dropping-particle" : "", "parse-names" : false, "suffix" : "" }, { "dropping-particle" : "", "family" : "Calvopi\u00f1a", "given" : "J.H.", "non-dropping-particle" : "", "parse-names" : false, "suffix" : "" }, { "dropping-particle" : "", "family" : "Nee", "given" : "K.", "non-dropping-particle" : "", "parse-names" : false, "suffix" : "" }, { "dropping-particle" : "", "family" : "Lee", "given" : "S.A.", "non-dropping-particle" : "", "parse-names" : false, "suffix" : "" }, { "dropping-particle" : "", "family" : "Le", "given" : "T.", "non-dropping-particle" : "", "parse-names" : false, "suffix" : "" }, { "dropping-particle" : "", "family" : "Yoon", "given" : "A.J.", "non-dropping-particle" : "", "parse-names" : false, "suffix" : "" }, { "dropping-particle" : "", "family" : "Faull", "given" : "K.", "non-dropping-particle" : "", "parse-names" : false, "suffix" : "" }, { "dropping-particle" : "", "family" : "Al.", "given" : "Et", "non-dropping-particle" : "", "parse-names" : false, "suffix" : "" }, { "dropping-particle" : "", "family" : "Wanunu", "given" : "M.", "non-dropping-particle" : "", "parse-names" : false, "suffix" : "" }, { "dropping-particle" : "", "family" : "Cohen-Karni", "given" : "D.", "non-dropping-particle" : "", "parse-names" : false, "suffix" : "" }, { "dropping-particle" : "", "family" : "Johnson", "given" : "R.R.", "non-dropping-particle" : "", "parse-names" : false, "suffix" : "" }, { "dropping-particle" : "", "family" : "Fields", "given" : "L.", "non-dropping-particle" : "", "parse-names" : false, "suffix" : "" }, { "dropping-particle" : "", "family" : "Benner", "given" : "J.", "non-dropping-particle" : "", "parse-names" : false, "suffix" : "" }, { "dropping-particle" : "", "family" : "Peterman", "given" : "N.", "non-dropping-particle" : "", "parse-names" : false, "suffix" : "" }, { "dropping-particle" : "", "family" : "Zheng", "given" : "Y.", "non-dropping-particle" : "", "parse-names" : false, "suffix" : "" }, { "dropping-particle" : "", "family" : "Klein", "given" : "M.L.", "non-dropping-particle" : "", "parse-names" : false, "suffix" : "" }, { "dropping-particle" : "", "family" : "Drndic", "given" : "M.", "non-dropping-particle" : "", "parse-names" : false, "suffix" : "" }, { "dropping-particle" : "", "family" : "Ward", "given" : "P.S.", "non-dropping-particle" : "", "parse-names" : false, "suffix" : "" }, { "dropping-particle" : "", "family" : "Patel", "given" : "J.", "non-dropping-particle" : "", "parse-names" : false, "suffix" : "" }, { "dropping-particle" : "", "family" : "Wise", "given" : "D.R.", "non-dropping-particle" : "", "parse-names" : false, "suffix" : "" }, { "dropping-particle" : "", "family" : "Abdel-Wahab", "given" : "O.", "non-dropping-particle" : "", "parse-names" : false, "suffix" : "" }, { "dropping-particle" : "", "family" : "Bennett", "given" : "B.D.", "non-dropping-particle" : "", "parse-names" : false, "suffix" : "" }, { "dropping-particle" : "", "family" : "Coller", "given" : "H.A.", "non-dropping-particle" : "", "parse-names" : false, "suffix" : "" }, { "dropping-particle" : "", "family" : "Cross", "given" : "J.R.", "non-dropping-particle" : "", "parse-names" : false, "suffix" : "" }, { "dropping-particle" : "", "family" : "Fantin", "given" : "V.R.", "non-dropping-particle" : "", "parse-names" : false, "suffix" : "" }, { "dropping-particle" : "", "family" : "Hedvat", "given" : "C.V.", "non-dropping-particle" : "", "parse-names" : false, "suffix" : "" }, { "dropping-particle" : "", "family" : "Perl", "given" : "A.E.", "non-dropping-particle" : "", "parse-names" : false, "suffix" : "" }, { "dropping-particle" : "", "family" : "Al.", "given" : "Et", "non-dropping-particle" : "", "parse-names" : false, "suffix" : "" }, { "dropping-particle" : "", "family" : "Whyte", "given" : "W.A.", "non-dropping-particle" : "", "parse-names" : false, "suffix" : "" }, { "dropping-particle" : "", "family" : "Bilodeau", "given" : "S.", "non-dropping-particle" : "", "parse-names" : false, "suffix" : "" }, { "dropping-particle" : "", "family" : "Orlando", "given" : "D.A.", "non-dropping-particle" : "", "parse-names" : false, "suffix" : "" }, { "dropping-particle" : "", "family" : "Hoke", "given" : "H.A.", "non-dropping-particle" : "", "parse-names" : false, "suffix" : "" }, { "dropping-particle" : "", "family" : "Frampton", "given" : "G.M.", "non-dropping-particle" : "", "parse-names" : false, "suffix" : "" }, { "dropping-particle" : "", "family" : "Foster", "given" : "C.T.", "non-dropping-particle" : "", "parse-names" : false, "suffix" : "" }, { "dropping-particle" : "", "family" : "Cowley", "given" : "S.M.", "non-dropping-particle" : "", "parse-names" : false, "suffix" : "" }, { "dropping-particle" : "", "family" : "Young", "given" : "R.A.", "non-dropping-particle" : "", "parse-names" : false, "suffix" : "" }, { "dropping-particle" : "", "family" : "Williams", "given" : "K.", "non-dropping-particle" : "", "parse-names" : false, "suffix" : "" }, { "dropping-particle" : "", "family" : "Christensen", "given" : "J.", "non-dropping-particle" : "", "parse-names" : false, "suffix" : "" }, { "dropping-particle" : "", "family" : "Pedersen", "given" : "M.T.", "non-dropping-particle" : "", "parse-names" : false, "suffix" : "" }, { "dropping-particle" : "", "family" : "Johansen", "given" : "J.V.", "non-dropping-particle" : "", "parse-names" : false, "suffix" : "" }, { "dropping-particle" : "", "family" : "Cloos", "given" : "P.A.", "non-dropping-particle" : "", "parse-names" : false, "suffix" : "" }, { "dropping-particle" : "", "family" : "Rappsilber", "given" : "J.", "non-dropping-particle" : "", "parse-names" : false, "suffix" : "" }, { "dropping-particle" : "", "family" : "Helin", "given" : "K.", "non-dropping-particle" : "", "parse-names" : false, "suffix" : "" }, { "dropping-particle" : "", "family" : "Wossidlo", "given" : "M.", "non-dropping-particle" : "", "parse-names" : false, "suffix" : "" }, { "dropping-particle" : "", "family" : "Nakamura", "given" : "T.", "non-dropping-particle" : "", "parse-names" : false, "suffix" : "" }, { "dropping-particle" : "", "family" : "Lepikhov", "given" : "K.", "non-dropping-particle" : "", "parse-names" : false, "suffix" : "" }, { "dropping-particle" : "", "family" : "Marques", "given" : "C.J.", "non-dropping-particle" : "", "parse-names" : false, "suffix" : "" }, { "dropping-particle" : "", "family" : "Zakhartchenko", "given" : "V.", "non-dropping-particle" : "", "parse-names" : false, "suffix" : "" }, { "dropping-particle" : "", "family" : "Boiani", "given" : "M.", "non-dropping-particle" : "", "parse-names" : false, "suffix" : "" }, { "dropping-particle" : "", "family" : "Arand", "given" : "J.", "non-dropping-particle" : "", "parse-names" : false, "suffix" : "" }, { "dropping-particle" : "", "family" : "Nakano", "given" : "T.", "non-dropping-particle" : "", "parse-names" : false, "suffix" : "" }, { "dropping-particle" : "", "family" : "Reik", "given" : "W.", "non-dropping-particle" : "", "parse-names" : false, "suffix" : "" }, { "dropping-particle" : "", "family" : "Walter", "given" : "J.", "non-dropping-particle" : "", "parse-names" : false, "suffix" : "" }, { "dropping-particle" : "", "family" : "Wu", "given" : "S.C.", "non-dropping-particle" : "", "parse-names" : false, "suffix" : "" }, { "dropping-particle" : "", "family" : "Zhang", "given" : "Y.", "non-dropping-particle" : "", "parse-names" : false, "suffix" : "" }, { "dropping-particle" : "", "family" : "Wu", "given" : "H.", "non-dropping-particle" : "", "parse-names" : false, "suffix" : "" }, { "dropping-particle" : "", "family" : "Zhang", "given" : "Y.", "non-dropping-particle" : "", "parse-names" : false, "suffix" : "" }, { "dropping-particle" : "", "family" : "Wu", "given" : "H.", "non-dropping-particle" : "", "parse-names" : false, "suffix" : "" }, { "dropping-particle" : "", "family" : "Zhang", "given" : "Y.", "non-dropping-particle" : "", "parse-names" : false, "suffix" : "" }, { "dropping-particle" : "", "family" : "Wu", "given" : "H.", "non-dropping-particle" : "", "parse-names" : false, "suffix" : "" }, { "dropping-particle" : "", "family" : "Coskun", "given" : "V.", "non-dropping-particle" : "", "parse-names" : false, "suffix" : "" }, { "dropping-particle" : "", "family" : "Tao", "given" : "J.", "non-dropping-particle" : "", "parse-names" : false, "suffix" : "" }, { "dropping-particle" : "", "family" : "Xie", "given" : "W.", "non-dropping-particle" : "", "parse-names" : false, "suffix" : "" }, { "dropping-particle" : "", "family" : "Ge", "given" : "W.", "non-dropping-particle" : "", "parse-names" : false, "suffix" : "" }, { "dropping-particle" : "", "family" : "Yoshikawa", "given" : "K.", "non-dropping-particle" : "", "parse-names" : false, "suffix" : "" }, { "dropping-particle" : "", "family" : "Li", "given" : "E.", "non-dropping-particle" : "", "parse-names" : false, "suffix" : "" }, { "dropping-particle" : "", "family" : "Zhang", "given" : "Y.", "non-dropping-particle" : "", "parse-names" : false, "suffix" : "" }, { "dropping-particle" : "", "family" : "Sun", "given" : "Y.E.", "non-dropping-particle" : "", "parse-names" : false, "suffix" : "" }, { "dropping-particle" : "", "family" : "Wu", "given" : "H.", "non-dropping-particle" : "", "parse-names" : false, "suffix" : "" }, { "dropping-particle" : "", "family" : "D\u2019Alessio", "given" : "A.C.", "non-dropping-particle" : "", "parse-names" : false, "suffix" : "" }, { "dropping-particle" : "", "family" : "Ito", "given" : "S.", "non-dropping-particle" : "", "parse-names" : false, "suffix" : "" }, { "dropping-particle" : "", "family" : "Wang", "given" : "Z.", "non-dropping-particle" : "", "parse-names" : false, "suffix" : "" }, { "dropping-particle" : "", "family" : "Cui", "given" : "K.", "non-dropping-particle" : "", "parse-names" : false, "suffix" : "" }, { "dropping-particle" : "", "family" : "Zhao", "given" : "K.", "non-dropping-particle" : "", "parse-names" : false, "suffix" : "" }, { "dropping-particle" : "", "family" : "Sun", "given" : "Y.E.", "non-dropping-particle" : "", "parse-names" : false, "suffix" : "" }, { "dropping-particle" : "", "family" : "Zhang", "given" : "Y.", "non-dropping-particle" : "", "parse-names" : false, "suffix" : "" }, { "dropping-particle" : "", "family" : "Wu", "given" : "H.", "non-dropping-particle" : "", "parse-names" : false, "suffix" : "" }, { "dropping-particle" : "", "family" : "D\u2019Alessio", "given" : "A.C.", "non-dropping-particle" : "", "parse-names" : false, "suffix" : "" }, { "dropping-particle" : "", "family" : "Ito", "given" : "S.", "non-dropping-particle" : "", "parse-names" : false, "suffix" : "" }, { "dropping-particle" : "", "family" : "Xia", "given" : "K.", "non-dropping-particle" : "", "parse-names" : false, "suffix" : "" }, { "dropping-particle" : "", "family" : "Wang", "given" : "Z.", "non-dropping-particle" : "", "parse-names" : false, "suffix" : "" }, { "dropping-particle" : "", "family" : "Cui", "given" : "K.", "non-dropping-particle" : "", "parse-names" : false, "suffix" : "" }, { "dropping-particle" : "", "family" : "Zhao", "given" : "K.", "non-dropping-particle" : "", "parse-names" : false, "suffix" : "" }, { "dropping-particle" : "", "family" : "Sun", "given" : "Y.E.", "non-dropping-particle" : "", "parse-names" : false, "suffix" : "" }, { "dropping-particle" : "", "family" : "Zhang", "given" : "Y.", "non-dropping-particle" : "", "parse-names" : false, "suffix" : "" }, { "dropping-particle" : "", "family" : "Xiao", "given" : "M.", "non-dropping-particle" : "", "parse-names" : false, "suffix" : "" }, { "dropping-particle" : "", "family" : "Yang", "given" : "H.", "non-dropping-particle" : "", "parse-names" : false, "suffix" : "" }, { "dropping-particle" : "", "family" : "Xu", "given" : "W.", "non-dropping-particle" : "", "parse-names" : false, "suffix" : "" }, { "dropping-particle" : "", "family" : "Ma", "given" : "S.", "non-dropping-particle" : "", "parse-names" : false, "suffix" : "" }, { "dropping-particle" : "", "family" : "Lin", "given" : "H.", "non-dropping-particle" : "", "parse-names" : false, "suffix" : "" }, { "dropping-particle" : "", "family" : "Zhu", "given" : "H.", "non-dropping-particle" : "", "parse-names" : false, "suffix" : "" }, { "dropping-particle" : "", "family" : "Liu", "given" : "L.", "non-dropping-particle" : "", "parse-names" : false, "suffix" : "" }, { "dropping-particle" : "", "family" : "Liu", "given" : "Y.", "non-dropping-particle" : "", "parse-names" : false, "suffix" : "" }, { "dropping-particle" : "", "family" : "Yang", "given" : "C.", "non-dropping-particle" : "", "parse-names" : false, "suffix" : "" }, { "dropping-particle" : "", "family" : "Xu", "given" : "Y.", "non-dropping-particle" : "", "parse-names" : false, "suffix" : "" }, { "dropping-particle" : "", "family" : "Al.", "given" : "Et", "non-dropping-particle" : "", "parse-names" : false, "suffix" : "" }, { "dropping-particle" : "", "family" : "Xie", "given" : "W.", "non-dropping-particle" : "", "parse-names" : false, "suffix" : "" }, { "dropping-particle" : "", "family" : "Barr", "given" : "C.L.", "non-dropping-particle" : "", "parse-names" : false, "suffix" : "" }, { "dropping-particle" : "", "family" : "Kim", "given" : "A.", "non-dropping-particle" : "", "parse-names" : false, "suffix" : "" }, { "dropping-particle" : "", "family" : "Yue", "given" : "F.", "non-dropping-particle" : "", "parse-names" : false, "suffix" : "" }, { "dropping-particle" : "", "family" : "Lee", "given" : "A.Y.", "non-dropping-particle" : "", "parse-names" : false, "suffix" : "" }, { "dropping-particle" : "", "family" : "Eubanks", "given" : "J.", "non-dropping-particle" : "", "parse-names" : false, "suffix" : "" }, { "dropping-particle" : "", "family" : "Dempster", "given" : "E.L.", "non-dropping-particle" : "", "parse-names" : false, "suffix" : "" }, { "dropping-particle" : "", "family" : "Ren", "given" : "B.", "non-dropping-particle" : "", "parse-names" : false, "suffix" : "" }, { "dropping-particle" : "", "family" : "Xu", "given" : "W.", "non-dropping-particle" : "", "parse-names" : false, "suffix" : "" }, { "dropping-particle" : "", "family" : "Yang", "given" : "H.", "non-dropping-particle" : "", "parse-names" : false, "suffix" : "" }, { "dropping-particle" : "", "family" : "Liu", "given" : "Y.", "non-dropping-particle" : "", "parse-names" : false, "suffix" : "" }, { "dropping-particle" : "", "family" : "Yang", "given" : "Y.", "non-dropping-particle" : "", "parse-names" : false, "suffix" : "" }, { "dropping-particle" : "", "family" : "Wang", "given" : "P.", "non-dropping-particle" : "", "parse-names" : false, "suffix" : "" }, { "dropping-particle" : "", "family" : "Kim", "given" : "S.H.", "non-dropping-particle" : "", "parse-names" : false, "suffix" : "" }, { "dropping-particle" : "", "family" : "Ito", "given" : "S.", "non-dropping-particle" : "", "parse-names" : false, "suffix" : "" }, { "dropping-particle" : "", "family" : "Yang", "given" : "C.", "non-dropping-particle" : "", "parse-names" : false, "suffix" : "" }, { "dropping-particle" : "", "family" : "Wang", "given" : "P.", "non-dropping-particle" : "", "parse-names" : false, "suffix" : "" }, { "dropping-particle" : "", "family" : "Xiao", "given" : "M.T.", "non-dropping-particle" : "", "parse-names" : false, "suffix" : "" }, { "dropping-particle" : "", "family" : "Al.", "given" : "Et", "non-dropping-particle" : "", "parse-names" : false, "suffix" : "" }, { "dropping-particle" : "", "family" : "Xu", "given" : "Y.", "non-dropping-particle" : "", "parse-names" : false, "suffix" : "" }, { "dropping-particle" : "", "family" : "Wu", "given" : "F.", "non-dropping-particle" : "", "parse-names" : false, "suffix" : "" }, { "dropping-particle" : "", "family" : "Tan", "given" : "L.", "non-dropping-particle" : "", "parse-names" : false, "suffix" : "" }, { "dropping-particle" : "", "family" : "Kong", "given" : "L.", "non-dropping-particle" : "", "parse-names" : false, "suffix" : "" }, { "dropping-particle" : "", "family" : "Xiong", "given" : "L.", "non-dropping-particle" : "", "parse-names" : false, "suffix" : "" }, { "dropping-particle" : "", "family" : "Deng", "given" : "J.", "non-dropping-particle" : "", "parse-names" : false, "suffix" : "" }, { "dropping-particle" : "", "family" : "Barbera", "given" : "A.J.", "non-dropping-particle" : "", "parse-names" : false, "suffix" : "" }, { "dropping-particle" : "", "family" : "Zheng", "given" : "L.", "non-dropping-particle" : "", "parse-names" : false, "suffix" : "" }, { "dropping-particle" : "", "family" : "Zhang", "given" : "H.", "non-dropping-particle" : "", "parse-names" : false, "suffix" : "" }, { "dropping-particle" : "", "family" : "Huang", "given" : "S.", "non-dropping-particle" : "", "parse-names" : false, "suffix" : "" }, { "dropping-particle" : "", "family" : "Al.", "given" : "Et", "non-dropping-particle" : "", "parse-names" : false, "suffix" : "" }, { "dropping-particle" : "", "family" : "Xu", "given" : "Y.", "non-dropping-particle" : "", "parse-names" : false, "suffix" : "" }, { "dropping-particle" : "", "family" : "Xu", "given" : "C.", "non-dropping-particle" : "", "parse-names" : false, "suffix" : "" }, { "dropping-particle" : "", "family" : "Kato", "given" : "A.", "non-dropping-particle" : "", "parse-names" : false, "suffix" : "" }, { "dropping-particle" : "", "family" : "Tempel", "given" : "W.", "non-dropping-particle" : "", "parse-names" : false, "suffix" : "" }, { "dropping-particle" : "", "family" : "Abreu", "given" : "J.G.", "non-dropping-particle" : "", "parse-names" : false, "suffix" : "" }, { "dropping-particle" : "", "family" : "Bian", "given" : "C.", "non-dropping-particle" : "", "parse-names" : false, "suffix" : "" }, { "dropping-particle" : "", "family" : "Hu", "given" : "Y.", "non-dropping-particle" : "", "parse-names" : false, "suffix" : "" }, { "dropping-particle" : "", "family" : "Hu", "given" : "D.", "non-dropping-particle" : "", "parse-names" : false, "suffix" : "" }, { "dropping-particle" : "", "family" : "Zhao", "given" : "B.", "non-dropping-particle" : "", "parse-names" : false, "suffix" : "" }, { "dropping-particle" : "", "family" : "Cerovina", "given" : "T.", "non-dropping-particle" : "", "parse-names" : false, "suffix" : "" }, { "dropping-particle" : "", "family" : "Al.", "given" : "Et", "non-dropping-particle" : "", "parse-names" : false, "suffix" : "" }, { "dropping-particle" : "", "family" : "Yamaguchi", "given" : "S.", "non-dropping-particle" : "", "parse-names" : false, "suffix" : "" }, { "dropping-particle" : "", "family" : "Hong", "given" : "K.", "non-dropping-particle" : "", "parse-names" : false, "suffix" : "" }, { "dropping-particle" : "", "family" : "Liu", "given" : "R.", "non-dropping-particle" : "", "parse-names" : false, "suffix" : "" }, { "dropping-particle" : "", "family" : "Shen", "given" : "L.", "non-dropping-particle" : "", "parse-names" : false, "suffix" : "" }, { "dropping-particle" : "", "family" : "Inoue", "given" : "A.", "non-dropping-particle" : "", "parse-names" : false, "suffix" : "" }, { "dropping-particle" : "", "family" : "Diep", "given" : "D.", "non-dropping-particle" : "", "parse-names" : false, "suffix" : "" }, { "dropping-particle" : "", "family" : "Zhang", "given" : "K.", "non-dropping-particle" : "", "parse-names" : false, "suffix" : "" }, { "dropping-particle" : "", "family" : "Zhang", "given" : "Y.", "non-dropping-particle" : "", "parse-names" : false, "suffix" : "" }, { "dropping-particle" : "", "family" : "Yamaguchi", "given" : "S.", "non-dropping-particle" : "", "parse-names" : false, "suffix" : "" }, { "dropping-particle" : "", "family" : "Shen", "given" : "L.", "non-dropping-particle" : "", "parse-names" : false, "suffix" : "" }, { "dropping-particle" : "", "family" : "Liu", "given" : "Y.", "non-dropping-particle" : "", "parse-names" : false, "suffix" : "" }, { "dropping-particle" : "", "family" : "Sendler", "given" : "D.", "non-dropping-particle" : "", "parse-names" : false, "suffix" : "" }, { "dropping-particle" : "", "family" : "Zhang", "given" : "Y.", "non-dropping-particle" : "", "parse-names" : false, "suffix" : "" }, { "dropping-particle" : "", "family" : "Yamaji", "given" : "M.", "non-dropping-particle" : "", "parse-names" : false, "suffix" : "" }, { "dropping-particle" : "", "family" : "Ueda", "given" : "J.", "non-dropping-particle" : "", "parse-names" : false, "suffix" : "" }, { "dropping-particle" : "", "family" : "Hayashi", "given" : "K.", "non-dropping-particle" : "", "parse-names" : false, "suffix" : "" }, { "dropping-particle" : "", "family" : "Ohta", "given" : "H.", "non-dropping-particle" : "", "parse-names" : false, "suffix" : "" }, { "dropping-particle" : "", "family" : "Yabuta", "given" : "Y.", "non-dropping-particle" : "", "parse-names" : false, "suffix" : "" }, { "dropping-particle" : "", "family" : "Kurimoto", "given" : "K.", "non-dropping-particle" : "", "parse-names" : false, "suffix" : "" }, { "dropping-particle" : "", "family" : "Nakato", "given" : "R.", "non-dropping-particle" : "", "parse-names" : false, "suffix" : "" }, { "dropping-particle" : "", "family" : "Yamada", "given" : "Y.", "non-dropping-particle" : "", "parse-names" : false, "suffix" : "" }, { "dropping-particle" : "", "family" : "Shirahige", "given" : "K.", "non-dropping-particle" : "", "parse-names" : false, "suffix" : "" }, { "dropping-particle" : "", "family" : "Saitou", "given" : "M.", "non-dropping-particle" : "", "parse-names" : false, "suffix" : "" }, { "dropping-particle" : "", "family" : "Yang", "given" : "H.", "non-dropping-particle" : "", "parse-names" : false, "suffix" : "" }, { "dropping-particle" : "", "family" : "Liu", "given" : "Y.", "non-dropping-particle" : "", "parse-names" : false, "suffix" : "" }, { "dropping-particle" : "", "family" : "Bai", "given" : "F.", "non-dropping-particle" : "", "parse-names" : false, "suffix" : "" }, { "dropping-particle" : "", "family" : "Zhang", "given" : "J.Y.", "non-dropping-particle" : "", "parse-names" : false, "suffix" : "" }, { "dropping-particle" : "", "family" : "Ma", "given" : "S.H.", "non-dropping-particle" : "", "parse-names" : false, "suffix" : "" }, { "dropping-particle" : "", "family" : "Liu", "given" : "J.", "non-dropping-particle" : "", "parse-names" : false, "suffix" : "" }, { "dropping-particle" : "", "family" : "Xu", "given" : "Z.D.", "non-dropping-particle" : "", "parse-names" : false, "suffix" : "" }, { "dropping-particle" : "", "family" : "Zhu", "given" : "H.G.", "non-dropping-particle" : "", "parse-names" : false, "suffix" : "" }, { "dropping-particle" : "", "family" : "Ling", "given" : "Z.Q.", "non-dropping-particle" : "", "parse-names" : false, "suffix" : "" }, { "dropping-particle" : "", "family" : "Ye", "given" : "D.", "non-dropping-particle" : "", "parse-names" : false, "suffix" : "" }, { "dropping-particle" : "", "family" : "Al.", "given" : "Et", "non-dropping-particle" : "", "parse-names" : false, "suffix" : "" }, { "dropping-particle" : "", "family" : "Yildirim", "given" : "O.", "non-dropping-particle" : "", "parse-names" : false, "suffix" : "" }, { "dropping-particle" : "", "family" : "Li", "given" : "R.", "non-dropping-particle" : "", "parse-names" : false, "suffix" : "" }, { "dropping-particle" : "", "family" : "Hung", "given" : "J.H.", "non-dropping-particle" : "", "parse-names" : false, "suffix" : "" }, { "dropping-particle" : "", "family" : "Chen", "given" : "P.B.", "non-dropping-particle" : "", "parse-names" : false, "suffix" : "" }, { "dropping-particle" : "", "family" : "Dong", "given" : "X.", "non-dropping-particle" : "", "parse-names" : false, "suffix" : "" }, { "dropping-particle" : "", "family" : "Ee", "given" : "L.S.", "non-dropping-particle" : "", "parse-names" : false, "suffix" : "" }, { "dropping-particle" : "", "family" : "Weng", "given" : "Z.", "non-dropping-particle" : "", "parse-names" : false, "suffix" : "" }, { "dropping-particle" : "", "family" : "Rando", "given" : "O.J.", "non-dropping-particle" : "", "parse-names" : false, "suffix" : "" }, { "dropping-particle" : "", "family" : "Fazzio", "given" : "T.G.", "non-dropping-particle" : "", "parse-names" : false, "suffix" : "" }, { "dropping-particle" : "", "family" : "Yin", "given" : "R.", "non-dropping-particle" : "", "parse-names" : false, "suffix" : "" }, { "dropping-particle" : "", "family" : "Mao", "given" : "S.-Q.", "non-dropping-particle" : "", "parse-names" : false, "suffix" : "" }, { "dropping-particle" : "", "family" : "Zhao", "given" : "B.", "non-dropping-particle" : "", "parse-names" : false, "suffix" : "" }, { "dropping-particle" : "", "family" : "Chong", "given" : "Z.", "non-dropping-particle" : "", "parse-names" : false, "suffix" : "" }, { "dropping-particle" : "", "family" : "Yang", "given" : "Y.", "non-dropping-particle" : "", "parse-names" : false, "suffix" : "" }, { "dropping-particle" : "", "family" : "Zhao", "given" : "C.", "non-dropping-particle" : "", "parse-names" : false, "suffix" : "" }, { "dropping-particle" : "", "family" : "Zhang", "given" : "D.", "non-dropping-particle" : "", "parse-names" : false, "suffix" : "" }, { "dropping-particle" : "", "family" : "Huang", "given" : "H.", "non-dropping-particle" : "", "parse-names" : false, "suffix" : "" }, { "dropping-particle" : "", "family" : "Gao", "given" : "J.", "non-dropping-particle" : "", "parse-names" : false, "suffix" : "" }, { "dropping-particle" : "", "family" : "Li", "given" : "Z.", "non-dropping-particle" : "", "parse-names" : false, "suffix" : "" }, { "dropping-particle" : "", "family" : "Al.", "given" : "Et", "non-dropping-particle" : "", "parse-names" : false, "suffix" : "" }, { "dropping-particle" : "", "family" : "Ying", "given" : "Q.L.", "non-dropping-particle" : "", "parse-names" : false, "suffix" : "" }, { "dropping-particle" : "", "family" : "Wray", "given" : "J.", "non-dropping-particle" : "", "parse-names" : false, "suffix" : "" }, { "dropping-particle" : "", "family" : "Nichols", "given" : "J.", "non-dropping-particle" : "", "parse-names" : false, "suffix" : "" }, { "dropping-particle" : "", "family" : "Batlle-Morera", "given" : "L.", "non-dropping-particle" : "", "parse-names" : false, "suffix" : "" }, { "dropping-particle" : "", "family" : "Doble", "given" : "B.", "non-dropping-particle" : "", "parse-names" : false, "suffix" : "" }, { "dropping-particle" : "", "family" : "Woodgett", "given" : "J.", "non-dropping-particle" : "", "parse-names" : false, "suffix" : "" }, { "dropping-particle" : "", "family" : "Cohen", "given" : "P.", "non-dropping-particle" : "", "parse-names" : false, "suffix" : "" }, { "dropping-particle" : "", "family" : "Smith", "given" : "A.", "non-dropping-particle" : "", "parse-names" : false, "suffix" : "" }, { "dropping-particle" : "", "family" : "Yu", "given" : "M.", "non-dropping-particle" : "", "parse-names" : false, "suffix" : "" }, { "dropping-particle" : "", "family" : "Hon", "given" : "G.C.", "non-dropping-particle" : "", "parse-names" : false, "suffix" : "" }, { "dropping-particle" : "", "family" : "Szulwach", "given" : "K.E.", "non-dropping-particle" : "", "parse-names" : false, "suffix" : "" }, { "dropping-particle" : "", "family" : "Song", "given" : "C.X.", "non-dropping-particle" : "", "parse-names" : false, "suffix" : "" }, { "dropping-particle" : "", "family" : "Zhang", "given" : "L.", "non-dropping-particle" : "", "parse-names" : false, "suffix" : "" }, { "dropping-particle" : "", "family" : "Kim", "given" : "A.", "non-dropping-particle" : "", "parse-names" : false, "suffix" : "" }, { "dropping-particle" : "", "family" : "Li", "given" : "X.", "non-dropping-particle" : "", "parse-names" : false, "suffix" : "" }, { "dropping-particle" : "", "family" : "Dai", "given" : "Q.", "non-dropping-particle" : "", "parse-names" : false, "suffix" : "" }, { "dropping-particle" : "", "family" : "Shen", "given" : "Y.", "non-dropping-particle" : "", "parse-names" : false, "suffix" : "" }, { "dropping-particle" : "", "family" : "Park", "given" : "B.", "non-dropping-particle" : "", "parse-names" : false, "suffix" : "" }, { "dropping-particle" : "", "family" : "Al.", "given" : "Et", "non-dropping-particle" : "", "parse-names" : false, "suffix" : "" }, { "dropping-particle" : "", "family" : "Zhang", "given" : "H.", "non-dropping-particle" : "", "parse-names" : false, "suffix" : "" }, { "dropping-particle" : "", "family" : "Zhang", "given" : "X.", "non-dropping-particle" : "", "parse-names" : false, "suffix" : "" }, { "dropping-particle" : "", "family" : "Clark", "given" : "E.", "non-dropping-particle" : "", "parse-names" : false, "suffix" : "" }, { "dropping-particle" : "", "family" : "Mulcahey", "given" : "M.", "non-dropping-particle" : "", "parse-names" : false, "suffix" : "" }, { "dropping-particle" : "", "family" : "Huang", "given" : "S.", "non-dropping-particle" : "", "parse-names" : false, "suffix" : "" }, { "dropping-particle" : "", "family" : "Shi", "given" : "Y.G.", "non-dropping-particle" : "", "parse-names" : false, "suffix" : "" }, { "dropping-particle" : "", "family" : "Zhang", "given" : "L.", "non-dropping-particle" : "", "parse-names" : false, "suffix" : "" }, { "dropping-particle" : "", "family" : "Lu", "given" : "X.", "non-dropping-particle" : "", "parse-names" : false, "suffix" : "" }, { "dropping-particle" : "", "family" : "Lu", "given" : "J.", "non-dropping-particle" : "", "parse-names" : false, "suffix" : "" }, { "dropping-particle" : "", "family" : "Liang", "given" : "H.", "non-dropping-particle" : "", "parse-names" : false, "suffix" : "" }, { "dropping-particle" : "", "family" : "Dai", "given" : "Q.", "non-dropping-particle" : "", "parse-names" : false, "suffix" : "" }, { "dropping-particle" : "", "family" : "Xu", "given" : "G.L.", "non-dropping-particle" : "", "parse-names" : false, "suffix" : "" }, { "dropping-particle" : "", "family" : "Luo", "given" : "C.", "non-dropping-particle" : "", "parse-names" : false, "suffix" : "" }, { "dropping-particle" : "", "family" : "Jiang", "given" : "H.", "non-dropping-particle" : "", "parse-names" : false, "suffix" : "" }, { "dropping-particle" : "", "family" : "He", "given" : "C.", "non-dropping-particle" : "", "parse-names" : false, "suffix" : "" }, { "dropping-particle" : "", "family" : "Zhang", "given" : "R.R.", "non-dropping-particle" : "", "parse-names" : false, "suffix" : "" }, { "dropping-particle" : "", "family" : "Cui", "given" : "Q.Y.", "non-dropping-particle" : "", "parse-names" : false, "suffix" : "" }, { "dropping-particle" : "", "family" : "Murai", "given" : "K.", "non-dropping-particle" : "", "parse-names" : false, "suffix" : "" }, { "dropping-particle" : "", "family" : "Lim", "given" : "Y.C.", "non-dropping-particle" : "", "parse-names" : false, "suffix" : "" }, { "dropping-particle" : "", "family" : "Smith", "given" : "Z.D.", "non-dropping-particle" : "", "parse-names" : false, "suffix" : "" }, { "dropping-particle" : "", "family" : "Jin", "given" : "S.", "non-dropping-particle" : "", "parse-names" : false, "suffix" : "" }, { "dropping-particle" : "", "family" : "Ye", "given" : "P.", "non-dropping-particle" : "", "parse-names" : false, "suffix" : "" }, { "dropping-particle" : "", "family" : "Rosa", "given" : "L.", "non-dropping-particle" : "", "parse-names" : false, "suffix" : "" }, { "dropping-particle" : "", "family" : "Lee", "given" : "Y.K.", "non-dropping-particle" : "", "parse-names" : false, "suffix" : "" }, { "dropping-particle" : "", "family" : "Wu", "given" : "H.P.", "non-dropping-particle" : "", "parse-names" : false, "suffix" : "" }, { "dropping-particle" : "", "family" : "Al.", "given" : "Et", "non-dropping-particle" : "", "parse-names" : false, "suffix" : "" }, { "dropping-particle" : "", "family" : "Zhu", "given" : "J.K.", "non-dropping-particle" : "", "parse-names" : false, "suffix" : "" }, { "dropping-particle" : "", "family" : "Zhu", "given" : "B.", "non-dropping-particle" : "", "parse-names" : false, "suffix" : "" }, { "dropping-particle" : "", "family" : "Zheng", "given" : "Y.", "non-dropping-particle" : "", "parse-names" : false, "suffix" : "" }, { "dropping-particle" : "", "family" : "Hess", "given" : "D.", "non-dropping-particle" : "", "parse-names" : false, "suffix" : "" }, { "dropping-particle" : "", "family" : "Angliker", "given" : "H.", "non-dropping-particle" : "", "parse-names" : false, "suffix" : "" }, { "dropping-particle" : "", "family" : "Schwarz", "given" : "S.", "non-dropping-particle" : "", "parse-names" : false, "suffix" : "" }, { "dropping-particle" : "", "family" : "Siegmann", "given" : "M.", "non-dropping-particle" : "", "parse-names" : false, "suffix" : "" }, { "dropping-particle" : "", "family" : "Thiry", "given" : "S.", "non-dropping-particle" : "", "parse-names" : false, "suffix" : "" }, { "dropping-particle" : "", "family" : "Jost", "given" : "J.P.", "non-dropping-particle" : "", "parse-names" : false, "suffix" : "" }, { "dropping-particle" : "", "family" : "Zilberman", "given" : "D.", "non-dropping-particle" : "", "parse-names" : false, "suffix" : "" }, { "dropping-particle" : "", "family" : "Coleman-Derr", "given" : "D.", "non-dropping-particle" : "", "parse-names" : false, "suffix" : "" }, { "dropping-particle" : "", "family" : "Ballinger", "given" : "T.", "non-dropping-particle" : "", "parse-names" : false, "suffix" : "" }, { "dropping-particle" : "", "family" : "Henikoff", "given" : "S.", "non-dropping-particle" : "", "parse-names" : false, "suffix" : "" }, { "dropping-particle" : "", "family" : "Ziller", "given" : "M.J.", "non-dropping-particle" : "", "parse-names" : false, "suffix" : "" }, { "dropping-particle" : "", "family" : "Gu", "given" : "H.", "non-dropping-particle" : "", "parse-names" : false, "suffix" : "" }, { "dropping-particle" : "", "family" : "M\u00fcller", "given" : "F.", "non-dropping-particle" : "", "parse-names" : false, "suffix" : "" }, { "dropping-particle" : "", "family" : "Donaghey", "given" : "J.", "non-dropping-particle" : "", "parse-names" : false, "suffix" : "" }, { "dropping-particle" : "", "family" : "Tsai", "given" : "L.T.", "non-dropping-particle" : "", "parse-names" : false, "suffix" : "" }, { "dropping-particle" : "", "family" : "Kohlbacher", "given" : "O.", "non-dropping-particle" : "", "parse-names" : false, "suffix" : "" }, { "dropping-particle" : "De", "family" : "Jager", "given" : "P.L.", "non-dropping-particle" : "", "parse-names" : false, "suffix" : "" }, { "dropping-particle" : "", "family" : "Rosen", "given" : "E.D.", "non-dropping-particle" : "", "parse-names" : false, "suffix" : "" }, { "dropping-particle" : "", "family" : "Bennett", "given" : "D.A.", "non-dropping-particle" : "", "parse-names" : false, "suffix" : "" }, { "dropping-particle" : "", "family" : "Bernstein", "given" : "B.E.", "non-dropping-particle" : "", "parse-names" : false, "suffix" : "" }, { "dropping-particle" : "", "family" : "Al.", "given" : "Et", "non-dropping-particle" : "", "parse-names" : false, "suffix" : "" } ], "container-title" : "Cell", "id" : "ITEM-2", "issue" : "1-2", "issued" : { "date-parts" : [ [ "2014" ] ] }, "page" : "45-68", "title" : "Reversing DNA methylation: mechanisms, genomics, and biological functions.", "type" : "article-journal", "volume" : "156" }, "uris" : [ "http://www.mendeley.com/documents/?uuid=0bf134b3-dd3a-4fbd-9fc8-6e912a19a43e" ] } ], "mendeley" : { "formattedCitation" : "[1,4]", "plainTextFormattedCitation" : "[1,4]", "previouslyFormattedCitation" : "[1,4]" }, "properties" : { "noteIndex" : 0 }, "schema" : "https://github.com/citation-style-language/schema/raw/master/csl-citation.json" }</w:instrText>
      </w:r>
      <w:r w:rsidR="00327953" w:rsidRPr="009D4085">
        <w:rPr>
          <w:rFonts w:ascii="Times New Roman" w:hAnsi="Times New Roman" w:cs="Times New Roman"/>
          <w:color w:val="000000" w:themeColor="text1"/>
        </w:rPr>
        <w:fldChar w:fldCharType="separate"/>
      </w:r>
      <w:r w:rsidR="00DC3B05" w:rsidRPr="009D4085">
        <w:rPr>
          <w:rFonts w:ascii="Times New Roman" w:hAnsi="Times New Roman" w:cs="Times New Roman"/>
          <w:noProof/>
          <w:color w:val="000000" w:themeColor="text1"/>
        </w:rPr>
        <w:t>[1,4]</w:t>
      </w:r>
      <w:r w:rsidR="00327953" w:rsidRPr="009D4085">
        <w:rPr>
          <w:rFonts w:ascii="Times New Roman" w:hAnsi="Times New Roman" w:cs="Times New Roman"/>
          <w:color w:val="000000" w:themeColor="text1"/>
        </w:rPr>
        <w:fldChar w:fldCharType="end"/>
      </w:r>
      <w:r w:rsidR="00633107" w:rsidRPr="009D4085">
        <w:rPr>
          <w:rFonts w:ascii="Times New Roman" w:hAnsi="Times New Roman" w:cs="Times New Roman"/>
          <w:color w:val="000000" w:themeColor="text1"/>
        </w:rPr>
        <w:t xml:space="preserve">. </w:t>
      </w:r>
      <w:r w:rsidR="00875985" w:rsidRPr="009D4085">
        <w:rPr>
          <w:rFonts w:ascii="Times New Roman" w:hAnsi="Times New Roman" w:cs="Times New Roman"/>
          <w:color w:val="000000" w:themeColor="text1"/>
        </w:rPr>
        <w:t xml:space="preserve">In </w:t>
      </w:r>
      <w:r w:rsidR="00C57619" w:rsidRPr="009D4085">
        <w:rPr>
          <w:rFonts w:ascii="Times New Roman" w:hAnsi="Times New Roman" w:cs="Times New Roman"/>
          <w:color w:val="000000" w:themeColor="text1"/>
          <w:lang w:eastAsia="zh-CN"/>
        </w:rPr>
        <w:t>nature</w:t>
      </w:r>
      <w:r w:rsidR="00DD4F4D" w:rsidRPr="009D4085">
        <w:rPr>
          <w:rFonts w:ascii="Times New Roman" w:hAnsi="Times New Roman" w:cs="Times New Roman"/>
          <w:color w:val="000000" w:themeColor="text1"/>
        </w:rPr>
        <w:t xml:space="preserve">, the deposition and maintenance </w:t>
      </w:r>
      <w:r w:rsidR="00F9008E" w:rsidRPr="009D4085">
        <w:rPr>
          <w:rFonts w:ascii="Times New Roman" w:hAnsi="Times New Roman" w:cs="Times New Roman"/>
          <w:color w:val="000000" w:themeColor="text1"/>
        </w:rPr>
        <w:t xml:space="preserve">of </w:t>
      </w:r>
      <w:proofErr w:type="spellStart"/>
      <w:r w:rsidR="00B61A5A">
        <w:rPr>
          <w:rFonts w:ascii="Times New Roman" w:hAnsi="Times New Roman" w:cs="Times New Roman"/>
          <w:color w:val="000000" w:themeColor="text1"/>
        </w:rPr>
        <w:t>DNAm</w:t>
      </w:r>
      <w:proofErr w:type="spellEnd"/>
      <w:r w:rsidR="00F9008E" w:rsidRPr="009D4085">
        <w:rPr>
          <w:rFonts w:ascii="Times New Roman" w:hAnsi="Times New Roman" w:cs="Times New Roman"/>
          <w:color w:val="000000" w:themeColor="text1"/>
        </w:rPr>
        <w:t xml:space="preserve"> </w:t>
      </w:r>
      <w:r w:rsidR="00AE4AE7" w:rsidRPr="009D4085">
        <w:rPr>
          <w:rFonts w:ascii="Times New Roman" w:hAnsi="Times New Roman" w:cs="Times New Roman"/>
          <w:color w:val="000000" w:themeColor="text1"/>
        </w:rPr>
        <w:t>statu</w:t>
      </w:r>
      <w:r w:rsidR="00DC4E76" w:rsidRPr="009D4085">
        <w:rPr>
          <w:rFonts w:ascii="Times New Roman" w:hAnsi="Times New Roman" w:cs="Times New Roman"/>
          <w:color w:val="000000" w:themeColor="text1"/>
        </w:rPr>
        <w:t>s</w:t>
      </w:r>
      <w:r w:rsidR="00AE4AE7" w:rsidRPr="009D4085">
        <w:rPr>
          <w:rFonts w:ascii="Times New Roman" w:hAnsi="Times New Roman" w:cs="Times New Roman"/>
          <w:color w:val="000000" w:themeColor="text1"/>
        </w:rPr>
        <w:t xml:space="preserve"> </w:t>
      </w:r>
      <w:r w:rsidR="00E35A4E">
        <w:rPr>
          <w:rFonts w:ascii="Times New Roman" w:hAnsi="Times New Roman" w:cs="Times New Roman"/>
          <w:color w:val="000000" w:themeColor="text1"/>
        </w:rPr>
        <w:t>is</w:t>
      </w:r>
      <w:r w:rsidR="00AE4AE7" w:rsidRPr="009D4085">
        <w:rPr>
          <w:rFonts w:ascii="Times New Roman" w:hAnsi="Times New Roman" w:cs="Times New Roman"/>
          <w:color w:val="000000" w:themeColor="text1"/>
        </w:rPr>
        <w:t xml:space="preserve"> </w:t>
      </w:r>
      <w:r w:rsidR="009E20C7">
        <w:rPr>
          <w:rFonts w:ascii="Times New Roman" w:hAnsi="Times New Roman" w:cs="Times New Roman"/>
          <w:color w:val="000000" w:themeColor="text1"/>
        </w:rPr>
        <w:t>controlled</w:t>
      </w:r>
      <w:r w:rsidR="00AE4AE7" w:rsidRPr="009D4085">
        <w:rPr>
          <w:rFonts w:ascii="Times New Roman" w:hAnsi="Times New Roman" w:cs="Times New Roman"/>
          <w:color w:val="000000" w:themeColor="text1"/>
        </w:rPr>
        <w:t xml:space="preserve"> by</w:t>
      </w:r>
      <w:r w:rsidR="006237E7" w:rsidRPr="009D4085">
        <w:rPr>
          <w:rFonts w:ascii="Times New Roman" w:hAnsi="Times New Roman" w:cs="Times New Roman"/>
          <w:color w:val="000000" w:themeColor="text1"/>
        </w:rPr>
        <w:t xml:space="preserve"> </w:t>
      </w:r>
      <w:r w:rsidR="00A43725" w:rsidRPr="009D4085">
        <w:rPr>
          <w:rFonts w:ascii="Times New Roman" w:hAnsi="Times New Roman" w:cs="Times New Roman"/>
          <w:color w:val="000000" w:themeColor="text1"/>
        </w:rPr>
        <w:t>highly</w:t>
      </w:r>
      <w:r w:rsidR="006237E7" w:rsidRPr="009D4085">
        <w:rPr>
          <w:rFonts w:ascii="Times New Roman" w:hAnsi="Times New Roman" w:cs="Times New Roman"/>
          <w:color w:val="000000" w:themeColor="text1"/>
        </w:rPr>
        <w:t xml:space="preserve"> </w:t>
      </w:r>
      <w:r w:rsidR="00431026" w:rsidRPr="009D4085">
        <w:rPr>
          <w:rFonts w:ascii="Times New Roman" w:hAnsi="Times New Roman" w:cs="Times New Roman"/>
          <w:color w:val="000000" w:themeColor="text1"/>
        </w:rPr>
        <w:t xml:space="preserve">conserved </w:t>
      </w:r>
      <w:r w:rsidR="006237E7" w:rsidRPr="009D4085">
        <w:rPr>
          <w:rFonts w:ascii="Times New Roman" w:hAnsi="Times New Roman" w:cs="Times New Roman"/>
          <w:color w:val="000000" w:themeColor="text1"/>
        </w:rPr>
        <w:t>enzymes</w:t>
      </w:r>
      <w:r w:rsidR="005F5637" w:rsidRPr="009D4085">
        <w:rPr>
          <w:rFonts w:ascii="Times New Roman" w:hAnsi="Times New Roman" w:cs="Times New Roman"/>
          <w:color w:val="000000" w:themeColor="text1"/>
        </w:rPr>
        <w:t xml:space="preserve">, </w:t>
      </w:r>
      <w:r w:rsidR="00BA1D1E" w:rsidRPr="009D4085">
        <w:rPr>
          <w:rFonts w:ascii="Times New Roman" w:hAnsi="Times New Roman" w:cs="Times New Roman"/>
          <w:color w:val="000000" w:themeColor="text1"/>
        </w:rPr>
        <w:t xml:space="preserve">such as </w:t>
      </w:r>
      <w:r w:rsidR="005F5637" w:rsidRPr="009D4085">
        <w:rPr>
          <w:rFonts w:ascii="Times New Roman" w:hAnsi="Times New Roman" w:cs="Times New Roman"/>
          <w:color w:val="000000" w:themeColor="text1"/>
        </w:rPr>
        <w:t xml:space="preserve">DNA </w:t>
      </w:r>
      <w:proofErr w:type="spellStart"/>
      <w:r w:rsidR="005F5637" w:rsidRPr="009D4085">
        <w:rPr>
          <w:rFonts w:ascii="Times New Roman" w:hAnsi="Times New Roman" w:cs="Times New Roman"/>
          <w:color w:val="000000" w:themeColor="text1"/>
        </w:rPr>
        <w:t>methyltransferase</w:t>
      </w:r>
      <w:proofErr w:type="spellEnd"/>
      <w:r w:rsidR="005F5637" w:rsidRPr="009D4085">
        <w:rPr>
          <w:rFonts w:ascii="Times New Roman" w:hAnsi="Times New Roman" w:cs="Times New Roman"/>
          <w:color w:val="000000" w:themeColor="text1"/>
        </w:rPr>
        <w:t xml:space="preserve"> 1 (DNMT1), DNMT3A and DNMT3B</w:t>
      </w:r>
      <w:r w:rsidR="00DF7BA7" w:rsidRPr="009D4085">
        <w:rPr>
          <w:rFonts w:ascii="Times New Roman" w:hAnsi="Times New Roman" w:cs="Times New Roman"/>
          <w:color w:val="000000" w:themeColor="text1"/>
        </w:rPr>
        <w:t xml:space="preserve"> </w:t>
      </w:r>
      <w:r w:rsidR="00DF7BA7" w:rsidRPr="009D4085">
        <w:rPr>
          <w:rFonts w:ascii="Times New Roman" w:hAnsi="Times New Roman" w:cs="Times New Roman"/>
          <w:color w:val="000000" w:themeColor="text1"/>
        </w:rPr>
        <w:fldChar w:fldCharType="begin" w:fldLock="1"/>
      </w:r>
      <w:r w:rsidR="004F17B1" w:rsidRPr="009D4085">
        <w:rPr>
          <w:rFonts w:ascii="Times New Roman" w:hAnsi="Times New Roman" w:cs="Times New Roman"/>
          <w:color w:val="000000" w:themeColor="text1"/>
        </w:rPr>
        <w:instrText>ADDIN CSL_CITATION { "citationItems" : [ { "id" : "ITEM-1", "itemData" : { "DOI" : "10.1016/S0092-8674(00)81656-6", "ISBN" : "0092-8674 (Print)\\r0092-8674 (Linking)", "ISSN" : "00928674", "PMID" : "10555141", "abstract" : "The establishment of DNA methylation patterns requires de novo methylation that occurs predominantly during early development and gametogenesis in mice. Here we demonstrate that two recently identified DNA methyltransferases, Dnmt3a and Dnmt3b, are essential for de novo methylation and for mouse development. Inactivation of both genes by gene targeting blocks de novo methylation in ES cells and early embryos, but it has no effect on maintenance of imprinted methylation patterns. Dnmt3a and Dnmt3b also exhibit nonoverlapping functions in development, with Dnmt3b specifically required for methylation of centromeric minor satellite repeats. Mutations of human DNMT3B are found in ICF syndrome, a developmental defect characterized by hypomethylation of pericentromeric repeats. Our results indicate that both Dnmt3a and Dnmt3b function as de novo methyltransferases that play important roles in normal development and disease.", "author" : [ { "dropping-particle" : "", "family" : "Okano", "given" : "Masaki", "non-dropping-particle" : "", "parse-names" : false, "suffix" : "" }, { "dropping-particle" : "", "family" : "Bell", "given" : "Daphne W.", "non-dropping-particle" : "", "parse-names" : false, "suffix" : "" }, { "dropping-particle" : "", "family" : "Haber", "given" : "Daniel A.", "non-dropping-particle" : "", "parse-names" : false, "suffix" : "" }, { "dropping-particle" : "", "family" : "Li", "given" : "En", "non-dropping-particle" : "", "parse-names" : false, "suffix" : "" } ], "container-title" : "Cell", "id" : "ITEM-1", "issue" : "3", "issued" : { "date-parts" : [ [ "1999" ] ] }, "page" : "247-257", "title" : "DNA methyltransferases Dnmt3a and Dnmt3b are essential for de novo methylation and mammalian development", "type" : "article-journal", "volume" : "99" }, "uris" : [ "http://www.mendeley.com/documents/?uuid=9b5ed4e4-69ee-4ea8-976e-7fe805f83f94" ] }, { "id" : "ITEM-2", "itemData" : { "DOI" : "10.1038/nrg3354", "ISBN" : "1471-0064 (Electronic)\\r1471-0056 (Linking)", "ISSN" : "14710056", "PMID" : "23400093", "abstract" : "DNA methylation is among the best studied epigenetic modifications and is essential to mammalian development. Although the methylation status of most CpG dinucleotides in the genome is stably propagated through mitosis, improvements to methods for measuring methylation have identified numerous regions in which it is dynamically regulated. In this Review, we discuss key concepts in the function of DNA methylation in mammals, stemming from more than two decades of research, including many recent studies that have elucidated when and where DNA methylation has a regulatory role in the genome. We include insights from early development, embryonic stem cells and adult lineages, particularly haematopoiesis, to highlight the general features of this modification as it participates in both global and localized epigenetic regulation.", "author" : [ { "dropping-particle" : "", "family" : "Smith", "given" : "Zachary D.", "non-dropping-particle" : "", "parse-names" : false, "suffix" : "" }, { "dropping-particle" : "", "family" : "Meissner", "given" : "Alexander", "non-dropping-particle" : "", "parse-names" : false, "suffix" : "" } ], "container-title" : "Nature Reviews Genetics", "id" : "ITEM-2", "issue" : "3", "issued" : { "date-parts" : [ [ "2013" ] ] }, "page" : "204-220", "title" : "DNA methylation: Roles in mammalian development", "type" : "article", "volume" : "14" }, "uris" : [ "http://www.mendeley.com/documents/?uuid=8708a496-0969-47a4-b9ae-d2e428e20d94" ] } ], "mendeley" : { "formattedCitation" : "[2,5]", "plainTextFormattedCitation" : "[2,5]", "previouslyFormattedCitation" : "[2,5]" }, "properties" : { "noteIndex" : 0 }, "schema" : "https://github.com/citation-style-language/schema/raw/master/csl-citation.json" }</w:instrText>
      </w:r>
      <w:r w:rsidR="00DF7BA7" w:rsidRPr="009D4085">
        <w:rPr>
          <w:rFonts w:ascii="Times New Roman" w:hAnsi="Times New Roman" w:cs="Times New Roman"/>
          <w:color w:val="000000" w:themeColor="text1"/>
        </w:rPr>
        <w:fldChar w:fldCharType="separate"/>
      </w:r>
      <w:r w:rsidR="00DF7BA7" w:rsidRPr="009D4085">
        <w:rPr>
          <w:rFonts w:ascii="Times New Roman" w:hAnsi="Times New Roman" w:cs="Times New Roman"/>
          <w:noProof/>
          <w:color w:val="000000" w:themeColor="text1"/>
        </w:rPr>
        <w:t>[2,5]</w:t>
      </w:r>
      <w:r w:rsidR="00DF7BA7" w:rsidRPr="009D4085">
        <w:rPr>
          <w:rFonts w:ascii="Times New Roman" w:hAnsi="Times New Roman" w:cs="Times New Roman"/>
          <w:color w:val="000000" w:themeColor="text1"/>
        </w:rPr>
        <w:fldChar w:fldCharType="end"/>
      </w:r>
      <w:r w:rsidR="007A664E" w:rsidRPr="009D4085">
        <w:rPr>
          <w:rFonts w:ascii="Times New Roman" w:hAnsi="Times New Roman" w:cs="Times New Roman"/>
          <w:color w:val="000000" w:themeColor="text1"/>
        </w:rPr>
        <w:t xml:space="preserve">. </w:t>
      </w:r>
      <w:r w:rsidR="00570521" w:rsidRPr="009D4085">
        <w:rPr>
          <w:rFonts w:ascii="Times New Roman" w:hAnsi="Times New Roman" w:cs="Times New Roman"/>
          <w:color w:val="000000" w:themeColor="text1"/>
        </w:rPr>
        <w:t>As</w:t>
      </w:r>
      <w:r w:rsidR="006D306B" w:rsidRPr="009D4085">
        <w:rPr>
          <w:rFonts w:ascii="Times New Roman" w:hAnsi="Times New Roman" w:cs="Times New Roman"/>
          <w:color w:val="000000" w:themeColor="text1"/>
        </w:rPr>
        <w:t xml:space="preserve"> a</w:t>
      </w:r>
      <w:r w:rsidR="00570521" w:rsidRPr="009D4085">
        <w:rPr>
          <w:rFonts w:ascii="Times New Roman" w:hAnsi="Times New Roman" w:cs="Times New Roman"/>
          <w:color w:val="000000" w:themeColor="text1"/>
        </w:rPr>
        <w:t xml:space="preserve"> result of</w:t>
      </w:r>
      <w:r w:rsidR="002D6B55" w:rsidRPr="009D4085">
        <w:rPr>
          <w:rFonts w:ascii="Times New Roman" w:hAnsi="Times New Roman" w:cs="Times New Roman"/>
          <w:color w:val="000000" w:themeColor="text1"/>
        </w:rPr>
        <w:t xml:space="preserve"> the locally coordinated activities of these enzymes, adjacent </w:t>
      </w:r>
      <w:proofErr w:type="spellStart"/>
      <w:r w:rsidR="002D6B55" w:rsidRPr="009D4085">
        <w:rPr>
          <w:rFonts w:ascii="Times New Roman" w:hAnsi="Times New Roman" w:cs="Times New Roman"/>
          <w:color w:val="000000" w:themeColor="text1"/>
        </w:rPr>
        <w:t>CpG</w:t>
      </w:r>
      <w:proofErr w:type="spellEnd"/>
      <w:r w:rsidR="002D6B55" w:rsidRPr="009D4085">
        <w:rPr>
          <w:rFonts w:ascii="Times New Roman" w:hAnsi="Times New Roman" w:cs="Times New Roman"/>
          <w:color w:val="000000" w:themeColor="text1"/>
        </w:rPr>
        <w:t xml:space="preserve"> sites </w:t>
      </w:r>
      <w:r w:rsidR="007A0145" w:rsidRPr="009D4085">
        <w:rPr>
          <w:rFonts w:ascii="Times New Roman" w:hAnsi="Times New Roman" w:cs="Times New Roman"/>
          <w:color w:val="000000" w:themeColor="text1"/>
        </w:rPr>
        <w:t xml:space="preserve">are </w:t>
      </w:r>
      <w:r w:rsidR="00CA0EFE" w:rsidRPr="009D4085">
        <w:rPr>
          <w:rFonts w:ascii="Times New Roman" w:hAnsi="Times New Roman" w:cs="Times New Roman"/>
          <w:color w:val="000000" w:themeColor="text1"/>
        </w:rPr>
        <w:t>strongly co-methylated</w:t>
      </w:r>
      <w:r w:rsidR="00A2324C" w:rsidRPr="009D4085">
        <w:rPr>
          <w:rFonts w:ascii="Times New Roman" w:hAnsi="Times New Roman" w:cs="Times New Roman"/>
          <w:color w:val="000000" w:themeColor="text1"/>
        </w:rPr>
        <w:t xml:space="preserve"> and </w:t>
      </w:r>
      <w:r w:rsidR="00CA0EFE" w:rsidRPr="009D4085">
        <w:rPr>
          <w:rFonts w:ascii="Times New Roman" w:hAnsi="Times New Roman" w:cs="Times New Roman"/>
          <w:color w:val="000000" w:themeColor="text1"/>
        </w:rPr>
        <w:t>thereby shar</w:t>
      </w:r>
      <w:r w:rsidR="00115849" w:rsidRPr="009D4085">
        <w:rPr>
          <w:rFonts w:ascii="Times New Roman" w:hAnsi="Times New Roman" w:cs="Times New Roman"/>
          <w:color w:val="000000" w:themeColor="text1"/>
        </w:rPr>
        <w:t>ing</w:t>
      </w:r>
      <w:r w:rsidR="00CA0EFE" w:rsidRPr="009D4085">
        <w:rPr>
          <w:rFonts w:ascii="Times New Roman" w:hAnsi="Times New Roman" w:cs="Times New Roman"/>
          <w:color w:val="000000" w:themeColor="text1"/>
        </w:rPr>
        <w:t xml:space="preserve"> </w:t>
      </w:r>
      <w:r w:rsidR="00627DAC" w:rsidRPr="009D4085">
        <w:rPr>
          <w:rFonts w:ascii="Times New Roman" w:hAnsi="Times New Roman" w:cs="Times New Roman"/>
          <w:color w:val="000000" w:themeColor="text1"/>
        </w:rPr>
        <w:t xml:space="preserve">fairly </w:t>
      </w:r>
      <w:r w:rsidR="00CA0EFE" w:rsidRPr="009D4085">
        <w:rPr>
          <w:rFonts w:ascii="Times New Roman" w:hAnsi="Times New Roman" w:cs="Times New Roman"/>
          <w:color w:val="000000" w:themeColor="text1"/>
        </w:rPr>
        <w:t>similar methylation status</w:t>
      </w:r>
      <w:r w:rsidR="008E796B" w:rsidRPr="009D4085">
        <w:rPr>
          <w:rFonts w:ascii="Times New Roman" w:hAnsi="Times New Roman" w:cs="Times New Roman"/>
          <w:color w:val="000000" w:themeColor="text1"/>
        </w:rPr>
        <w:t xml:space="preserve"> </w:t>
      </w:r>
      <w:r w:rsidR="004F17B1" w:rsidRPr="009D4085">
        <w:rPr>
          <w:rFonts w:ascii="Times New Roman" w:hAnsi="Times New Roman" w:cs="Times New Roman"/>
          <w:color w:val="000000" w:themeColor="text1"/>
        </w:rPr>
        <w:fldChar w:fldCharType="begin" w:fldLock="1"/>
      </w:r>
      <w:r w:rsidR="00B92AA7" w:rsidRPr="009D4085">
        <w:rPr>
          <w:rFonts w:ascii="Times New Roman" w:hAnsi="Times New Roman" w:cs="Times New Roman"/>
          <w:color w:val="000000" w:themeColor="text1"/>
        </w:rPr>
        <w:instrText>ADDIN CSL_CITATION { "citationItems" : [ { "id" : "ITEM-1", "itemData" : { "DOI" : "10.1038/ng.3805", "ISBN" : "1546-1718 (Electronic)\r1061-4036 (Linking)", "ISSN" : "15461718", "PMID" : "28263317", "abstract" : "Adjacent CpG sites in mammalian genomes can be co-methylated owing to the processivity of methyltransferases or demethylases, yet discordant methylation patterns have also been observed, which are related to stochastic or uncoordinated molecular processes. We focused on a systematic search and investigation of regions in the full human genome that show highly coordinated methylation. We defined 147,888 blocks of tightly coupled CpG sites, called methylation haplotype blocks, after analysis of 61 whole-genome bisulfite sequencing data sets and validation with 101 reduced-representation bisulfite sequencing data sets and 637 methylation array data sets. Using a metric called methylation haplotype load, we performed tissue-specific methylation analysis at the block level. Subsets of informative blocks were further identified for deconvolution of heterogeneous samples. Finally, using methylation haplotypes we demonstrated quantitative estimation of tumor load and tissue-of-origin mapping in the circulating cell-free DNA of 59 patients with lung or colorectal cancer.", "author" : [ { "dropping-particle" : "", "family" : "Guo", "given" : "Shicheng", "non-dropping-particle" : "", "parse-names" : false, "suffix" : "" }, { "dropping-particle" : "", "family" : "Diep", "given" : "Dinh", "non-dropping-particle" : "", "parse-names" : false, "suffix" : "" }, { "dropping-particle" : "", "family" : "Plongthongkum", "given" : "Nongluk", "non-dropping-particle" : "", "parse-names" : false, "suffix" : "" }, { "dropping-particle" : "", "family" : "Fung", "given" : "Ho Lim", "non-dropping-particle" : "", "parse-names" : false, "suffix" : "" }, { "dropping-particle" : "", "family" : "Zhang", "given" : "Kang", "non-dropping-particle" : "", "parse-names" : false, "suffix" : "" }, { "dropping-particle" : "", "family" : "Zhang", "given" : "Kun", "non-dropping-particle" : "", "parse-names" : false, "suffix" : "" } ], "container-title" : "Nature Genetics", "id" : "ITEM-1", "issue" : "4", "issued" : { "date-parts" : [ [ "2017" ] ] }, "page" : "635-642", "title" : "Identification of methylation haplotype blocks AIDS in deconvolution of heterogeneous tissue samples and tumor tissue-of-origin mapping from plasma DNA", "type" : "article-journal", "volume" : "49" }, "uris" : [ "http://www.mendeley.com/documents/?uuid=26126026-bf4e-4894-b3c6-2dd52b83d91a" ] } ], "mendeley" : { "formattedCitation" : "[6]", "plainTextFormattedCitation" : "[6]", "previouslyFormattedCitation" : "[6]" }, "properties" : { "noteIndex" : 0 }, "schema" : "https://github.com/citation-style-language/schema/raw/master/csl-citation.json" }</w:instrText>
      </w:r>
      <w:r w:rsidR="004F17B1" w:rsidRPr="009D4085">
        <w:rPr>
          <w:rFonts w:ascii="Times New Roman" w:hAnsi="Times New Roman" w:cs="Times New Roman"/>
          <w:color w:val="000000" w:themeColor="text1"/>
        </w:rPr>
        <w:fldChar w:fldCharType="separate"/>
      </w:r>
      <w:r w:rsidR="004F17B1" w:rsidRPr="009D4085">
        <w:rPr>
          <w:rFonts w:ascii="Times New Roman" w:hAnsi="Times New Roman" w:cs="Times New Roman"/>
          <w:noProof/>
          <w:color w:val="000000" w:themeColor="text1"/>
        </w:rPr>
        <w:t>[6]</w:t>
      </w:r>
      <w:r w:rsidR="004F17B1" w:rsidRPr="009D4085">
        <w:rPr>
          <w:rFonts w:ascii="Times New Roman" w:hAnsi="Times New Roman" w:cs="Times New Roman"/>
          <w:color w:val="000000" w:themeColor="text1"/>
        </w:rPr>
        <w:fldChar w:fldCharType="end"/>
      </w:r>
      <w:r w:rsidR="001A6207" w:rsidRPr="009D4085">
        <w:rPr>
          <w:rFonts w:ascii="Times New Roman" w:hAnsi="Times New Roman" w:cs="Times New Roman"/>
          <w:color w:val="000000" w:themeColor="text1"/>
        </w:rPr>
        <w:t xml:space="preserve">. </w:t>
      </w:r>
      <w:r w:rsidR="000D736A" w:rsidRPr="009D4085">
        <w:rPr>
          <w:rFonts w:ascii="Times New Roman" w:hAnsi="Times New Roman" w:cs="Times New Roman"/>
          <w:color w:val="000000" w:themeColor="text1"/>
        </w:rPr>
        <w:t xml:space="preserve">These </w:t>
      </w:r>
      <w:r w:rsidR="00A808C3" w:rsidRPr="009D4085">
        <w:rPr>
          <w:rFonts w:ascii="Times New Roman" w:hAnsi="Times New Roman" w:cs="Times New Roman"/>
          <w:color w:val="000000" w:themeColor="text1"/>
        </w:rPr>
        <w:t xml:space="preserve">blocks of </w:t>
      </w:r>
      <w:r w:rsidR="00087918" w:rsidRPr="009D4085">
        <w:rPr>
          <w:rFonts w:ascii="Times New Roman" w:hAnsi="Times New Roman" w:cs="Times New Roman"/>
          <w:color w:val="000000" w:themeColor="text1"/>
        </w:rPr>
        <w:t xml:space="preserve">tightly </w:t>
      </w:r>
      <w:r w:rsidR="00A33104" w:rsidRPr="009D4085">
        <w:rPr>
          <w:rFonts w:ascii="Times New Roman" w:hAnsi="Times New Roman" w:cs="Times New Roman"/>
          <w:color w:val="000000" w:themeColor="text1"/>
        </w:rPr>
        <w:t xml:space="preserve">co-methylated </w:t>
      </w:r>
      <w:proofErr w:type="spellStart"/>
      <w:r w:rsidR="00ED6AA2" w:rsidRPr="009D4085">
        <w:rPr>
          <w:rFonts w:ascii="Times New Roman" w:hAnsi="Times New Roman" w:cs="Times New Roman"/>
          <w:color w:val="000000" w:themeColor="text1"/>
        </w:rPr>
        <w:t>CpG</w:t>
      </w:r>
      <w:r w:rsidR="00A1396C" w:rsidRPr="009D4085">
        <w:rPr>
          <w:rFonts w:ascii="Times New Roman" w:hAnsi="Times New Roman" w:cs="Times New Roman"/>
          <w:color w:val="000000" w:themeColor="text1"/>
        </w:rPr>
        <w:t>s</w:t>
      </w:r>
      <w:proofErr w:type="spellEnd"/>
      <w:r w:rsidR="00ED6AA2" w:rsidRPr="009D4085">
        <w:rPr>
          <w:rFonts w:ascii="Times New Roman" w:hAnsi="Times New Roman" w:cs="Times New Roman"/>
          <w:color w:val="000000" w:themeColor="text1"/>
        </w:rPr>
        <w:t xml:space="preserve"> </w:t>
      </w:r>
      <w:r w:rsidR="00856267" w:rsidRPr="009D4085">
        <w:rPr>
          <w:rFonts w:ascii="Times New Roman" w:hAnsi="Times New Roman" w:cs="Times New Roman"/>
          <w:color w:val="000000" w:themeColor="text1"/>
        </w:rPr>
        <w:t>are</w:t>
      </w:r>
      <w:r w:rsidR="001B60F7" w:rsidRPr="009D4085">
        <w:rPr>
          <w:rFonts w:ascii="Times New Roman" w:hAnsi="Times New Roman" w:cs="Times New Roman"/>
          <w:color w:val="000000" w:themeColor="text1"/>
        </w:rPr>
        <w:t xml:space="preserve"> </w:t>
      </w:r>
      <w:r w:rsidR="00B2325A">
        <w:rPr>
          <w:rFonts w:ascii="Times New Roman" w:hAnsi="Times New Roman" w:cs="Times New Roman"/>
          <w:color w:val="000000" w:themeColor="text1"/>
        </w:rPr>
        <w:t>defined</w:t>
      </w:r>
      <w:r w:rsidR="00F50418" w:rsidRPr="009D4085">
        <w:rPr>
          <w:rFonts w:ascii="Times New Roman" w:hAnsi="Times New Roman" w:cs="Times New Roman"/>
          <w:color w:val="000000" w:themeColor="text1"/>
        </w:rPr>
        <w:t xml:space="preserve"> as</w:t>
      </w:r>
      <w:r w:rsidR="00D151BE" w:rsidRPr="009D4085">
        <w:rPr>
          <w:rFonts w:ascii="Times New Roman" w:hAnsi="Times New Roman" w:cs="Times New Roman"/>
          <w:color w:val="000000" w:themeColor="text1"/>
        </w:rPr>
        <w:t xml:space="preserve"> methylation haplotype</w:t>
      </w:r>
      <w:r w:rsidR="00EE440D" w:rsidRPr="009D4085">
        <w:rPr>
          <w:rFonts w:ascii="Times New Roman" w:hAnsi="Times New Roman" w:cs="Times New Roman"/>
          <w:color w:val="000000" w:themeColor="text1"/>
        </w:rPr>
        <w:t xml:space="preserve"> blocks</w:t>
      </w:r>
      <w:r w:rsidR="009A7258" w:rsidRPr="009D4085">
        <w:rPr>
          <w:rFonts w:ascii="Times New Roman" w:hAnsi="Times New Roman" w:cs="Times New Roman"/>
          <w:color w:val="000000" w:themeColor="text1"/>
        </w:rPr>
        <w:t xml:space="preserve"> (MHBs)</w:t>
      </w:r>
      <w:r w:rsidR="00B92AA7" w:rsidRPr="009D4085">
        <w:rPr>
          <w:rFonts w:ascii="Times New Roman" w:hAnsi="Times New Roman" w:cs="Times New Roman"/>
          <w:color w:val="000000" w:themeColor="text1"/>
        </w:rPr>
        <w:t xml:space="preserve"> </w:t>
      </w:r>
      <w:r w:rsidR="00B92AA7" w:rsidRPr="009D4085">
        <w:rPr>
          <w:rFonts w:ascii="Times New Roman" w:hAnsi="Times New Roman" w:cs="Times New Roman"/>
          <w:color w:val="000000" w:themeColor="text1"/>
        </w:rPr>
        <w:fldChar w:fldCharType="begin" w:fldLock="1"/>
      </w:r>
      <w:r w:rsidR="00871308" w:rsidRPr="009D4085">
        <w:rPr>
          <w:rFonts w:ascii="Times New Roman" w:hAnsi="Times New Roman" w:cs="Times New Roman"/>
          <w:color w:val="000000" w:themeColor="text1"/>
        </w:rPr>
        <w:instrText>ADDIN CSL_CITATION { "citationItems" : [ { "id" : "ITEM-1", "itemData" : { "DOI" : "10.1038/ng.3805", "ISBN" : "1546-1718 (Electronic)\r1061-4036 (Linking)", "ISSN" : "15461718", "PMID" : "28263317", "abstract" : "Adjacent CpG sites in mammalian genomes can be co-methylated owing to the processivity of methyltransferases or demethylases, yet discordant methylation patterns have also been observed, which are related to stochastic or uncoordinated molecular processes. We focused on a systematic search and investigation of regions in the full human genome that show highly coordinated methylation. We defined 147,888 blocks of tightly coupled CpG sites, called methylation haplotype blocks, after analysis of 61 whole-genome bisulfite sequencing data sets and validation with 101 reduced-representation bisulfite sequencing data sets and 637 methylation array data sets. Using a metric called methylation haplotype load, we performed tissue-specific methylation analysis at the block level. Subsets of informative blocks were further identified for deconvolution of heterogeneous samples. Finally, using methylation haplotypes we demonstrated quantitative estimation of tumor load and tissue-of-origin mapping in the circulating cell-free DNA of 59 patients with lung or colorectal cancer.", "author" : [ { "dropping-particle" : "", "family" : "Guo", "given" : "Shicheng", "non-dropping-particle" : "", "parse-names" : false, "suffix" : "" }, { "dropping-particle" : "", "family" : "Diep", "given" : "Dinh", "non-dropping-particle" : "", "parse-names" : false, "suffix" : "" }, { "dropping-particle" : "", "family" : "Plongthongkum", "given" : "Nongluk", "non-dropping-particle" : "", "parse-names" : false, "suffix" : "" }, { "dropping-particle" : "", "family" : "Fung", "given" : "Ho Lim", "non-dropping-particle" : "", "parse-names" : false, "suffix" : "" }, { "dropping-particle" : "", "family" : "Zhang", "given" : "Kang", "non-dropping-particle" : "", "parse-names" : false, "suffix" : "" }, { "dropping-particle" : "", "family" : "Zhang", "given" : "Kun", "non-dropping-particle" : "", "parse-names" : false, "suffix" : "" } ], "container-title" : "Nature Genetics", "id" : "ITEM-1", "issue" : "4", "issued" : { "date-parts" : [ [ "2017" ] ] }, "page" : "635-642", "title" : "Identification of methylation haplotype blocks AIDS in deconvolution of heterogeneous tissue samples and tumor tissue-of-origin mapping from plasma DNA", "type" : "article-journal", "volume" : "49" }, "uris" : [ "http://www.mendeley.com/documents/?uuid=26126026-bf4e-4894-b3c6-2dd52b83d91a" ] } ], "mendeley" : { "formattedCitation" : "[6]", "plainTextFormattedCitation" : "[6]", "previouslyFormattedCitation" : "[6]" }, "properties" : { "noteIndex" : 0 }, "schema" : "https://github.com/citation-style-language/schema/raw/master/csl-citation.json" }</w:instrText>
      </w:r>
      <w:r w:rsidR="00B92AA7" w:rsidRPr="009D4085">
        <w:rPr>
          <w:rFonts w:ascii="Times New Roman" w:hAnsi="Times New Roman" w:cs="Times New Roman"/>
          <w:color w:val="000000" w:themeColor="text1"/>
        </w:rPr>
        <w:fldChar w:fldCharType="separate"/>
      </w:r>
      <w:r w:rsidR="00B92AA7" w:rsidRPr="009D4085">
        <w:rPr>
          <w:rFonts w:ascii="Times New Roman" w:hAnsi="Times New Roman" w:cs="Times New Roman"/>
          <w:noProof/>
          <w:color w:val="000000" w:themeColor="text1"/>
        </w:rPr>
        <w:t>[6]</w:t>
      </w:r>
      <w:r w:rsidR="00B92AA7" w:rsidRPr="009D4085">
        <w:rPr>
          <w:rFonts w:ascii="Times New Roman" w:hAnsi="Times New Roman" w:cs="Times New Roman"/>
          <w:color w:val="000000" w:themeColor="text1"/>
        </w:rPr>
        <w:fldChar w:fldCharType="end"/>
      </w:r>
      <w:r w:rsidR="00F50418" w:rsidRPr="009D4085">
        <w:rPr>
          <w:rFonts w:ascii="Times New Roman" w:hAnsi="Times New Roman" w:cs="Times New Roman"/>
          <w:color w:val="000000" w:themeColor="text1"/>
        </w:rPr>
        <w:t>.</w:t>
      </w:r>
      <w:r w:rsidR="00636654" w:rsidRPr="009D4085">
        <w:rPr>
          <w:rFonts w:ascii="Times New Roman" w:hAnsi="Times New Roman" w:cs="Times New Roman"/>
          <w:color w:val="000000" w:themeColor="text1"/>
        </w:rPr>
        <w:t xml:space="preserve"> </w:t>
      </w:r>
      <w:r w:rsidR="00E41C25" w:rsidRPr="009D4085">
        <w:rPr>
          <w:rFonts w:ascii="Times New Roman" w:hAnsi="Times New Roman" w:cs="Times New Roman"/>
          <w:color w:val="000000" w:themeColor="text1"/>
        </w:rPr>
        <w:t>Owing</w:t>
      </w:r>
      <w:r w:rsidR="00422740" w:rsidRPr="009D4085">
        <w:rPr>
          <w:rFonts w:ascii="Times New Roman" w:hAnsi="Times New Roman" w:cs="Times New Roman"/>
          <w:color w:val="000000" w:themeColor="text1"/>
        </w:rPr>
        <w:t xml:space="preserve"> to</w:t>
      </w:r>
      <w:r w:rsidR="007968A3" w:rsidRPr="009D4085">
        <w:rPr>
          <w:rFonts w:ascii="Times New Roman" w:hAnsi="Times New Roman" w:cs="Times New Roman"/>
          <w:color w:val="000000" w:themeColor="text1"/>
        </w:rPr>
        <w:t xml:space="preserve"> </w:t>
      </w:r>
      <w:r w:rsidR="008C4A51" w:rsidRPr="009D4085">
        <w:rPr>
          <w:rFonts w:ascii="Times New Roman" w:hAnsi="Times New Roman" w:cs="Times New Roman"/>
          <w:color w:val="000000" w:themeColor="text1"/>
        </w:rPr>
        <w:t>improvements in</w:t>
      </w:r>
      <w:r w:rsidR="00EA1287" w:rsidRPr="009D4085">
        <w:rPr>
          <w:rFonts w:ascii="Times New Roman" w:hAnsi="Times New Roman" w:cs="Times New Roman"/>
          <w:color w:val="000000" w:themeColor="text1"/>
        </w:rPr>
        <w:t xml:space="preserve"> </w:t>
      </w:r>
      <w:r w:rsidR="00DC1B7E" w:rsidRPr="009D4085">
        <w:rPr>
          <w:rFonts w:ascii="Times New Roman" w:hAnsi="Times New Roman" w:cs="Times New Roman"/>
          <w:color w:val="000000" w:themeColor="text1"/>
        </w:rPr>
        <w:t>hi</w:t>
      </w:r>
      <w:r w:rsidR="00F92EAF" w:rsidRPr="009D4085">
        <w:rPr>
          <w:rFonts w:ascii="Times New Roman" w:hAnsi="Times New Roman" w:cs="Times New Roman"/>
          <w:color w:val="000000" w:themeColor="text1"/>
        </w:rPr>
        <w:t>gh-through</w:t>
      </w:r>
      <w:r w:rsidR="00115849" w:rsidRPr="009D4085">
        <w:rPr>
          <w:rFonts w:ascii="Times New Roman" w:hAnsi="Times New Roman" w:cs="Times New Roman"/>
          <w:color w:val="000000" w:themeColor="text1"/>
        </w:rPr>
        <w:t>put</w:t>
      </w:r>
      <w:r w:rsidR="00F92EAF" w:rsidRPr="009D4085">
        <w:rPr>
          <w:rFonts w:ascii="Times New Roman" w:hAnsi="Times New Roman" w:cs="Times New Roman"/>
          <w:color w:val="000000" w:themeColor="text1"/>
        </w:rPr>
        <w:t xml:space="preserve"> technologies</w:t>
      </w:r>
      <w:r w:rsidR="00DC1B7E" w:rsidRPr="009D4085">
        <w:rPr>
          <w:rFonts w:ascii="Times New Roman" w:hAnsi="Times New Roman" w:cs="Times New Roman"/>
          <w:color w:val="000000" w:themeColor="text1"/>
        </w:rPr>
        <w:t xml:space="preserve">, </w:t>
      </w:r>
      <w:r w:rsidR="00C32BA6" w:rsidRPr="009D4085">
        <w:rPr>
          <w:rFonts w:ascii="Times New Roman" w:hAnsi="Times New Roman" w:cs="Times New Roman"/>
          <w:color w:val="000000" w:themeColor="text1"/>
        </w:rPr>
        <w:t xml:space="preserve">more and more </w:t>
      </w:r>
      <w:r w:rsidR="00E90198" w:rsidRPr="009D4085">
        <w:rPr>
          <w:rFonts w:ascii="Times New Roman" w:hAnsi="Times New Roman" w:cs="Times New Roman"/>
          <w:color w:val="000000" w:themeColor="text1"/>
        </w:rPr>
        <w:t xml:space="preserve">studies </w:t>
      </w:r>
      <w:r w:rsidR="00115849" w:rsidRPr="009D4085">
        <w:rPr>
          <w:rFonts w:ascii="Times New Roman" w:hAnsi="Times New Roman" w:cs="Times New Roman"/>
          <w:color w:val="000000" w:themeColor="text1"/>
        </w:rPr>
        <w:t xml:space="preserve">are </w:t>
      </w:r>
      <w:r w:rsidR="005E6539" w:rsidRPr="009D4085">
        <w:rPr>
          <w:rFonts w:ascii="Times New Roman" w:hAnsi="Times New Roman" w:cs="Times New Roman"/>
          <w:color w:val="000000" w:themeColor="text1"/>
        </w:rPr>
        <w:t>characteriz</w:t>
      </w:r>
      <w:r w:rsidR="00115849" w:rsidRPr="009D4085">
        <w:rPr>
          <w:rFonts w:ascii="Times New Roman" w:hAnsi="Times New Roman" w:cs="Times New Roman"/>
          <w:color w:val="000000" w:themeColor="text1"/>
        </w:rPr>
        <w:t>ing</w:t>
      </w:r>
      <w:r w:rsidR="00F92EAF" w:rsidRPr="009D4085">
        <w:rPr>
          <w:rFonts w:ascii="Times New Roman" w:hAnsi="Times New Roman" w:cs="Times New Roman"/>
          <w:color w:val="000000" w:themeColor="text1"/>
        </w:rPr>
        <w:t xml:space="preserve"> </w:t>
      </w:r>
      <w:proofErr w:type="spellStart"/>
      <w:r w:rsidR="00B61A5A">
        <w:rPr>
          <w:rFonts w:ascii="Times New Roman" w:hAnsi="Times New Roman" w:cs="Times New Roman"/>
          <w:color w:val="000000" w:themeColor="text1"/>
        </w:rPr>
        <w:t>DNAm</w:t>
      </w:r>
      <w:proofErr w:type="spellEnd"/>
      <w:r w:rsidR="00F92EAF" w:rsidRPr="009D4085">
        <w:rPr>
          <w:rFonts w:ascii="Times New Roman" w:hAnsi="Times New Roman" w:cs="Times New Roman"/>
          <w:color w:val="000000" w:themeColor="text1"/>
        </w:rPr>
        <w:t xml:space="preserve"> </w:t>
      </w:r>
      <w:r w:rsidR="005E6539" w:rsidRPr="009D4085">
        <w:rPr>
          <w:rFonts w:ascii="Times New Roman" w:hAnsi="Times New Roman" w:cs="Times New Roman"/>
          <w:color w:val="000000" w:themeColor="text1"/>
        </w:rPr>
        <w:t xml:space="preserve">at single </w:t>
      </w:r>
      <w:r w:rsidR="00590E43">
        <w:rPr>
          <w:rFonts w:ascii="Times New Roman" w:hAnsi="Times New Roman" w:cs="Times New Roman"/>
          <w:color w:val="000000" w:themeColor="text1"/>
        </w:rPr>
        <w:t>base pair</w:t>
      </w:r>
      <w:r w:rsidR="005E6539" w:rsidRPr="009D4085">
        <w:rPr>
          <w:rFonts w:ascii="Times New Roman" w:hAnsi="Times New Roman" w:cs="Times New Roman"/>
          <w:color w:val="000000" w:themeColor="text1"/>
        </w:rPr>
        <w:t xml:space="preserve"> level</w:t>
      </w:r>
      <w:r w:rsidR="003A2414" w:rsidRPr="009D4085">
        <w:rPr>
          <w:rFonts w:ascii="Times New Roman" w:hAnsi="Times New Roman" w:cs="Times New Roman"/>
          <w:color w:val="000000" w:themeColor="text1"/>
        </w:rPr>
        <w:t xml:space="preserve"> </w:t>
      </w:r>
      <w:r w:rsidR="00BD5C0F" w:rsidRPr="009D4085">
        <w:rPr>
          <w:rFonts w:ascii="Times New Roman" w:hAnsi="Times New Roman" w:cs="Times New Roman"/>
          <w:color w:val="000000" w:themeColor="text1"/>
        </w:rPr>
        <w:t>throughout the human genome</w:t>
      </w:r>
      <w:r w:rsidR="00C82B2A" w:rsidRPr="009D4085">
        <w:rPr>
          <w:rFonts w:ascii="Times New Roman" w:hAnsi="Times New Roman" w:cs="Times New Roman"/>
          <w:color w:val="000000" w:themeColor="text1"/>
        </w:rPr>
        <w:t>, leading to</w:t>
      </w:r>
      <w:r w:rsidR="00002CE4" w:rsidRPr="009D4085">
        <w:rPr>
          <w:rFonts w:ascii="Times New Roman" w:hAnsi="Times New Roman" w:cs="Times New Roman"/>
          <w:color w:val="000000" w:themeColor="text1"/>
        </w:rPr>
        <w:t xml:space="preserve"> </w:t>
      </w:r>
      <w:r w:rsidR="00F9131F" w:rsidRPr="009D4085">
        <w:rPr>
          <w:rFonts w:ascii="Times New Roman" w:hAnsi="Times New Roman" w:cs="Times New Roman"/>
          <w:color w:val="000000" w:themeColor="text1"/>
          <w:lang w:eastAsia="zh-CN"/>
        </w:rPr>
        <w:t>a</w:t>
      </w:r>
      <w:r w:rsidR="009135B1" w:rsidRPr="009D4085">
        <w:rPr>
          <w:rFonts w:ascii="Times New Roman" w:hAnsi="Times New Roman" w:cs="Times New Roman"/>
          <w:color w:val="000000" w:themeColor="text1"/>
          <w:lang w:eastAsia="zh-CN"/>
        </w:rPr>
        <w:t xml:space="preserve"> </w:t>
      </w:r>
      <w:r w:rsidR="009647F4" w:rsidRPr="009D4085">
        <w:rPr>
          <w:rFonts w:ascii="Times New Roman" w:hAnsi="Times New Roman" w:cs="Times New Roman"/>
          <w:color w:val="000000" w:themeColor="text1"/>
          <w:lang w:eastAsia="zh-CN"/>
        </w:rPr>
        <w:t>rapid</w:t>
      </w:r>
      <w:r w:rsidR="00F95C20" w:rsidRPr="009D4085">
        <w:rPr>
          <w:rFonts w:ascii="Times New Roman" w:hAnsi="Times New Roman" w:cs="Times New Roman"/>
          <w:color w:val="000000" w:themeColor="text1"/>
          <w:lang w:eastAsia="zh-CN"/>
        </w:rPr>
        <w:t xml:space="preserve"> increase in the number of </w:t>
      </w:r>
      <w:proofErr w:type="spellStart"/>
      <w:r w:rsidR="003F00E7">
        <w:rPr>
          <w:rFonts w:ascii="Times New Roman" w:hAnsi="Times New Roman" w:cs="Times New Roman"/>
          <w:color w:val="000000" w:themeColor="text1"/>
          <w:lang w:eastAsia="zh-CN"/>
        </w:rPr>
        <w:t>DNAm</w:t>
      </w:r>
      <w:proofErr w:type="spellEnd"/>
      <w:r w:rsidR="00D23AC3" w:rsidRPr="009D4085">
        <w:rPr>
          <w:rFonts w:ascii="Times New Roman" w:hAnsi="Times New Roman" w:cs="Times New Roman"/>
          <w:color w:val="000000" w:themeColor="text1"/>
          <w:lang w:eastAsia="zh-CN"/>
        </w:rPr>
        <w:t xml:space="preserve"> </w:t>
      </w:r>
      <w:r w:rsidR="00A30CF9" w:rsidRPr="009D4085">
        <w:rPr>
          <w:rFonts w:ascii="Times New Roman" w:hAnsi="Times New Roman" w:cs="Times New Roman"/>
          <w:color w:val="000000" w:themeColor="text1"/>
          <w:lang w:eastAsia="zh-CN"/>
        </w:rPr>
        <w:t>data sets</w:t>
      </w:r>
      <w:r w:rsidR="00A237F3" w:rsidRPr="009D4085">
        <w:rPr>
          <w:rFonts w:ascii="Times New Roman" w:hAnsi="Times New Roman" w:cs="Times New Roman"/>
          <w:color w:val="000000" w:themeColor="text1"/>
          <w:lang w:eastAsia="zh-CN"/>
        </w:rPr>
        <w:t>, especial</w:t>
      </w:r>
      <w:r w:rsidR="00F663E2" w:rsidRPr="009D4085">
        <w:rPr>
          <w:rFonts w:ascii="Times New Roman" w:hAnsi="Times New Roman" w:cs="Times New Roman"/>
          <w:color w:val="000000" w:themeColor="text1"/>
          <w:lang w:eastAsia="zh-CN"/>
        </w:rPr>
        <w:t>ly</w:t>
      </w:r>
      <w:r w:rsidR="00F46A81" w:rsidRPr="009D4085">
        <w:rPr>
          <w:rFonts w:ascii="Times New Roman" w:hAnsi="Times New Roman" w:cs="Times New Roman"/>
          <w:color w:val="000000" w:themeColor="text1"/>
          <w:lang w:eastAsia="zh-CN"/>
        </w:rPr>
        <w:t xml:space="preserve"> </w:t>
      </w:r>
      <w:r w:rsidR="00D7702D">
        <w:rPr>
          <w:rFonts w:ascii="Times New Roman" w:hAnsi="Times New Roman" w:cs="Times New Roman"/>
          <w:color w:val="000000" w:themeColor="text1"/>
          <w:lang w:eastAsia="zh-CN"/>
        </w:rPr>
        <w:t>those derived from</w:t>
      </w:r>
      <w:r w:rsidR="00D7702D" w:rsidRPr="009D4085">
        <w:rPr>
          <w:rFonts w:ascii="Times New Roman" w:hAnsi="Times New Roman" w:cs="Times New Roman"/>
          <w:color w:val="000000" w:themeColor="text1"/>
          <w:lang w:eastAsia="zh-CN"/>
        </w:rPr>
        <w:t xml:space="preserve"> </w:t>
      </w:r>
      <w:r w:rsidR="00A237F3" w:rsidRPr="009D4085">
        <w:rPr>
          <w:rFonts w:ascii="Times New Roman" w:hAnsi="Times New Roman" w:cs="Times New Roman"/>
          <w:color w:val="000000" w:themeColor="text1"/>
          <w:lang w:eastAsia="zh-CN"/>
        </w:rPr>
        <w:t>whole-genome bisulfite sequencing (WGBS) data sets</w:t>
      </w:r>
      <w:r w:rsidR="00D70FDC" w:rsidRPr="009D4085">
        <w:rPr>
          <w:rFonts w:ascii="Times New Roman" w:hAnsi="Times New Roman" w:cs="Times New Roman"/>
          <w:color w:val="000000" w:themeColor="text1"/>
          <w:lang w:eastAsia="zh-CN"/>
        </w:rPr>
        <w:t xml:space="preserve"> </w:t>
      </w:r>
      <w:r w:rsidR="00871308" w:rsidRPr="009D4085">
        <w:rPr>
          <w:rFonts w:ascii="Times New Roman" w:hAnsi="Times New Roman" w:cs="Times New Roman"/>
          <w:color w:val="000000" w:themeColor="text1"/>
        </w:rPr>
        <w:fldChar w:fldCharType="begin" w:fldLock="1"/>
      </w:r>
      <w:r w:rsidR="00405ED4" w:rsidRPr="009D4085">
        <w:rPr>
          <w:rFonts w:ascii="Times New Roman" w:hAnsi="Times New Roman" w:cs="Times New Roman"/>
          <w:color w:val="000000" w:themeColor="text1"/>
        </w:rPr>
        <w:instrText>ADDIN CSL_CITATION { "citationItems" : [ { "id" : "ITEM-1", "itemData" : { "DOI" : "10.1186/gb-2012-13-2-r8", "ISBN" : "1465-6914 (Electronic)\\r1465-6906 (Linking)", "ISSN" : "14747596", "PMID" : "22322129", "abstract" : "BACKGROUND: Ethnic differences in human DNA methylation have been shown for a number of CpG sites, but the genome-wide patterns and extent of these differences are largely unknown. In addition, whether the genetic control of polymorphic DNA methylation is population-specific has not been investigated. RESULTS: Here we measure DNA methylation near the transcription start sites of over 14, 000 genes in 180 cell lines derived from one African and one European population. We find population-specific patterns of DNA methylation at over a third of all genes. Furthermore, although the methylation at over a thousand CpG sites is heritable, these heritabilities also differ between populations, suggesting extensive divergence in the genetic control of DNA methylation. In support of this, genetic mapping of DNA methylation reveals that most of the population specificity can be explained by divergence in allele frequencies between populations, and that there is little overlap in genetic associations between populations. These population-specific genetic associations are supported by the patterns of DNA methylation in several hundred brain samples, suggesting that they hold in vivo and across tissues. CONCLUSIONS: These results suggest that DNA methylation is highly divergent between populations, and that this divergence may be due in large part to a combination of differences in allele frequencies and complex epistasis or gene \u00d7 environment interactions.", "author" : [ { "dropping-particle" : "", "family" : "Fraser", "given" : "Hunter B.", "non-dropping-particle" : "", "parse-names" : false, "suffix" : "" }, { "dropping-particle" : "", "family" : "Lam", "given" : "Lucia L.", "non-dropping-particle" : "", "parse-names" : false, "suffix" : "" }, { "dropping-particle" : "", "family" : "Neumann", "given" : "Sarah M.", "non-dropping-particle" : "", "parse-names" : false, "suffix" : "" }, { "dropping-particle" : "", "family" : "Kobor", "given" : "Michael S.", "non-dropping-particle" : "", "parse-names" : false, "suffix" : "" } ], "container-title" : "Genome Biology", "id" : "ITEM-1", "issue" : "2", "issued" : { "date-parts" : [ [ "2012" ] ] }, "title" : "Population-specificity of human DNA methylation", "type" : "article-journal", "volume" : "13" }, "uris" : [ "http://www.mendeley.com/documents/?uuid=68f4ba06-6f94-4cbb-8506-3ee715c4c717" ] }, { "id" : "ITEM-2", "itemData" : { "DOI" : "10.1111/acel.12349", "ISBN" : "1474-9718", "ISSN" : "14749726", "PMID" : "25913071", "abstract" : "The process of aging results in a host of changes at the cellular and molecular levels, which include senescence, telomere shortening, and changes in gene expression. Epigenetic patterns also change over the lifespan, suggesting that epigenetic changes may constitute an important component of the aging process. The epigenetic mark that has been most highly studied is DNA methylation, the presence of methyl groups at CpG dinucleotides. These dinucleotides are often located near gene promoters and associate with gene expression levels. Early studies indicated that global levels of DNA methylation increase over the first few years of life and then decrease beginning in late adulthood. Recently, with the advent of microarray and next-generation sequencing technologies, increases in variability of DNA methylation with age have been observed, and a number of site-specific patterns have been identified. It has also been shown that certain CpG sites are highly associated with age, to the extent that prediction models using a small number of these sites can accurately predict the chronological age of the donor. Together, these observations point to the existence of two phenomena that both contribute to age-related DNA methylation changes: epigenetic drift and the epigenetic clock. In this review, we focus on healthy human aging throughout the lifetime and discuss the dynamics of DNA methylation as well as how interactions between the genome, environment, and the epigenome influence aging rates. We also discuss the impact of determining 'epigenetic age' for human health and outline some important caveats to existing and future studies.", "author" : [ { "dropping-particle" : "", "family" : "Jones", "given" : "Meaghan J.", "non-dropping-particle" : "", "parse-names" : false, "suffix" : "" }, { "dropping-particle" : "", "family" : "Goodman", "given" : "Sarah J.", "non-dropping-particle" : "", "parse-names" : false, "suffix" : "" }, { "dropping-particle" : "", "family" : "Kobor", "given" : "Michael S.", "non-dropping-particle" : "", "parse-names" : false, "suffix" : "" } ], "container-title" : "Aging Cell", "id" : "ITEM-2", "issue" : "6", "issued" : { "date-parts" : [ [ "2015" ] ] }, "page" : "924-932", "title" : "DNA methylation and healthy human aging", "type" : "article", "volume" : "14" }, "uris" : [ "http://www.mendeley.com/documents/?uuid=53d30506-f40a-4bda-89ca-b8048cf4d9ea" ] } ], "mendeley" : { "formattedCitation" : "[7,8]", "plainTextFormattedCitation" : "[7,8]", "previouslyFormattedCitation" : "[7,8]" }, "properties" : { "noteIndex" : 0 }, "schema" : "https://github.com/citation-style-language/schema/raw/master/csl-citation.json" }</w:instrText>
      </w:r>
      <w:r w:rsidR="00871308" w:rsidRPr="009D4085">
        <w:rPr>
          <w:rFonts w:ascii="Times New Roman" w:hAnsi="Times New Roman" w:cs="Times New Roman"/>
          <w:color w:val="000000" w:themeColor="text1"/>
        </w:rPr>
        <w:fldChar w:fldCharType="separate"/>
      </w:r>
      <w:r w:rsidR="00871308" w:rsidRPr="009D4085">
        <w:rPr>
          <w:rFonts w:ascii="Times New Roman" w:hAnsi="Times New Roman" w:cs="Times New Roman"/>
          <w:noProof/>
          <w:color w:val="000000" w:themeColor="text1"/>
        </w:rPr>
        <w:t>[7,8]</w:t>
      </w:r>
      <w:r w:rsidR="00871308" w:rsidRPr="009D4085">
        <w:rPr>
          <w:rFonts w:ascii="Times New Roman" w:hAnsi="Times New Roman" w:cs="Times New Roman"/>
          <w:color w:val="000000" w:themeColor="text1"/>
        </w:rPr>
        <w:fldChar w:fldCharType="end"/>
      </w:r>
      <w:r w:rsidR="00474B7B" w:rsidRPr="009D4085">
        <w:rPr>
          <w:rFonts w:ascii="Times New Roman" w:hAnsi="Times New Roman" w:cs="Times New Roman"/>
          <w:color w:val="000000" w:themeColor="text1"/>
          <w:lang w:eastAsia="zh-CN"/>
        </w:rPr>
        <w:t xml:space="preserve">. </w:t>
      </w:r>
      <w:r w:rsidR="00C71808" w:rsidRPr="00F22F7D">
        <w:rPr>
          <w:rFonts w:ascii="Times New Roman" w:hAnsi="Times New Roman" w:cs="Times New Roman"/>
          <w:color w:val="000000" w:themeColor="text1"/>
          <w:lang w:eastAsia="zh-CN"/>
        </w:rPr>
        <w:t xml:space="preserve">The </w:t>
      </w:r>
      <w:r w:rsidR="00C71808">
        <w:rPr>
          <w:rFonts w:ascii="Times New Roman" w:hAnsi="Times New Roman" w:cs="Times New Roman"/>
          <w:color w:val="000000" w:themeColor="text1"/>
          <w:lang w:eastAsia="zh-CN"/>
        </w:rPr>
        <w:t>abund</w:t>
      </w:r>
      <w:r w:rsidR="00386840">
        <w:rPr>
          <w:rFonts w:ascii="Times New Roman" w:hAnsi="Times New Roman" w:cs="Times New Roman"/>
          <w:color w:val="000000" w:themeColor="text1"/>
          <w:lang w:eastAsia="zh-CN"/>
        </w:rPr>
        <w:t xml:space="preserve">ance of publicly available </w:t>
      </w:r>
      <w:proofErr w:type="spellStart"/>
      <w:r w:rsidR="00386840">
        <w:rPr>
          <w:rFonts w:ascii="Times New Roman" w:hAnsi="Times New Roman" w:cs="Times New Roman"/>
          <w:color w:val="000000" w:themeColor="text1"/>
          <w:lang w:eastAsia="zh-CN"/>
        </w:rPr>
        <w:t>DNAm</w:t>
      </w:r>
      <w:proofErr w:type="spellEnd"/>
      <w:r w:rsidR="00C71808">
        <w:rPr>
          <w:rFonts w:ascii="Times New Roman" w:hAnsi="Times New Roman" w:cs="Times New Roman"/>
          <w:color w:val="000000" w:themeColor="text1"/>
          <w:lang w:eastAsia="zh-CN"/>
        </w:rPr>
        <w:t xml:space="preserve"> data sets with </w:t>
      </w:r>
      <w:r w:rsidR="00D33312" w:rsidRPr="009D4085">
        <w:rPr>
          <w:rFonts w:ascii="Times New Roman" w:hAnsi="Times New Roman" w:cs="Times New Roman"/>
          <w:color w:val="000000" w:themeColor="text1"/>
          <w:lang w:eastAsia="zh-CN"/>
        </w:rPr>
        <w:t>sufficiently effective sample size</w:t>
      </w:r>
      <w:r w:rsidR="000875D8">
        <w:rPr>
          <w:rFonts w:ascii="Times New Roman" w:hAnsi="Times New Roman" w:cs="Times New Roman"/>
          <w:color w:val="000000" w:themeColor="text1"/>
          <w:lang w:eastAsia="zh-CN"/>
        </w:rPr>
        <w:t>s</w:t>
      </w:r>
      <w:r w:rsidR="00C71808">
        <w:rPr>
          <w:rFonts w:ascii="Times New Roman" w:hAnsi="Times New Roman" w:cs="Times New Roman"/>
          <w:color w:val="000000" w:themeColor="text1"/>
          <w:lang w:eastAsia="zh-CN"/>
        </w:rPr>
        <w:t xml:space="preserve"> facilitates</w:t>
      </w:r>
      <w:r w:rsidR="003E6A79" w:rsidRPr="009D4085">
        <w:rPr>
          <w:rFonts w:ascii="Times New Roman" w:hAnsi="Times New Roman" w:cs="Times New Roman"/>
          <w:color w:val="000000" w:themeColor="text1"/>
          <w:lang w:eastAsia="zh-CN"/>
        </w:rPr>
        <w:t xml:space="preserve"> </w:t>
      </w:r>
      <w:r w:rsidR="00DA65CF" w:rsidRPr="009D4085">
        <w:rPr>
          <w:rFonts w:ascii="Times New Roman" w:hAnsi="Times New Roman" w:cs="Times New Roman"/>
          <w:color w:val="000000" w:themeColor="text1"/>
          <w:lang w:eastAsia="zh-CN"/>
        </w:rPr>
        <w:t>whole-</w:t>
      </w:r>
      <w:r w:rsidR="00B63704" w:rsidRPr="009D4085">
        <w:rPr>
          <w:rFonts w:ascii="Times New Roman" w:hAnsi="Times New Roman" w:cs="Times New Roman"/>
          <w:color w:val="000000" w:themeColor="text1"/>
          <w:lang w:eastAsia="zh-CN"/>
        </w:rPr>
        <w:t xml:space="preserve">genome characterization of </w:t>
      </w:r>
      <w:r w:rsidR="008E4D8D" w:rsidRPr="009D4085">
        <w:rPr>
          <w:rFonts w:ascii="Times New Roman" w:hAnsi="Times New Roman" w:cs="Times New Roman"/>
          <w:color w:val="000000" w:themeColor="text1"/>
        </w:rPr>
        <w:t>MHBs</w:t>
      </w:r>
      <w:r w:rsidR="001F623A" w:rsidRPr="009D4085">
        <w:rPr>
          <w:rFonts w:ascii="Times New Roman" w:hAnsi="Times New Roman" w:cs="Times New Roman"/>
          <w:color w:val="000000" w:themeColor="text1"/>
        </w:rPr>
        <w:t xml:space="preserve"> and the comparison</w:t>
      </w:r>
      <w:r w:rsidR="00B63704" w:rsidRPr="009D4085">
        <w:rPr>
          <w:rFonts w:ascii="Times New Roman" w:hAnsi="Times New Roman" w:cs="Times New Roman"/>
          <w:color w:val="000000" w:themeColor="text1"/>
          <w:lang w:eastAsia="zh-CN"/>
        </w:rPr>
        <w:t xml:space="preserve"> </w:t>
      </w:r>
      <w:r w:rsidR="001F623A" w:rsidRPr="009D4085">
        <w:rPr>
          <w:rFonts w:ascii="Times New Roman" w:hAnsi="Times New Roman" w:cs="Times New Roman"/>
          <w:color w:val="000000" w:themeColor="text1"/>
          <w:lang w:eastAsia="zh-CN"/>
        </w:rPr>
        <w:t>of</w:t>
      </w:r>
      <w:r w:rsidR="00891535" w:rsidRPr="009D4085">
        <w:rPr>
          <w:rFonts w:ascii="Times New Roman" w:hAnsi="Times New Roman" w:cs="Times New Roman"/>
          <w:color w:val="000000" w:themeColor="text1"/>
          <w:lang w:eastAsia="zh-CN"/>
        </w:rPr>
        <w:t xml:space="preserve"> </w:t>
      </w:r>
      <w:r w:rsidR="00C63DA4" w:rsidRPr="009D4085">
        <w:rPr>
          <w:rFonts w:ascii="Times New Roman" w:hAnsi="Times New Roman" w:cs="Times New Roman"/>
          <w:color w:val="000000" w:themeColor="text1"/>
          <w:lang w:eastAsia="zh-CN"/>
        </w:rPr>
        <w:t>genomic features</w:t>
      </w:r>
      <w:r w:rsidR="005E40A6" w:rsidRPr="009D4085">
        <w:rPr>
          <w:rFonts w:ascii="Times New Roman" w:hAnsi="Times New Roman" w:cs="Times New Roman"/>
          <w:color w:val="000000" w:themeColor="text1"/>
          <w:lang w:eastAsia="zh-CN"/>
        </w:rPr>
        <w:t xml:space="preserve"> distribution</w:t>
      </w:r>
      <w:r w:rsidR="00C63DA4" w:rsidRPr="009D4085">
        <w:rPr>
          <w:rFonts w:ascii="Times New Roman" w:hAnsi="Times New Roman" w:cs="Times New Roman"/>
          <w:color w:val="000000" w:themeColor="text1"/>
          <w:lang w:eastAsia="zh-CN"/>
        </w:rPr>
        <w:t xml:space="preserve"> </w:t>
      </w:r>
      <w:r w:rsidR="00425DB8" w:rsidRPr="009D4085">
        <w:rPr>
          <w:rFonts w:ascii="Times New Roman" w:hAnsi="Times New Roman" w:cs="Times New Roman"/>
          <w:color w:val="000000" w:themeColor="text1"/>
          <w:lang w:eastAsia="zh-CN"/>
        </w:rPr>
        <w:t>across</w:t>
      </w:r>
      <w:r w:rsidR="00B63704" w:rsidRPr="009D4085">
        <w:rPr>
          <w:rFonts w:ascii="Times New Roman" w:hAnsi="Times New Roman" w:cs="Times New Roman"/>
          <w:color w:val="000000" w:themeColor="text1"/>
          <w:lang w:eastAsia="zh-CN"/>
        </w:rPr>
        <w:t xml:space="preserve"> </w:t>
      </w:r>
      <w:r w:rsidR="006D1A97" w:rsidRPr="009D4085">
        <w:rPr>
          <w:rFonts w:ascii="Times New Roman" w:hAnsi="Times New Roman" w:cs="Times New Roman"/>
          <w:color w:val="000000" w:themeColor="text1"/>
        </w:rPr>
        <w:t>methylation haplotypes</w:t>
      </w:r>
      <w:r w:rsidR="00425DB8" w:rsidRPr="009D4085">
        <w:rPr>
          <w:rFonts w:ascii="Times New Roman" w:hAnsi="Times New Roman" w:cs="Times New Roman"/>
          <w:color w:val="000000" w:themeColor="text1"/>
        </w:rPr>
        <w:t xml:space="preserve"> of various ethnicities. </w:t>
      </w:r>
      <w:r w:rsidR="00425DB8" w:rsidRPr="009D4085">
        <w:rPr>
          <w:rFonts w:ascii="Times New Roman" w:hAnsi="Times New Roman" w:cs="Times New Roman"/>
          <w:color w:val="000000" w:themeColor="text1"/>
          <w:lang w:eastAsia="zh-CN"/>
        </w:rPr>
        <w:t xml:space="preserve"> </w:t>
      </w:r>
    </w:p>
    <w:p w14:paraId="79712748" w14:textId="6075D40A" w:rsidR="00F812DE" w:rsidRPr="009D4085" w:rsidRDefault="0084773C" w:rsidP="009D4085">
      <w:pPr>
        <w:spacing w:after="120" w:line="480" w:lineRule="auto"/>
        <w:ind w:firstLine="288"/>
        <w:jc w:val="both"/>
        <w:rPr>
          <w:rFonts w:ascii="Times New Roman" w:eastAsia="Times New Roman" w:hAnsi="Times New Roman" w:cs="Times New Roman"/>
          <w:color w:val="000000" w:themeColor="text1"/>
          <w:lang w:eastAsia="zh-CN"/>
        </w:rPr>
      </w:pPr>
      <w:r w:rsidRPr="009D4085">
        <w:rPr>
          <w:rFonts w:ascii="Times New Roman" w:hAnsi="Times New Roman" w:cs="Times New Roman"/>
          <w:color w:val="000000" w:themeColor="text1"/>
        </w:rPr>
        <w:t xml:space="preserve">Despite being </w:t>
      </w:r>
      <w:r w:rsidR="001A2BEF" w:rsidRPr="009D4085">
        <w:rPr>
          <w:rFonts w:ascii="Times New Roman" w:hAnsi="Times New Roman" w:cs="Times New Roman"/>
          <w:color w:val="000000" w:themeColor="text1"/>
        </w:rPr>
        <w:t>an important epigenetic modification</w:t>
      </w:r>
      <w:r w:rsidR="00816D76" w:rsidRPr="009D4085">
        <w:rPr>
          <w:rFonts w:ascii="Times New Roman" w:hAnsi="Times New Roman" w:cs="Times New Roman"/>
          <w:color w:val="000000" w:themeColor="text1"/>
        </w:rPr>
        <w:t xml:space="preserve"> </w:t>
      </w:r>
      <w:r w:rsidR="00BD5E94">
        <w:rPr>
          <w:rFonts w:ascii="Times New Roman" w:hAnsi="Times New Roman" w:cs="Times New Roman"/>
          <w:color w:val="000000" w:themeColor="text1"/>
        </w:rPr>
        <w:t>regulating</w:t>
      </w:r>
      <w:r w:rsidR="00816D76" w:rsidRPr="009D4085">
        <w:rPr>
          <w:rFonts w:ascii="Times New Roman" w:hAnsi="Times New Roman" w:cs="Times New Roman"/>
          <w:color w:val="000000" w:themeColor="text1"/>
        </w:rPr>
        <w:t xml:space="preserve"> numerous biological processes</w:t>
      </w:r>
      <w:r w:rsidRPr="009D4085">
        <w:rPr>
          <w:rFonts w:ascii="Times New Roman" w:hAnsi="Times New Roman" w:cs="Times New Roman"/>
          <w:color w:val="000000" w:themeColor="text1"/>
        </w:rPr>
        <w:t xml:space="preserve">, the </w:t>
      </w:r>
      <w:r w:rsidR="001D6E03" w:rsidRPr="009D4085">
        <w:rPr>
          <w:rFonts w:ascii="Times New Roman" w:hAnsi="Times New Roman" w:cs="Times New Roman"/>
          <w:color w:val="000000" w:themeColor="text1"/>
        </w:rPr>
        <w:t>role</w:t>
      </w:r>
      <w:r w:rsidRPr="009D4085">
        <w:rPr>
          <w:rFonts w:ascii="Times New Roman" w:hAnsi="Times New Roman" w:cs="Times New Roman"/>
          <w:color w:val="000000" w:themeColor="text1"/>
        </w:rPr>
        <w:t xml:space="preserve"> of </w:t>
      </w:r>
      <w:proofErr w:type="spellStart"/>
      <w:r w:rsidR="00B61A5A">
        <w:rPr>
          <w:rFonts w:ascii="Times New Roman" w:hAnsi="Times New Roman" w:cs="Times New Roman"/>
          <w:color w:val="000000" w:themeColor="text1"/>
        </w:rPr>
        <w:t>DNAm</w:t>
      </w:r>
      <w:proofErr w:type="spellEnd"/>
      <w:r w:rsidRPr="009D4085">
        <w:rPr>
          <w:rFonts w:ascii="Times New Roman" w:hAnsi="Times New Roman" w:cs="Times New Roman"/>
          <w:color w:val="000000" w:themeColor="text1"/>
        </w:rPr>
        <w:t xml:space="preserve"> in </w:t>
      </w:r>
      <w:r w:rsidR="005F3245" w:rsidRPr="009D4085">
        <w:rPr>
          <w:rFonts w:ascii="Times New Roman" w:hAnsi="Times New Roman" w:cs="Times New Roman"/>
          <w:color w:val="000000" w:themeColor="text1"/>
        </w:rPr>
        <w:t xml:space="preserve">recent </w:t>
      </w:r>
      <w:r w:rsidR="00CA1401" w:rsidRPr="009D4085">
        <w:rPr>
          <w:rFonts w:ascii="Times New Roman" w:hAnsi="Times New Roman" w:cs="Times New Roman"/>
          <w:color w:val="000000" w:themeColor="text1"/>
        </w:rPr>
        <w:t xml:space="preserve">human evolution </w:t>
      </w:r>
      <w:r w:rsidR="0039631A" w:rsidRPr="009D4085">
        <w:rPr>
          <w:rFonts w:ascii="Times New Roman" w:hAnsi="Times New Roman" w:cs="Times New Roman"/>
          <w:color w:val="000000" w:themeColor="text1"/>
        </w:rPr>
        <w:t>remain</w:t>
      </w:r>
      <w:r w:rsidR="004023F9" w:rsidRPr="009D4085">
        <w:rPr>
          <w:rFonts w:ascii="Times New Roman" w:hAnsi="Times New Roman" w:cs="Times New Roman"/>
          <w:color w:val="000000" w:themeColor="text1"/>
        </w:rPr>
        <w:t>s</w:t>
      </w:r>
      <w:r w:rsidR="0039631A" w:rsidRPr="009D4085">
        <w:rPr>
          <w:rFonts w:ascii="Times New Roman" w:hAnsi="Times New Roman" w:cs="Times New Roman"/>
          <w:color w:val="000000" w:themeColor="text1"/>
        </w:rPr>
        <w:t xml:space="preserve"> elusive. </w:t>
      </w:r>
      <w:r w:rsidR="00DC0D52" w:rsidRPr="009D4085">
        <w:rPr>
          <w:rFonts w:ascii="Times New Roman" w:hAnsi="Times New Roman" w:cs="Times New Roman"/>
          <w:color w:val="000000" w:themeColor="text1"/>
        </w:rPr>
        <w:t xml:space="preserve">Recently, several </w:t>
      </w:r>
      <w:proofErr w:type="spellStart"/>
      <w:r w:rsidR="00C33517" w:rsidRPr="009D4085">
        <w:rPr>
          <w:rFonts w:ascii="Times New Roman" w:hAnsi="Times New Roman" w:cs="Times New Roman"/>
          <w:color w:val="000000" w:themeColor="text1"/>
        </w:rPr>
        <w:t>e</w:t>
      </w:r>
      <w:r w:rsidR="00A5123C" w:rsidRPr="009D4085">
        <w:rPr>
          <w:rFonts w:ascii="Times New Roman" w:hAnsi="Times New Roman" w:cs="Times New Roman"/>
          <w:color w:val="000000" w:themeColor="text1"/>
        </w:rPr>
        <w:t>pigenome</w:t>
      </w:r>
      <w:proofErr w:type="spellEnd"/>
      <w:r w:rsidR="00A5123C" w:rsidRPr="009D4085">
        <w:rPr>
          <w:rFonts w:ascii="Times New Roman" w:hAnsi="Times New Roman" w:cs="Times New Roman"/>
          <w:color w:val="000000" w:themeColor="text1"/>
        </w:rPr>
        <w:t xml:space="preserve">-wide association studies (EWAS) </w:t>
      </w:r>
      <w:r w:rsidR="004023F9" w:rsidRPr="009D4085">
        <w:rPr>
          <w:rFonts w:ascii="Times New Roman" w:hAnsi="Times New Roman" w:cs="Times New Roman"/>
          <w:color w:val="000000" w:themeColor="text1"/>
        </w:rPr>
        <w:t>from</w:t>
      </w:r>
      <w:r w:rsidR="00226BBD" w:rsidRPr="009D4085">
        <w:rPr>
          <w:rFonts w:ascii="Times New Roman" w:hAnsi="Times New Roman" w:cs="Times New Roman"/>
          <w:color w:val="000000" w:themeColor="text1"/>
        </w:rPr>
        <w:t xml:space="preserve"> </w:t>
      </w:r>
      <w:r w:rsidR="004023F9" w:rsidRPr="009D4085">
        <w:rPr>
          <w:rFonts w:ascii="Times New Roman" w:hAnsi="Times New Roman" w:cs="Times New Roman"/>
          <w:color w:val="000000" w:themeColor="text1"/>
        </w:rPr>
        <w:t xml:space="preserve">us </w:t>
      </w:r>
      <w:r w:rsidR="002E4008" w:rsidRPr="009D4085">
        <w:rPr>
          <w:rFonts w:ascii="Times New Roman" w:hAnsi="Times New Roman" w:cs="Times New Roman"/>
          <w:color w:val="000000" w:themeColor="text1"/>
        </w:rPr>
        <w:t xml:space="preserve">and </w:t>
      </w:r>
      <w:r w:rsidR="00405ED4" w:rsidRPr="009D4085">
        <w:rPr>
          <w:rFonts w:ascii="Times New Roman" w:hAnsi="Times New Roman" w:cs="Times New Roman"/>
          <w:color w:val="000000" w:themeColor="text1"/>
        </w:rPr>
        <w:t xml:space="preserve">other </w:t>
      </w:r>
      <w:r w:rsidR="004023F9" w:rsidRPr="009D4085">
        <w:rPr>
          <w:rFonts w:ascii="Times New Roman" w:hAnsi="Times New Roman" w:cs="Times New Roman"/>
          <w:color w:val="000000" w:themeColor="text1"/>
        </w:rPr>
        <w:t xml:space="preserve">groups </w:t>
      </w:r>
      <w:r w:rsidR="00FF644E" w:rsidRPr="009D4085">
        <w:rPr>
          <w:rFonts w:ascii="Times New Roman" w:hAnsi="Times New Roman" w:cs="Times New Roman"/>
          <w:color w:val="000000" w:themeColor="text1"/>
        </w:rPr>
        <w:t xml:space="preserve">have </w:t>
      </w:r>
      <w:r w:rsidR="001C5D5C" w:rsidRPr="009D4085">
        <w:rPr>
          <w:rFonts w:ascii="Times New Roman" w:hAnsi="Times New Roman" w:cs="Times New Roman"/>
          <w:color w:val="000000" w:themeColor="text1"/>
        </w:rPr>
        <w:t xml:space="preserve">suggested that </w:t>
      </w:r>
      <w:proofErr w:type="spellStart"/>
      <w:r w:rsidR="00B61A5A">
        <w:rPr>
          <w:rFonts w:ascii="Times New Roman" w:hAnsi="Times New Roman" w:cs="Times New Roman"/>
          <w:color w:val="000000" w:themeColor="text1"/>
        </w:rPr>
        <w:t>DNAm</w:t>
      </w:r>
      <w:proofErr w:type="spellEnd"/>
      <w:r w:rsidR="009A1D26" w:rsidRPr="009D4085">
        <w:rPr>
          <w:rFonts w:ascii="Times New Roman" w:hAnsi="Times New Roman" w:cs="Times New Roman"/>
          <w:color w:val="000000" w:themeColor="text1"/>
        </w:rPr>
        <w:t xml:space="preserve"> changes are significantly associated with </w:t>
      </w:r>
      <w:r w:rsidR="00BC1C3B" w:rsidRPr="009D4085">
        <w:rPr>
          <w:rFonts w:ascii="Times New Roman" w:hAnsi="Times New Roman" w:cs="Times New Roman"/>
          <w:color w:val="000000" w:themeColor="text1"/>
        </w:rPr>
        <w:t>population diversity</w:t>
      </w:r>
      <w:r w:rsidR="00B10317" w:rsidRPr="009D4085">
        <w:rPr>
          <w:rFonts w:ascii="Times New Roman" w:hAnsi="Times New Roman" w:cs="Times New Roman"/>
          <w:color w:val="000000" w:themeColor="text1"/>
        </w:rPr>
        <w:t xml:space="preserve"> </w:t>
      </w:r>
      <w:r w:rsidR="00405ED4" w:rsidRPr="009D4085">
        <w:rPr>
          <w:rFonts w:ascii="Times New Roman" w:hAnsi="Times New Roman" w:cs="Times New Roman"/>
          <w:color w:val="000000" w:themeColor="text1"/>
        </w:rPr>
        <w:fldChar w:fldCharType="begin" w:fldLock="1"/>
      </w:r>
      <w:r w:rsidR="007B1283" w:rsidRPr="009D4085">
        <w:rPr>
          <w:rFonts w:ascii="Times New Roman" w:hAnsi="Times New Roman" w:cs="Times New Roman"/>
          <w:color w:val="000000" w:themeColor="text1"/>
        </w:rPr>
        <w:instrText>ADDIN CSL_CITATION { "citationItems" : [ { "id" : "ITEM-1", "itemData" : { "DOI" : "10.1101/371872", "abstract" : "Background: DNA methylation is influenced by both environmental and genetic factors and is increasingly thought to affect variation in complex traits and diseases. Yet, the extent of ancestry-related differences in DNA methylation, its genetic determinants, and their respective causal impact on immune gene regulation remain elusive. Results: We report extensive population differences in DNA methylation between individuals of African and European descent -- detected in primary monocytes that were used as a model of a major innate immunity cell type. Most of these differences (~70%) were driven by DNA sequence variants nearby CpG sites (meQTLs), which account for ~60% of the variance in DNA methylation. We also identify several master regulators of DNA methylation variation in trans, including a regulatory hub nearby the transcription factor-encoding CTCF gene, which contributes markedly to ancestry-related differences in DNA methylation. Furthermore, we establish that variation in DNA methylation is associated with varying gene expression levels following mostly, but not exclusively, a canonical model of negative associations, particularly in enhancer regions. Specifically, we find that DNA methylation highly correlates with transcriptional activity of 811 and 230 genes, at the basal state and upon immune stimulation, respectively. Finally, using a Bayesian approach, we estimate causal mediation effects of DNA methylation on gene expression in ~20% of the studied cases, indicating that DNA methylation can play an active role in immune gene regulation. Conclusion: Using a system-level approach, our study reveals substantial ancestry-related differences in DNA methylation and provides evidence for their causal impact on immune gene regulation. Keywords: Epigenetics, DNA methylation, ancestry, gene expression, mediation, immunity", "author" : [ { "dropping-particle" : "", "family" : "Husquin", "given" : "Lucas T", "non-dropping-particle" : "", "parse-names" : false, "suffix" : "" }, { "dropping-particle" : "", "family" : "Rotival", "given" : "Maxime", "non-dropping-particle" : "", "parse-names" : false, "suffix" : "" }, { "dropping-particle" : "", "family" : "Fagny", "given" : "Maud", "non-dropping-particle" : "", "parse-names" : false, "suffix" : "" }, { "dropping-particle" : "", "family" : "Quach", "given" : "H\u00e9l\u00e8ne", "non-dropping-particle" : "", "parse-names" : false, "suffix" : "" }, { "dropping-particle" : "", "family" : "Zidane", "given" : "Nora", "non-dropping-particle" : "", "parse-names" : false, "suffix" : "" } ], "container-title" : "bioRxiv Genomics", "id" : "ITEM-1", "issued" : { "date-parts" : [ [ "2018" ] ] }, "title" : "Exploring the Genetic Basis of Human Population Differences in DNA Methylation and their Causal Impact on Immune Gene Regulation", "type" : "article-journal" }, "uris" : [ "http://www.mendeley.com/documents/?uuid=3c1265fa-7b7f-4336-b86f-33cef95ad41a" ] }, { "id" : "ITEM-2", "itemData" : { "DOI" : "10.1186/gb-2012-13-2-r8", "ISBN" : "1465-6914 (Electronic)\\r1465-6906 (Linking)", "ISSN" : "14747596", "PMID" : "22322129", "abstract" : "BACKGROUND: Ethnic differences in human DNA methylation have been shown for a number of CpG sites, but the genome-wide patterns and extent of these differences are largely unknown. In addition, whether the genetic control of polymorphic DNA methylation is population-specific has not been investigated. RESULTS: Here we measure DNA methylation near the transcription start sites of over 14, 000 genes in 180 cell lines derived from one African and one European population. We find population-specific patterns of DNA methylation at over a third of all genes. Furthermore, although the methylation at over a thousand CpG sites is heritable, these heritabilities also differ between populations, suggesting extensive divergence in the genetic control of DNA methylation. In support of this, genetic mapping of DNA methylation reveals that most of the population specificity can be explained by divergence in allele frequencies between populations, and that there is little overlap in genetic associations between populations. These population-specific genetic associations are supported by the patterns of DNA methylation in several hundred brain samples, suggesting that they hold in vivo and across tissues. CONCLUSIONS: These results suggest that DNA methylation is highly divergent between populations, and that this divergence may be due in large part to a combination of differences in allele frequencies and complex epistasis or gene \u00d7 environment interactions.", "author" : [ { "dropping-particle" : "", "family" : "Fraser", "given" : "Hunter B.", "non-dropping-particle" : "", "parse-names" : false, "suffix" : "" }, { "dropping-particle" : "", "family" : "Lam", "given" : "Lucia L.", "non-dropping-particle" : "", "parse-names" : false, "suffix" : "" }, { "dropping-particle" : "", "family" : "Neumann", "given" : "Sarah M.", "non-dropping-particle" : "", "parse-names" : false, "suffix" : "" }, { "dropping-particle" : "", "family" : "Kobor", "given" : "Michael S.", "non-dropping-particle" : "", "parse-names" : false, "suffix" : "" } ], "container-title" : "Genome Biology", "id" : "ITEM-2", "issue" : "2", "issued" : { "date-parts" : [ [ "2012" ] ] }, "title" : "Population-specificity of human DNA methylation", "type" : "article-journal", "volume" : "13" }, "uris" : [ "http://www.mendeley.com/documents/?uuid=68f4ba06-6f94-4cbb-8506-3ee715c4c717" ] }, { "id" : "ITEM-3", "itemData" : { "DOI" : "10.1038/s41559-017-0299-z", "ISBN" : "2397-334X", "ISSN" : "2397334X", "abstract" : "DNA methylation is an epigenetic modification, influenced by both genetic and environmental variation, that can affect transcription and many organismal phenotypes. Although patterns of DNA methylation have been shown to differ between human populations, it remains to be determined whether epigenetic diversity mirrors the patterns observed for DNA polymorphisms or gene expression levels. We measured DNA methylation at 480,000 sites in 34 individuals from five diverse human populations in the Human Genome Diversity Panel, and analyzed these together with single nucleotide polymorphisms (SNPs) and gene expression data. We found greater population-specificity of DNA methylation than of mRNA levels, which may be driven by the greater genetic control of methylation. This study provides insights into gene expression and its epigenetic regulation across populations and offers a deeper understanding of worldwide patterns of epigenetic diversity in humans.", "author" : [ { "dropping-particle" : "", "family" : "Carja", "given" : "Oana", "non-dropping-particle" : "", "parse-names" : false, "suffix" : "" }, { "dropping-particle" : "", "family" : "MacIsaac", "given" : "Julia L.", "non-dropping-particle" : "", "parse-names" : false, "suffix" : "" }, { "dropping-particle" : "", "family" : "Mah", "given" : "Sarah M.", "non-dropping-particle" : "", "parse-names" : false, "suffix" : "" }, { "dropping-particle" : "", "family" : "Henn", "given" : "Brenna M.", "non-dropping-particle" : "", "parse-names" : false, "suffix" : "" }, { "dropping-particle" : "", "family" : "Kobor", "given" : "Michael S.", "non-dropping-particle" : "", "parse-names" : false, "suffix" : "" }, { "dropping-particle" : "", "family" : "Feldman", "given" : "Marcus W.", "non-dropping-particle" : "", "parse-names" : false, "suffix" : "" }, { "dropping-particle" : "", "family" : "Fraser", "given" : "Hunter B.", "non-dropping-particle" : "", "parse-names" : false, "suffix" : "" } ], "container-title" : "Nature Ecology and Evolution", "id" : "ITEM-3", "issue" : "10", "issued" : { "date-parts" : [ [ "2017" ] ] }, "page" : "1577-1583", "title" : "Worldwide patterns of human epigenetic variation", "type" : "article-journal", "volume" : "1" }, "uris" : [ "http://www.mendeley.com/documents/?uuid=dc2f28dd-06f4-469f-8d02-8879e78f2996" ] }, { "id" : "ITEM-4", "itemData" : { "DOI" : "10.1101/gr.154187.112", "ISBN" : "1549-5469 (Electronic)\\r1088-9051 (Linking)", "ISSN" : "10889051", "PMID" : "23908385", "abstract" : "DNA methylation patterns are important for establishing cell, tissue, and organism phenotypes, but little is known about their contribution to natural human variation. To determine their contribution to variability, we have generated genome-scale DNA methylation profiles of three human populations (Caucasian-American, African-American, and Han Chinese-American) and examined the differentially methylated CpG sites. The distinctly methylated genes identified suggest an influence of DNA methylation on phenotype differences, such as susceptibility to certain diseases and pathogens, and response to drugs and environmental agents. DNA methylation differences can be partially traced back to genetic variation, suggesting that differentially methylated CpG sites serve as evolutionarily established mediators between the genetic code and phenotypic variability. Notably, one-third of the DNA methylation differences were not associated with any genetic variation, suggesting that variation in population-specific sites takes place at the genetic and epigenetic levels, highlighting the contribution of epigenetic modification to natural human variation.", "author" : [ { "dropping-particle" : "", "family" : "Heyn", "given" : "Holger", "non-dropping-particle" : "", "parse-names" : false, "suffix" : "" }, { "dropping-particle" : "", "family" : "Moran", "given" : "Sebastian", "non-dropping-particle" : "", "parse-names" : false, "suffix" : "" }, { "dropping-particle" : "", "family" : "Hernando-Herraez", "given" : "Irene", "non-dropping-particle" : "", "parse-names" : false, "suffix" : "" }, { "dropping-particle" : "", "family" : "Sayols", "given" : "Sergi", "non-dropping-particle" : "", "parse-names" : false, "suffix" : "" }, { "dropping-particle" : "", "family" : "Gomez", "given" : "Antonio", "non-dropping-particle" : "", "parse-names" : false, "suffix" : "" }, { "dropping-particle" : "", "family" : "Sandoval", "given" : "Juan", "non-dropping-particle" : "", "parse-names" : false, "suffix" : "" }, { "dropping-particle" : "", "family" : "Monk", "given" : "Dave", "non-dropping-particle" : "", "parse-names" : false, "suffix" : "" }, { "dropping-particle" : "", "family" : "Hata", "given" : "Kenichiro", "non-dropping-particle" : "", "parse-names" : false, "suffix" : "" }, { "dropping-particle" : "", "family" : "Marques-Bonet", "given" : "Tomas", "non-dropping-particle" : "", "parse-names" : false, "suffix" : "" }, { "dropping-particle" : "", "family" : "Wang", "given" : "Liewei", "non-dropping-particle" : "", "parse-names" : false, "suffix" : "" }, { "dropping-particle" : "", "family" : "Esteller", "given" : "Manel", "non-dropping-particle" : "", "parse-names" : false, "suffix" : "" } ], "container-title" : "Genome Research", "id" : "ITEM-4", "issue" : "9", "issued" : { "date-parts" : [ [ "2013" ] ] }, "page" : "1363-1372", "title" : "DNA methylation contributes to natural human variation", "type" : "article-journal", "volume" : "23" }, "uris" : [ "http://www.mendeley.com/documents/?uuid=af90c488-5f64-404d-9786-8bf6dd39dc95" ] }, { "id" : "ITEM-5", "itemData" : { "DOI" : "10.7554/eLife.20532", "ISSN" : "2050084X", "PMID" : "28044981", "abstract" : "Populations are often divided categorically into distinct racial/ethnic groups based on social rather than biological constructs. Genetic ancestry has been suggested as an alternative to this categorization. Herein, we typed over 450,000 CpG sites in whole blood of 573 individuals of diverse Hispanic origin who also had high-density genotype data. We found that both self-identified ethnicity and genetically determined ancestry were each significantly associated with methylation levels at 916 and 194 CpGs, respectively, and that shared genomic ancestry accounted for a median of 75.7% (IQR 45.8% to 92%) of the variance in methylation associated with ethnicity. There was a significant enrichment (p=4.2\u00d710 -64 ) of ethnicity-associated sites amongst loci previously associated environmental exposures, particularly maternal smoking during pregnancy. We conclude that differential methylation between ethnic groups is partially explained by the shared genetic ancestry but that environmental factors not captured by ancestry significantly contribute to variation in methylation.", "author" : [ { "dropping-particle" : "", "family" : "Galanter", "given" : "Joshua M.", "non-dropping-particle" : "", "parse-names" : false, "suffix" : "" }, { "dropping-particle" : "", "family" : "Gignoux", "given" : "Christopher R.", "non-dropping-particle" : "", "parse-names" : false, "suffix" : "" }, { "dropping-particle" : "", "family" : "Oh", "given" : "Sam S.", "non-dropping-particle" : "", "parse-names" : false, "suffix" : "" }, { "dropping-particle" : "", "family" : "Torgerson", "given" : "Dara", "non-dropping-particle" : "", "parse-names" : false, "suffix" : "" }, { "dropping-particle" : "", "family" : "Pino-Yanes", "given" : "Maria", "non-dropping-particle" : "", "parse-names" : false, "suffix" : "" }, { "dropping-particle" : "", "family" : "Thakur", "given" : "Neeta", "non-dropping-particle" : "", "parse-names" : false, "suffix" : "" }, { "dropping-particle" : "", "family" : "Eng", "given" : "Celeste", "non-dropping-particle" : "", "parse-names" : false, "suffix" : "" }, { "dropping-particle" : "", "family" : "Hu", "given" : "Donglei", "non-dropping-particle" : "", "parse-names" : false, "suffix" : "" }, { "dropping-particle" : "", "family" : "Huntsman", "given" : "Scott", "non-dropping-particle" : "", "parse-names" : false, "suffix" : "" }, { "dropping-particle" : "", "family" : "Farber", "given" : "Harold J.", "non-dropping-particle" : "", "parse-names" : false, "suffix" : "" }, { "dropping-particle" : "", "family" : "Avila", "given" : "Pedro C.", "non-dropping-particle" : "", "parse-names" : false, "suffix" : "" }, { "dropping-particle" : "", "family" : "Brigino-Buenaventura", "given" : "Emerita", "non-dropping-particle" : "", "parse-names" : false, "suffix" : "" }, { "dropping-particle" : "", "family" : "Lenoir", "given" : "Michael A.", "non-dropping-particle" : "", "parse-names" : false, "suffix" : "" }, { "dropping-particle" : "", "family" : "Meade", "given" : "Kelly", "non-dropping-particle" : "", "parse-names" : false, "suffix" : "" }, { "dropping-particle" : "", "family" : "Serebrisky", "given" : "Denise", "non-dropping-particle" : "", "parse-names" : false, "suffix" : "" }, { "dropping-particle" : "", "family" : "Rodr\u00edguez-Cintr\u00f3n", "given" : "William", "non-dropping-particle" : "", "parse-names" : false, "suffix" : "" }, { "dropping-particle" : "", "family" : "Kumar", "given" : "Rajesh", "non-dropping-particle" : "", "parse-names" : false, "suffix" : "" }, { "dropping-particle" : "", "family" : "Rodr\u00edguez-Santana", "given" : "Jose R.", "non-dropping-particle" : "", "parse-names" : false, "suffix" : "" }, { "dropping-particle" : "", "family" : "Seibold", "given" : "Max A.", "non-dropping-particle" : "", "parse-names" : false, "suffix" : "" }, { "dropping-particle" : "", "family" : "Borrell", "given" : "Luisa N.", "non-dropping-particle" : "", "parse-names" : false, "suffix" : "" }, { "dropping-particle" : "", "family" : "Burchard", "given" : "Esteban G.", "non-dropping-particle" : "", "parse-names" : false, "suffix" : "" }, { "dropping-particle" : "", "family" : "Zaitlen", "given" : "Noah", "non-dropping-particle" : "", "parse-names" : false, "suffix" : "" } ], "container-title" : "eLife", "id" : "ITEM-5", "issued" : { "date-parts" : [ [ "2017" ] ] }, "title" : "Differential methylation between ethnic sub-groups reflects the effect of genetic ancestry and environmental exposures", "type" : "article-journal", "volume" : "6" }, "uris" : [ "http://www.mendeley.com/documents/?uuid=f25508ba-f175-4934-b788-e533114510df" ] } ], "mendeley" : { "formattedCitation" : "[7,9\u201312]", "plainTextFormattedCitation" : "[7,9\u201312]", "previouslyFormattedCitation" : "[7,9\u201312]" }, "properties" : { "noteIndex" : 0 }, "schema" : "https://github.com/citation-style-language/schema/raw/master/csl-citation.json" }</w:instrText>
      </w:r>
      <w:r w:rsidR="00405ED4" w:rsidRPr="009D4085">
        <w:rPr>
          <w:rFonts w:ascii="Times New Roman" w:hAnsi="Times New Roman" w:cs="Times New Roman"/>
          <w:color w:val="000000" w:themeColor="text1"/>
        </w:rPr>
        <w:fldChar w:fldCharType="separate"/>
      </w:r>
      <w:r w:rsidR="001D793D" w:rsidRPr="009D4085">
        <w:rPr>
          <w:rFonts w:ascii="Times New Roman" w:hAnsi="Times New Roman" w:cs="Times New Roman"/>
          <w:noProof/>
          <w:color w:val="000000" w:themeColor="text1"/>
        </w:rPr>
        <w:t>[7,9–12]</w:t>
      </w:r>
      <w:r w:rsidR="00405ED4" w:rsidRPr="009D4085">
        <w:rPr>
          <w:rFonts w:ascii="Times New Roman" w:hAnsi="Times New Roman" w:cs="Times New Roman"/>
          <w:color w:val="000000" w:themeColor="text1"/>
        </w:rPr>
        <w:fldChar w:fldCharType="end"/>
      </w:r>
      <w:r w:rsidR="004E1043" w:rsidRPr="009D4085">
        <w:rPr>
          <w:rFonts w:ascii="Times New Roman" w:hAnsi="Times New Roman" w:cs="Times New Roman"/>
          <w:color w:val="000000" w:themeColor="text1"/>
        </w:rPr>
        <w:t>.</w:t>
      </w:r>
      <w:r w:rsidR="00A5123C" w:rsidRPr="009D4085">
        <w:rPr>
          <w:rFonts w:ascii="Times New Roman" w:hAnsi="Times New Roman" w:cs="Times New Roman"/>
          <w:color w:val="000000" w:themeColor="text1"/>
        </w:rPr>
        <w:t xml:space="preserve"> </w:t>
      </w:r>
      <w:r w:rsidR="00362395" w:rsidRPr="009D4085">
        <w:rPr>
          <w:rFonts w:ascii="Times New Roman" w:hAnsi="Times New Roman" w:cs="Times New Roman"/>
          <w:color w:val="000000" w:themeColor="text1"/>
        </w:rPr>
        <w:t>However,</w:t>
      </w:r>
      <w:r w:rsidR="00F461CF" w:rsidRPr="009D4085">
        <w:rPr>
          <w:rFonts w:ascii="Times New Roman" w:hAnsi="Times New Roman" w:cs="Times New Roman"/>
          <w:color w:val="000000" w:themeColor="text1"/>
        </w:rPr>
        <w:t xml:space="preserve"> those studies </w:t>
      </w:r>
      <w:r w:rsidR="000C2109" w:rsidRPr="009D4085">
        <w:rPr>
          <w:rFonts w:ascii="Times New Roman" w:hAnsi="Times New Roman" w:cs="Times New Roman"/>
          <w:color w:val="000000" w:themeColor="text1"/>
        </w:rPr>
        <w:t xml:space="preserve">mainly </w:t>
      </w:r>
      <w:r w:rsidR="00F461CF" w:rsidRPr="009D4085">
        <w:rPr>
          <w:rFonts w:ascii="Times New Roman" w:hAnsi="Times New Roman" w:cs="Times New Roman"/>
          <w:color w:val="000000" w:themeColor="text1"/>
        </w:rPr>
        <w:t>focus</w:t>
      </w:r>
      <w:r w:rsidR="00F63DC5" w:rsidRPr="009D4085">
        <w:rPr>
          <w:rFonts w:ascii="Times New Roman" w:hAnsi="Times New Roman" w:cs="Times New Roman"/>
          <w:color w:val="000000" w:themeColor="text1"/>
        </w:rPr>
        <w:t>ed</w:t>
      </w:r>
      <w:r w:rsidR="00CC4619">
        <w:rPr>
          <w:rFonts w:ascii="Times New Roman" w:hAnsi="Times New Roman" w:cs="Times New Roman"/>
          <w:color w:val="000000" w:themeColor="text1"/>
        </w:rPr>
        <w:t xml:space="preserve"> on</w:t>
      </w:r>
      <w:r w:rsidR="00A473BC" w:rsidRPr="009D4085">
        <w:rPr>
          <w:rFonts w:ascii="Times New Roman" w:hAnsi="Times New Roman" w:cs="Times New Roman"/>
          <w:color w:val="000000" w:themeColor="text1"/>
        </w:rPr>
        <w:t xml:space="preserve"> </w:t>
      </w:r>
      <w:r w:rsidR="005E640A" w:rsidRPr="009D4085">
        <w:rPr>
          <w:rFonts w:ascii="Times New Roman" w:hAnsi="Times New Roman" w:cs="Times New Roman"/>
          <w:color w:val="000000" w:themeColor="text1"/>
        </w:rPr>
        <w:t>individual</w:t>
      </w:r>
      <w:r w:rsidR="00A473BC" w:rsidRPr="009D4085">
        <w:rPr>
          <w:rFonts w:ascii="Times New Roman" w:hAnsi="Times New Roman" w:cs="Times New Roman"/>
          <w:color w:val="000000" w:themeColor="text1"/>
        </w:rPr>
        <w:t xml:space="preserve"> </w:t>
      </w:r>
      <w:proofErr w:type="spellStart"/>
      <w:r w:rsidR="00A473BC" w:rsidRPr="009D4085">
        <w:rPr>
          <w:rFonts w:ascii="Times New Roman" w:hAnsi="Times New Roman" w:cs="Times New Roman"/>
          <w:color w:val="000000" w:themeColor="text1"/>
        </w:rPr>
        <w:t>CpG</w:t>
      </w:r>
      <w:proofErr w:type="spellEnd"/>
      <w:r w:rsidR="00A473BC" w:rsidRPr="009D4085">
        <w:rPr>
          <w:rFonts w:ascii="Times New Roman" w:hAnsi="Times New Roman" w:cs="Times New Roman"/>
          <w:color w:val="000000" w:themeColor="text1"/>
        </w:rPr>
        <w:t xml:space="preserve"> site</w:t>
      </w:r>
      <w:r w:rsidR="008731CF" w:rsidRPr="009D4085">
        <w:rPr>
          <w:rFonts w:ascii="Times New Roman" w:hAnsi="Times New Roman" w:cs="Times New Roman"/>
          <w:color w:val="000000" w:themeColor="text1"/>
        </w:rPr>
        <w:t>s</w:t>
      </w:r>
      <w:r w:rsidR="00F461CF" w:rsidRPr="009D4085">
        <w:rPr>
          <w:rFonts w:ascii="Times New Roman" w:hAnsi="Times New Roman" w:cs="Times New Roman"/>
          <w:color w:val="000000" w:themeColor="text1"/>
        </w:rPr>
        <w:t xml:space="preserve"> and </w:t>
      </w:r>
      <w:r w:rsidR="00FF5FA4" w:rsidRPr="009D4085">
        <w:rPr>
          <w:rFonts w:ascii="Times New Roman" w:hAnsi="Times New Roman" w:cs="Times New Roman"/>
          <w:color w:val="000000" w:themeColor="text1"/>
        </w:rPr>
        <w:t xml:space="preserve">measured </w:t>
      </w:r>
      <w:proofErr w:type="spellStart"/>
      <w:r w:rsidR="00B61A5A">
        <w:rPr>
          <w:rFonts w:ascii="Times New Roman" w:hAnsi="Times New Roman" w:cs="Times New Roman"/>
          <w:color w:val="000000" w:themeColor="text1"/>
        </w:rPr>
        <w:t>DNAm</w:t>
      </w:r>
      <w:proofErr w:type="spellEnd"/>
      <w:r w:rsidR="00FF5FA4" w:rsidRPr="009D4085">
        <w:rPr>
          <w:rFonts w:ascii="Times New Roman" w:hAnsi="Times New Roman" w:cs="Times New Roman"/>
          <w:color w:val="000000" w:themeColor="text1"/>
        </w:rPr>
        <w:t xml:space="preserve"> levels using </w:t>
      </w:r>
      <w:r w:rsidR="00166C9F" w:rsidRPr="009D4085">
        <w:rPr>
          <w:rFonts w:ascii="Times New Roman" w:hAnsi="Times New Roman" w:cs="Times New Roman"/>
          <w:color w:val="000000" w:themeColor="text1"/>
        </w:rPr>
        <w:t xml:space="preserve">the sparse genome coverage of </w:t>
      </w:r>
      <w:r w:rsidR="00256638" w:rsidRPr="009D4085">
        <w:rPr>
          <w:rFonts w:ascii="Times New Roman" w:hAnsi="Times New Roman" w:cs="Times New Roman"/>
          <w:color w:val="000000" w:themeColor="text1"/>
        </w:rPr>
        <w:t>methylation array</w:t>
      </w:r>
      <w:r w:rsidR="00034D05">
        <w:rPr>
          <w:rFonts w:ascii="Times New Roman" w:hAnsi="Times New Roman" w:cs="Times New Roman"/>
          <w:color w:val="000000" w:themeColor="text1"/>
        </w:rPr>
        <w:t>s</w:t>
      </w:r>
      <w:r w:rsidR="00EF2467" w:rsidRPr="009D4085">
        <w:rPr>
          <w:rFonts w:ascii="Times New Roman" w:hAnsi="Times New Roman" w:cs="Times New Roman"/>
          <w:color w:val="000000" w:themeColor="text1"/>
        </w:rPr>
        <w:t xml:space="preserve">. </w:t>
      </w:r>
      <w:r w:rsidR="00F904C8" w:rsidRPr="009D4085">
        <w:rPr>
          <w:rFonts w:ascii="Times New Roman" w:hAnsi="Times New Roman" w:cs="Times New Roman"/>
          <w:color w:val="000000" w:themeColor="text1"/>
        </w:rPr>
        <w:t>Yet,</w:t>
      </w:r>
      <w:r w:rsidR="00D51783" w:rsidRPr="009D4085">
        <w:rPr>
          <w:rFonts w:ascii="Times New Roman" w:hAnsi="Times New Roman" w:cs="Times New Roman"/>
          <w:color w:val="000000" w:themeColor="text1"/>
        </w:rPr>
        <w:t xml:space="preserve"> </w:t>
      </w:r>
      <w:r w:rsidR="00FE7DB4" w:rsidRPr="009D4085">
        <w:rPr>
          <w:rFonts w:ascii="Times New Roman" w:hAnsi="Times New Roman" w:cs="Times New Roman"/>
          <w:color w:val="000000" w:themeColor="text1"/>
        </w:rPr>
        <w:t>methylation</w:t>
      </w:r>
      <w:r w:rsidR="00FE7DB4" w:rsidRPr="009D4085">
        <w:rPr>
          <w:rFonts w:ascii="Times New Roman" w:hAnsi="Times New Roman" w:cs="Times New Roman"/>
          <w:color w:val="000000" w:themeColor="text1"/>
          <w:lang w:eastAsia="zh-CN"/>
        </w:rPr>
        <w:t xml:space="preserve"> </w:t>
      </w:r>
      <w:r w:rsidR="00EC515D" w:rsidRPr="009D4085">
        <w:rPr>
          <w:rFonts w:ascii="Times New Roman" w:hAnsi="Times New Roman" w:cs="Times New Roman"/>
          <w:color w:val="000000" w:themeColor="text1"/>
          <w:lang w:eastAsia="zh-CN"/>
        </w:rPr>
        <w:t>characterization</w:t>
      </w:r>
      <w:r w:rsidR="00EC515D" w:rsidRPr="009D4085">
        <w:rPr>
          <w:rFonts w:ascii="Times New Roman" w:hAnsi="Times New Roman" w:cs="Times New Roman"/>
          <w:color w:val="000000" w:themeColor="text1"/>
        </w:rPr>
        <w:t xml:space="preserve"> </w:t>
      </w:r>
      <w:r w:rsidR="00381A4E" w:rsidRPr="009D4085">
        <w:rPr>
          <w:rFonts w:ascii="Times New Roman" w:hAnsi="Times New Roman" w:cs="Times New Roman"/>
          <w:color w:val="000000" w:themeColor="text1"/>
        </w:rPr>
        <w:t xml:space="preserve">of </w:t>
      </w:r>
      <w:r w:rsidR="00BF0183" w:rsidRPr="009D4085">
        <w:rPr>
          <w:rFonts w:ascii="Times New Roman" w:hAnsi="Times New Roman" w:cs="Times New Roman"/>
          <w:color w:val="000000" w:themeColor="text1"/>
        </w:rPr>
        <w:t>a single</w:t>
      </w:r>
      <w:r w:rsidR="00381A4E" w:rsidRPr="009D4085">
        <w:rPr>
          <w:rFonts w:ascii="Times New Roman" w:hAnsi="Times New Roman" w:cs="Times New Roman"/>
          <w:color w:val="000000" w:themeColor="text1"/>
        </w:rPr>
        <w:t xml:space="preserve"> </w:t>
      </w:r>
      <w:proofErr w:type="spellStart"/>
      <w:r w:rsidR="00381A4E" w:rsidRPr="009D4085">
        <w:rPr>
          <w:rFonts w:ascii="Times New Roman" w:hAnsi="Times New Roman" w:cs="Times New Roman"/>
          <w:color w:val="000000" w:themeColor="text1"/>
        </w:rPr>
        <w:t>CpG</w:t>
      </w:r>
      <w:proofErr w:type="spellEnd"/>
      <w:r w:rsidR="00381A4E" w:rsidRPr="009D4085">
        <w:rPr>
          <w:rFonts w:ascii="Times New Roman" w:hAnsi="Times New Roman" w:cs="Times New Roman"/>
          <w:color w:val="000000" w:themeColor="text1"/>
        </w:rPr>
        <w:t xml:space="preserve"> site</w:t>
      </w:r>
      <w:r w:rsidR="00D51783" w:rsidRPr="009D4085">
        <w:rPr>
          <w:rFonts w:ascii="Times New Roman" w:hAnsi="Times New Roman" w:cs="Times New Roman"/>
          <w:color w:val="000000" w:themeColor="text1"/>
        </w:rPr>
        <w:t xml:space="preserve"> is of limited </w:t>
      </w:r>
      <w:r w:rsidR="00E06095" w:rsidRPr="009D4085">
        <w:rPr>
          <w:rFonts w:ascii="Times New Roman" w:hAnsi="Times New Roman" w:cs="Times New Roman"/>
          <w:color w:val="000000" w:themeColor="text1"/>
        </w:rPr>
        <w:t xml:space="preserve">biological </w:t>
      </w:r>
      <w:r w:rsidR="00D51783" w:rsidRPr="009D4085">
        <w:rPr>
          <w:rFonts w:ascii="Times New Roman" w:hAnsi="Times New Roman" w:cs="Times New Roman"/>
          <w:color w:val="000000" w:themeColor="text1"/>
        </w:rPr>
        <w:t>value unless it is contextuali</w:t>
      </w:r>
      <w:r w:rsidR="004023F9" w:rsidRPr="009D4085">
        <w:rPr>
          <w:rFonts w:ascii="Times New Roman" w:hAnsi="Times New Roman" w:cs="Times New Roman"/>
          <w:color w:val="000000" w:themeColor="text1"/>
        </w:rPr>
        <w:t>z</w:t>
      </w:r>
      <w:r w:rsidR="00D51783" w:rsidRPr="009D4085">
        <w:rPr>
          <w:rFonts w:ascii="Times New Roman" w:hAnsi="Times New Roman" w:cs="Times New Roman"/>
          <w:color w:val="000000" w:themeColor="text1"/>
        </w:rPr>
        <w:t xml:space="preserve">ed by the </w:t>
      </w:r>
      <w:r w:rsidR="00D23283" w:rsidRPr="009D4085">
        <w:rPr>
          <w:rFonts w:ascii="Times New Roman" w:hAnsi="Times New Roman" w:cs="Times New Roman"/>
          <w:color w:val="000000" w:themeColor="text1"/>
        </w:rPr>
        <w:t xml:space="preserve">methylation </w:t>
      </w:r>
      <w:r w:rsidR="00D51783" w:rsidRPr="009D4085">
        <w:rPr>
          <w:rFonts w:ascii="Times New Roman" w:hAnsi="Times New Roman" w:cs="Times New Roman"/>
          <w:color w:val="000000" w:themeColor="text1"/>
        </w:rPr>
        <w:t xml:space="preserve">status of </w:t>
      </w:r>
      <w:r w:rsidR="009F48FF" w:rsidRPr="009D4085">
        <w:rPr>
          <w:rFonts w:ascii="Times New Roman" w:hAnsi="Times New Roman" w:cs="Times New Roman"/>
          <w:color w:val="000000" w:themeColor="text1"/>
        </w:rPr>
        <w:t>nearby</w:t>
      </w:r>
      <w:r w:rsidR="00D51783" w:rsidRPr="009D4085">
        <w:rPr>
          <w:rFonts w:ascii="Times New Roman" w:hAnsi="Times New Roman" w:cs="Times New Roman"/>
          <w:color w:val="000000" w:themeColor="text1"/>
        </w:rPr>
        <w:t xml:space="preserve"> </w:t>
      </w:r>
      <w:proofErr w:type="spellStart"/>
      <w:r w:rsidR="00D51783" w:rsidRPr="009D4085">
        <w:rPr>
          <w:rFonts w:ascii="Times New Roman" w:hAnsi="Times New Roman" w:cs="Times New Roman"/>
          <w:color w:val="000000" w:themeColor="text1"/>
        </w:rPr>
        <w:t>CpG</w:t>
      </w:r>
      <w:proofErr w:type="spellEnd"/>
      <w:r w:rsidR="00D51783" w:rsidRPr="009D4085">
        <w:rPr>
          <w:rFonts w:ascii="Times New Roman" w:hAnsi="Times New Roman" w:cs="Times New Roman"/>
          <w:color w:val="000000" w:themeColor="text1"/>
        </w:rPr>
        <w:t xml:space="preserve"> sites</w:t>
      </w:r>
      <w:r w:rsidR="00D839BC" w:rsidRPr="009D4085">
        <w:rPr>
          <w:rFonts w:ascii="Times New Roman" w:hAnsi="Times New Roman" w:cs="Times New Roman"/>
          <w:color w:val="000000" w:themeColor="text1"/>
        </w:rPr>
        <w:t xml:space="preserve"> </w:t>
      </w:r>
      <w:r w:rsidR="00B20C30" w:rsidRPr="009D4085">
        <w:rPr>
          <w:rFonts w:ascii="Times New Roman" w:hAnsi="Times New Roman" w:cs="Times New Roman"/>
          <w:color w:val="000000" w:themeColor="text1"/>
        </w:rPr>
        <w:fldChar w:fldCharType="begin" w:fldLock="1"/>
      </w:r>
      <w:r w:rsidR="0014278C" w:rsidRPr="009D4085">
        <w:rPr>
          <w:rFonts w:ascii="Times New Roman" w:hAnsi="Times New Roman" w:cs="Times New Roman"/>
          <w:color w:val="000000" w:themeColor="text1"/>
        </w:rPr>
        <w:instrText>ADDIN CSL_CITATION { "citationItems" : [ { "id" : "ITEM-1", "itemData" : { "DOI" : "10.1186/1756-8935-8-6", "ISBN" : "1756893586", "ISSN" : "1756-8935", "PMID" : "25972926", "abstract" : "BACKGROUND: The identification and characterisation of differentially methylated regions (DMRs) between phenotypes in the human genome is of prime interest in epigenetics. We present a novel method, DMRcate, that fits replicated methylation measurements from the Illumina HM450K BeadChip (or 450K array) spatially across the genome using a Gaussian kernel. DMRcate identifies and ranks the most differentially methylated regions across the genome based on tunable kernel smoothing of the differential methylation (DM) signal. The method is agnostic to both genomic annotation and local change in the direction of the DM signal, removes the bias incurred from irregularly spaced methylation sites, and assigns significance to each DMR called via comparison to a null model.\\n\\nRESULTS: We show that, for both simulated and real data, the predictive performance of DMRcate is superior to those of Bumphunter and Probe Lasso, and commensurate with that of comb-p. For the real data, we validate all array-derived DMRs from the candidate methods on a suite of DMRs derived from whole-genome bisulfite sequencing called from the same DNA samples, using two separate phenotype comparisons.\\n\\nCONCLUSIONS: The agglomeration of genomically localised individual methylation sites into discrete DMRs is currently best served by a combination of DM-signal smoothing and subsequent threshold specification. The findings also suggest the design of the 450K array shows preference for CpG sites that are more likely to be differentially methylated, but its overall coverage does not adequately reflect the depth and complexity of methylation signatures afforded by sequencing. For the convenience of the research community we have created a user-friendly R software package called DMRcate, downloadable from Bioconductor and compatible with existing preprocessing packages, which allows others to apply the same DMR-finding method on 450K array data.", "author" : [ { "dropping-particle" : "", "family" : "Peters", "given" : "Timothy J", "non-dropping-particle" : "", "parse-names" : false, "suffix" : "" }, { "dropping-particle" : "", "family" : "Buckley", "given" : "Michael J", "non-dropping-particle" : "", "parse-names" : false, "suffix" : "" }, { "dropping-particle" : "", "family" : "Statham", "given" : "Aaron L", "non-dropping-particle" : "", "parse-names" : false, "suffix" : "" }, { "dropping-particle" : "", "family" : "Pidsley", "given" : "Ruth", "non-dropping-particle" : "", "parse-names" : false, "suffix" : "" }, { "dropping-particle" : "", "family" : "Samaras", "given" : "Katherine", "non-dropping-particle" : "", "parse-names" : false, "suffix" : "" }, { "dropping-particle" : "", "family" : "Lord", "given" : "Reginald", "non-dropping-particle" : "V", "parse-names" : false, "suffix" : "" }, { "dropping-particle" : "", "family" : "Clark", "given" : "Susan J", "non-dropping-particle" : "", "parse-names" : false, "suffix" : "" }, { "dropping-particle" : "", "family" : "Molloy", "given" : "Peter L", "non-dropping-particle" : "", "parse-names" : false, "suffix" : "" } ], "container-title" : "Epigenetics &amp; chromatin", "id" : "ITEM-1", "issue" : "1", "issued" : { "date-parts" : [ [ "2015" ] ] }, "page" : "6", "title" : "De novo identification of differentially methylated regions in the human genome.", "type" : "article-journal", "volume" : "8" }, "uris" : [ "http://www.mendeley.com/documents/?uuid=a14dc3bc-e1d7-450d-9e56-85db3f1d21e3" ] } ], "mendeley" : { "formattedCitation" : "[13]", "plainTextFormattedCitation" : "[13]", "previouslyFormattedCitation" : "[13]" }, "properties" : { "noteIndex" : 0 }, "schema" : "https://github.com/citation-style-language/schema/raw/master/csl-citation.json" }</w:instrText>
      </w:r>
      <w:r w:rsidR="00B20C30" w:rsidRPr="009D4085">
        <w:rPr>
          <w:rFonts w:ascii="Times New Roman" w:hAnsi="Times New Roman" w:cs="Times New Roman"/>
          <w:color w:val="000000" w:themeColor="text1"/>
        </w:rPr>
        <w:fldChar w:fldCharType="separate"/>
      </w:r>
      <w:r w:rsidR="00B20C30" w:rsidRPr="009D4085">
        <w:rPr>
          <w:rFonts w:ascii="Times New Roman" w:hAnsi="Times New Roman" w:cs="Times New Roman"/>
          <w:noProof/>
          <w:color w:val="000000" w:themeColor="text1"/>
        </w:rPr>
        <w:t>[13]</w:t>
      </w:r>
      <w:r w:rsidR="00B20C30" w:rsidRPr="009D4085">
        <w:rPr>
          <w:rFonts w:ascii="Times New Roman" w:hAnsi="Times New Roman" w:cs="Times New Roman"/>
          <w:color w:val="000000" w:themeColor="text1"/>
        </w:rPr>
        <w:fldChar w:fldCharType="end"/>
      </w:r>
      <w:r w:rsidR="00D51783" w:rsidRPr="009D4085">
        <w:rPr>
          <w:rFonts w:ascii="Times New Roman" w:hAnsi="Times New Roman" w:cs="Times New Roman"/>
          <w:color w:val="000000" w:themeColor="text1"/>
        </w:rPr>
        <w:t>.</w:t>
      </w:r>
      <w:r w:rsidR="00563FF0" w:rsidRPr="009D4085">
        <w:rPr>
          <w:rFonts w:ascii="Times New Roman" w:hAnsi="Times New Roman" w:cs="Times New Roman"/>
          <w:color w:val="000000" w:themeColor="text1"/>
        </w:rPr>
        <w:t xml:space="preserve"> </w:t>
      </w:r>
      <w:r w:rsidR="00563FF0" w:rsidRPr="00FE70D2">
        <w:rPr>
          <w:rFonts w:ascii="Times New Roman" w:hAnsi="Times New Roman" w:cs="Times New Roman"/>
          <w:color w:val="000000" w:themeColor="text1"/>
          <w:highlight w:val="yellow"/>
        </w:rPr>
        <w:t>For instance,</w:t>
      </w:r>
      <w:r w:rsidR="00D51783" w:rsidRPr="00FE70D2">
        <w:rPr>
          <w:rFonts w:ascii="Times New Roman" w:hAnsi="Times New Roman" w:cs="Times New Roman"/>
          <w:color w:val="000000" w:themeColor="text1"/>
          <w:highlight w:val="yellow"/>
        </w:rPr>
        <w:t xml:space="preserve"> </w:t>
      </w:r>
      <w:r w:rsidR="00A9656A" w:rsidRPr="00FE70D2">
        <w:rPr>
          <w:rFonts w:ascii="Times New Roman" w:hAnsi="Times New Roman" w:cs="Times New Roman"/>
          <w:color w:val="000000" w:themeColor="text1"/>
          <w:highlight w:val="yellow"/>
        </w:rPr>
        <w:t>cluster</w:t>
      </w:r>
      <w:r w:rsidR="003C24AC" w:rsidRPr="00FE70D2">
        <w:rPr>
          <w:rFonts w:ascii="Times New Roman" w:hAnsi="Times New Roman" w:cs="Times New Roman"/>
          <w:color w:val="000000" w:themeColor="text1"/>
          <w:highlight w:val="yellow"/>
        </w:rPr>
        <w:t xml:space="preserve">s of </w:t>
      </w:r>
      <w:proofErr w:type="spellStart"/>
      <w:r w:rsidR="00301B23" w:rsidRPr="00FE70D2">
        <w:rPr>
          <w:rFonts w:ascii="Times New Roman" w:hAnsi="Times New Roman" w:cs="Times New Roman"/>
          <w:color w:val="000000" w:themeColor="text1"/>
          <w:highlight w:val="yellow"/>
        </w:rPr>
        <w:t>hypermethylated</w:t>
      </w:r>
      <w:proofErr w:type="spellEnd"/>
      <w:r w:rsidR="00301B23" w:rsidRPr="00FE70D2">
        <w:rPr>
          <w:rFonts w:ascii="Times New Roman" w:hAnsi="Times New Roman" w:cs="Times New Roman"/>
          <w:color w:val="000000" w:themeColor="text1"/>
          <w:highlight w:val="yellow"/>
        </w:rPr>
        <w:t xml:space="preserve"> </w:t>
      </w:r>
      <w:proofErr w:type="spellStart"/>
      <w:r w:rsidR="00F875E9" w:rsidRPr="00FE70D2">
        <w:rPr>
          <w:rFonts w:ascii="Times New Roman" w:hAnsi="Times New Roman" w:cs="Times New Roman"/>
          <w:color w:val="000000" w:themeColor="text1"/>
          <w:highlight w:val="yellow"/>
        </w:rPr>
        <w:t>CpG</w:t>
      </w:r>
      <w:proofErr w:type="spellEnd"/>
      <w:r w:rsidR="00F875E9" w:rsidRPr="00FE70D2">
        <w:rPr>
          <w:rFonts w:ascii="Times New Roman" w:hAnsi="Times New Roman" w:cs="Times New Roman"/>
          <w:color w:val="000000" w:themeColor="text1"/>
          <w:highlight w:val="yellow"/>
        </w:rPr>
        <w:t xml:space="preserve"> </w:t>
      </w:r>
      <w:r w:rsidR="00DE2A33" w:rsidRPr="00FE70D2">
        <w:rPr>
          <w:rFonts w:ascii="Times New Roman" w:hAnsi="Times New Roman" w:cs="Times New Roman"/>
          <w:color w:val="000000" w:themeColor="text1"/>
          <w:highlight w:val="yellow"/>
        </w:rPr>
        <w:t xml:space="preserve">sites </w:t>
      </w:r>
      <w:r w:rsidR="00301B23" w:rsidRPr="00FE70D2">
        <w:rPr>
          <w:rFonts w:ascii="Times New Roman" w:hAnsi="Times New Roman" w:cs="Times New Roman"/>
          <w:color w:val="000000" w:themeColor="text1"/>
          <w:highlight w:val="yellow"/>
        </w:rPr>
        <w:t xml:space="preserve">in </w:t>
      </w:r>
      <w:r w:rsidR="009871E9" w:rsidRPr="00FE70D2">
        <w:rPr>
          <w:rFonts w:ascii="Times New Roman" w:hAnsi="Times New Roman" w:cs="Times New Roman"/>
          <w:color w:val="000000" w:themeColor="text1"/>
          <w:highlight w:val="yellow"/>
        </w:rPr>
        <w:t>gene promoters</w:t>
      </w:r>
      <w:r w:rsidR="00301B23" w:rsidRPr="00FE70D2">
        <w:rPr>
          <w:rFonts w:ascii="Times New Roman" w:hAnsi="Times New Roman" w:cs="Times New Roman"/>
          <w:color w:val="000000" w:themeColor="text1"/>
          <w:highlight w:val="yellow"/>
        </w:rPr>
        <w:t xml:space="preserve"> </w:t>
      </w:r>
      <w:r w:rsidR="00E41D7C" w:rsidRPr="00FE70D2">
        <w:rPr>
          <w:rFonts w:ascii="Times New Roman" w:hAnsi="Times New Roman" w:cs="Times New Roman"/>
          <w:color w:val="000000" w:themeColor="text1"/>
          <w:highlight w:val="yellow"/>
        </w:rPr>
        <w:t xml:space="preserve">are </w:t>
      </w:r>
      <w:r w:rsidR="00762C31" w:rsidRPr="00FE70D2">
        <w:rPr>
          <w:rFonts w:ascii="Times New Roman" w:hAnsi="Times New Roman" w:cs="Times New Roman"/>
          <w:color w:val="000000" w:themeColor="text1"/>
          <w:highlight w:val="yellow"/>
        </w:rPr>
        <w:t>commonly</w:t>
      </w:r>
      <w:r w:rsidR="00C11D2B" w:rsidRPr="00FE70D2">
        <w:rPr>
          <w:rFonts w:ascii="Times New Roman" w:hAnsi="Times New Roman" w:cs="Times New Roman"/>
          <w:color w:val="000000" w:themeColor="text1"/>
          <w:highlight w:val="yellow"/>
        </w:rPr>
        <w:t xml:space="preserve"> </w:t>
      </w:r>
      <w:r w:rsidR="00285F1E" w:rsidRPr="00FE70D2">
        <w:rPr>
          <w:rFonts w:ascii="Times New Roman" w:hAnsi="Times New Roman" w:cs="Times New Roman"/>
          <w:color w:val="000000" w:themeColor="text1"/>
          <w:highlight w:val="yellow"/>
        </w:rPr>
        <w:t xml:space="preserve">related </w:t>
      </w:r>
      <w:r w:rsidR="0090152F" w:rsidRPr="00FE70D2">
        <w:rPr>
          <w:rFonts w:ascii="Times New Roman" w:hAnsi="Times New Roman" w:cs="Times New Roman"/>
          <w:color w:val="000000" w:themeColor="text1"/>
          <w:highlight w:val="yellow"/>
        </w:rPr>
        <w:t>to</w:t>
      </w:r>
      <w:r w:rsidR="001E04C6" w:rsidRPr="00FE70D2">
        <w:rPr>
          <w:rFonts w:ascii="Times New Roman" w:hAnsi="Times New Roman" w:cs="Times New Roman"/>
          <w:color w:val="000000" w:themeColor="text1"/>
          <w:highlight w:val="yellow"/>
        </w:rPr>
        <w:t xml:space="preserve"> </w:t>
      </w:r>
      <w:r w:rsidR="001148CD" w:rsidRPr="00FE70D2">
        <w:rPr>
          <w:rFonts w:ascii="Times New Roman" w:hAnsi="Times New Roman" w:cs="Times New Roman"/>
          <w:color w:val="000000" w:themeColor="text1"/>
          <w:highlight w:val="yellow"/>
        </w:rPr>
        <w:t xml:space="preserve">gene </w:t>
      </w:r>
      <w:r w:rsidR="00C11D2B" w:rsidRPr="00FE70D2">
        <w:rPr>
          <w:rFonts w:ascii="Times New Roman" w:hAnsi="Times New Roman" w:cs="Times New Roman"/>
          <w:color w:val="000000" w:themeColor="text1"/>
          <w:highlight w:val="yellow"/>
        </w:rPr>
        <w:t xml:space="preserve">silencing </w:t>
      </w:r>
      <w:r w:rsidR="00586FDE" w:rsidRPr="00FE70D2">
        <w:rPr>
          <w:rFonts w:ascii="Times New Roman" w:hAnsi="Times New Roman" w:cs="Times New Roman"/>
          <w:color w:val="000000" w:themeColor="text1"/>
          <w:highlight w:val="yellow"/>
        </w:rPr>
        <w:t>while</w:t>
      </w:r>
      <w:r w:rsidR="002D6669" w:rsidRPr="00FE70D2">
        <w:rPr>
          <w:rFonts w:ascii="Times New Roman" w:hAnsi="Times New Roman" w:cs="Times New Roman"/>
          <w:color w:val="000000" w:themeColor="text1"/>
          <w:highlight w:val="yellow"/>
        </w:rPr>
        <w:t xml:space="preserve"> clusters</w:t>
      </w:r>
      <w:r w:rsidR="00F808BD" w:rsidRPr="00FE70D2">
        <w:rPr>
          <w:rFonts w:ascii="Times New Roman" w:hAnsi="Times New Roman" w:cs="Times New Roman"/>
          <w:color w:val="000000" w:themeColor="text1"/>
          <w:highlight w:val="yellow"/>
        </w:rPr>
        <w:t xml:space="preserve"> in intragenic regions </w:t>
      </w:r>
      <w:r w:rsidR="00563C65" w:rsidRPr="00FE70D2">
        <w:rPr>
          <w:rFonts w:ascii="Times New Roman" w:hAnsi="Times New Roman" w:cs="Times New Roman"/>
          <w:color w:val="000000" w:themeColor="text1"/>
          <w:highlight w:val="yellow"/>
        </w:rPr>
        <w:t>have an</w:t>
      </w:r>
      <w:r w:rsidR="003D4926" w:rsidRPr="00FE70D2">
        <w:rPr>
          <w:rFonts w:ascii="Times New Roman" w:hAnsi="Times New Roman" w:cs="Times New Roman"/>
          <w:color w:val="000000" w:themeColor="text1"/>
          <w:highlight w:val="yellow"/>
        </w:rPr>
        <w:t xml:space="preserve"> </w:t>
      </w:r>
      <w:r w:rsidR="00F904C8" w:rsidRPr="00FE70D2">
        <w:rPr>
          <w:rFonts w:ascii="Times New Roman" w:hAnsi="Times New Roman" w:cs="Times New Roman"/>
          <w:color w:val="000000" w:themeColor="text1"/>
          <w:highlight w:val="yellow"/>
        </w:rPr>
        <w:t xml:space="preserve">opposite </w:t>
      </w:r>
      <w:r w:rsidR="003D4926" w:rsidRPr="00FE70D2">
        <w:rPr>
          <w:rFonts w:ascii="Times New Roman" w:hAnsi="Times New Roman" w:cs="Times New Roman"/>
          <w:color w:val="000000" w:themeColor="text1"/>
          <w:highlight w:val="yellow"/>
        </w:rPr>
        <w:t>effect</w:t>
      </w:r>
      <w:r w:rsidR="00C11158" w:rsidRPr="00FE70D2">
        <w:rPr>
          <w:rFonts w:ascii="Times New Roman" w:hAnsi="Times New Roman" w:cs="Times New Roman"/>
          <w:color w:val="000000" w:themeColor="text1"/>
          <w:highlight w:val="yellow"/>
        </w:rPr>
        <w:t xml:space="preserve"> on gene</w:t>
      </w:r>
      <w:r w:rsidR="00F904C8" w:rsidRPr="00FE70D2">
        <w:rPr>
          <w:rFonts w:ascii="Times New Roman" w:hAnsi="Times New Roman" w:cs="Times New Roman"/>
          <w:color w:val="000000" w:themeColor="text1"/>
          <w:highlight w:val="yellow"/>
        </w:rPr>
        <w:t xml:space="preserve"> expression</w:t>
      </w:r>
      <w:r w:rsidR="001148CD" w:rsidRPr="009D4085">
        <w:rPr>
          <w:rFonts w:ascii="Times New Roman" w:hAnsi="Times New Roman" w:cs="Times New Roman"/>
          <w:color w:val="000000" w:themeColor="text1"/>
        </w:rPr>
        <w:t xml:space="preserve"> </w:t>
      </w:r>
      <w:r w:rsidR="00D4177B" w:rsidRPr="009D4085">
        <w:rPr>
          <w:rFonts w:ascii="Times New Roman" w:hAnsi="Times New Roman" w:cs="Times New Roman"/>
          <w:color w:val="000000" w:themeColor="text1"/>
        </w:rPr>
        <w:fldChar w:fldCharType="begin" w:fldLock="1"/>
      </w:r>
      <w:r w:rsidR="00110C43" w:rsidRPr="009D4085">
        <w:rPr>
          <w:rFonts w:ascii="Times New Roman" w:hAnsi="Times New Roman" w:cs="Times New Roman"/>
          <w:color w:val="000000" w:themeColor="text1"/>
        </w:rPr>
        <w:instrText>ADDIN CSL_CITATION { "citationItems" : [ { "id" : "ITEM-1", "itemData" : { "DOI" : "10.1186/1756-8935-8-6", "ISBN" : "1756893586", "ISSN" : "1756-8935", "PMID" : "25972926", "abstract" : "BACKGROUND: The identification and characterisation of differentially methylated regions (DMRs) between phenotypes in the human genome is of prime interest in epigenetics. We present a novel method, DMRcate, that fits replicated methylation measurements from the Illumina HM450K BeadChip (or 450K array) spatially across the genome using a Gaussian kernel. DMRcate identifies and ranks the most differentially methylated regions across the genome based on tunable kernel smoothing of the differential methylation (DM) signal. The method is agnostic to both genomic annotation and local change in the direction of the DM signal, removes the bias incurred from irregularly spaced methylation sites, and assigns significance to each DMR called via comparison to a null model.\\n\\nRESULTS: We show that, for both simulated and real data, the predictive performance of DMRcate is superior to those of Bumphunter and Probe Lasso, and commensurate with that of comb-p. For the real data, we validate all array-derived DMRs from the candidate methods on a suite of DMRs derived from whole-genome bisulfite sequencing called from the same DNA samples, using two separate phenotype comparisons.\\n\\nCONCLUSIONS: The agglomeration of genomically localised individual methylation sites into discrete DMRs is currently best served by a combination of DM-signal smoothing and subsequent threshold specification. The findings also suggest the design of the 450K array shows preference for CpG sites that are more likely to be differentially methylated, but its overall coverage does not adequately reflect the depth and complexity of methylation signatures afforded by sequencing. For the convenience of the research community we have created a user-friendly R software package called DMRcate, downloadable from Bioconductor and compatible with existing preprocessing packages, which allows others to apply the same DMR-finding method on 450K array data.", "author" : [ { "dropping-particle" : "", "family" : "Peters", "given" : "Timothy J", "non-dropping-particle" : "", "parse-names" : false, "suffix" : "" }, { "dropping-particle" : "", "family" : "Buckley", "given" : "Michael J", "non-dropping-particle" : "", "parse-names" : false, "suffix" : "" }, { "dropping-particle" : "", "family" : "Statham", "given" : "Aaron L", "non-dropping-particle" : "", "parse-names" : false, "suffix" : "" }, { "dropping-particle" : "", "family" : "Pidsley", "given" : "Ruth", "non-dropping-particle" : "", "parse-names" : false, "suffix" : "" }, { "dropping-particle" : "", "family" : "Samaras", "given" : "Katherine", "non-dropping-particle" : "", "parse-names" : false, "suffix" : "" }, { "dropping-particle" : "", "family" : "Lord", "given" : "Reginald", "non-dropping-particle" : "V", "parse-names" : false, "suffix" : "" }, { "dropping-particle" : "", "family" : "Clark", "given" : "Susan J", "non-dropping-particle" : "", "parse-names" : false, "suffix" : "" }, { "dropping-particle" : "", "family" : "Molloy", "given" : "Peter L", "non-dropping-particle" : "", "parse-names" : false, "suffix" : "" } ], "container-title" : "Epigenetics &amp; chromatin", "id" : "ITEM-1", "issue" : "1", "issued" : { "date-parts" : [ [ "2015" ] ] }, "page" : "6", "title" : "De novo identification of differentially methylated regions in the human genome.", "type" : "article-journal", "volume" : "8" }, "uris" : [ "http://www.mendeley.com/documents/?uuid=a14dc3bc-e1d7-450d-9e56-85db3f1d21e3" ] }, { "id" : "ITEM-2", "itemData" : { "DOI" : "10.1038/nrg816", "ISBN" : "1471-0056 (Print)\\r1471-0056 (Linking)", "ISSN" : "14710056", "PMID" : "16136652", "abstract" : "Patterns of DNA methylation and chromatin structure are profoundly altered in neoplasia and include genome-wide losses of, and regional gains in, DNA methylation. The recent explosion in our knowledge of how chromatin organization modulates gene transcription has further highlighted the importance of epigenetic mechanisms in the initiation and progression of human cancer. These epigenetic changes -- in particular, aberrant promoter hypermethylation that is associated with inappropriate gene silencing -- affect virtually every step in tumour progression. In this review, we discuss these epigenetic events and the molecular alterations that might cause them and/or underlie altered gene expression in cancer.", "author" : [ { "dropping-particle" : "", "family" : "Jones", "given" : "Peter A.", "non-dropping-particle" : "", "parse-names" : false, "suffix" : "" }, { "dropping-particle" : "", "family" : "Baylin", "given" : "Stephen B.", "non-dropping-particle" : "", "parse-names" : false, "suffix" : "" } ], "container-title" : "Nature Reviews Genetics", "id" : "ITEM-2", "issue" : "6", "issued" : { "date-parts" : [ [ "2002" ] ] }, "page" : "415-428", "title" : "The fundamental role of epigenetic events in cancer", "type" : "article", "volume" : "3" }, "uris" : [ "http://www.mendeley.com/documents/?uuid=8da42e93-dabd-4cfe-a818-8916f40cd645" ] }, { "id" : "ITEM-3", "itemData" : { "DOI" : "10.1093/hmg/ddq513", "ISBN" : "0964-6906", "ISSN" : "09646906", "PMID" : "21112978", "abstract" : "Understanding how the epigenetic blueprint of the genome shapes human phenotypes requires systematic evaluation of the complex interplay between gene activity and the different layers of the epigenome. Utilizing microarray-based techniques, we explored the relationships between DNA methylation, DNA replication timing and gene expression levels across a variety of human tissues and cell lines. The analyses revealed unequal methylation levels among early- and late-replicating fractions of the genome: late-replicating DNA was hypomethylated compared with early-replicating DNA. Moreover, late-replicating regions were gradually demethylated with cell divisions, whereas the methylation of early-replicating regions was better maintained. As active genes concentrate at early-replicating regions, they are overall hypermethylated relative to inactive genes. Accordingly, we show that the previously reported positive correlation between gene-body methylation (methylation of the transcribed portion of genes) and gene expression is restricted to proliferative tissues and cell lines, whereas in tissues containing few proliferating cells, active and inactive genes have similar methylation levels. We further show that active gene bodies are hypermethylated not only compared with inactive gene bodies, but also compared with their flanking sequences. This specific hypermethylation of the active gene bodies is severely disrupted in cells of an immunodeficiency, centromeric region instability, facial anomalies (ICF) syndrome patient bearing mutated DNA methyltransferase 3B (DNMT3B). Our data show that a high methylation level is preferentially maintained in active gene bodies through independent cellular processes. Rather than serving as a distinctive mark between active and inactive genes, gene-body methylation appears to serve a vital, currently unknown function in active genes.", "author" : [ { "dropping-particle" : "", "family" : "Aran", "given" : "Dvir", "non-dropping-particle" : "", "parse-names" : false, "suffix" : "" }, { "dropping-particle" : "", "family" : "Toperoff", "given" : "Gidon", "non-dropping-particle" : "", "parse-names" : false, "suffix" : "" }, { "dropping-particle" : "", "family" : "Rosenberg", "given" : "Michael", "non-dropping-particle" : "", "parse-names" : false, "suffix" : "" }, { "dropping-particle" : "", "family" : "Hellman", "given" : "Asaf", "non-dropping-particle" : "", "parse-names" : false, "suffix" : "" } ], "container-title" : "Human Molecular Genetics", "id" : "ITEM-3", "issue" : "4", "issued" : { "date-parts" : [ [ "2011" ] ] }, "page" : "670-680", "title" : "Replication timing-related and gene body-specific methylation of active human genes", "type" : "article-journal", "volume" : "20" }, "uris" : [ "http://www.mendeley.com/documents/?uuid=3bb7b1bb-ccd1-44b8-88bc-7bc3da440816" ] } ], "mendeley" : { "formattedCitation" : "[13\u201315]", "plainTextFormattedCitation" : "[13\u201315]", "previouslyFormattedCitation" : "[13\u201315]" }, "properties" : { "noteIndex" : 0 }, "schema" : "https://github.com/citation-style-language/schema/raw/master/csl-citation.json" }</w:instrText>
      </w:r>
      <w:r w:rsidR="00D4177B" w:rsidRPr="009D4085">
        <w:rPr>
          <w:rFonts w:ascii="Times New Roman" w:hAnsi="Times New Roman" w:cs="Times New Roman"/>
          <w:color w:val="000000" w:themeColor="text1"/>
        </w:rPr>
        <w:fldChar w:fldCharType="separate"/>
      </w:r>
      <w:r w:rsidR="0014278C" w:rsidRPr="009D4085">
        <w:rPr>
          <w:rFonts w:ascii="Times New Roman" w:hAnsi="Times New Roman" w:cs="Times New Roman"/>
          <w:noProof/>
          <w:color w:val="000000" w:themeColor="text1"/>
        </w:rPr>
        <w:t>[13–15]</w:t>
      </w:r>
      <w:r w:rsidR="00D4177B" w:rsidRPr="009D4085">
        <w:rPr>
          <w:rFonts w:ascii="Times New Roman" w:hAnsi="Times New Roman" w:cs="Times New Roman"/>
          <w:color w:val="000000" w:themeColor="text1"/>
        </w:rPr>
        <w:fldChar w:fldCharType="end"/>
      </w:r>
      <w:r w:rsidR="00F3506B" w:rsidRPr="009D4085">
        <w:rPr>
          <w:rFonts w:ascii="Times New Roman" w:hAnsi="Times New Roman" w:cs="Times New Roman"/>
          <w:color w:val="000000" w:themeColor="text1"/>
        </w:rPr>
        <w:t>.</w:t>
      </w:r>
      <w:r w:rsidR="00D51783" w:rsidRPr="009D4085">
        <w:rPr>
          <w:rFonts w:ascii="Times New Roman" w:hAnsi="Times New Roman" w:cs="Times New Roman"/>
          <w:color w:val="000000" w:themeColor="text1"/>
        </w:rPr>
        <w:t xml:space="preserve"> </w:t>
      </w:r>
      <w:r w:rsidR="00FF3BD6" w:rsidRPr="009D4085">
        <w:rPr>
          <w:rFonts w:ascii="Times New Roman" w:hAnsi="Times New Roman" w:cs="Times New Roman"/>
          <w:color w:val="000000" w:themeColor="text1"/>
        </w:rPr>
        <w:t xml:space="preserve">Therefore, </w:t>
      </w:r>
      <w:r w:rsidR="009C13C4" w:rsidRPr="009D4085">
        <w:rPr>
          <w:rFonts w:ascii="Times New Roman" w:hAnsi="Times New Roman" w:cs="Times New Roman"/>
          <w:color w:val="000000" w:themeColor="text1"/>
        </w:rPr>
        <w:t xml:space="preserve">exploring </w:t>
      </w:r>
      <w:r w:rsidR="006D58AC" w:rsidRPr="009D4085">
        <w:rPr>
          <w:rFonts w:ascii="Times New Roman" w:hAnsi="Times New Roman" w:cs="Times New Roman"/>
          <w:color w:val="000000" w:themeColor="text1"/>
        </w:rPr>
        <w:t>methylation patterns of MHBs</w:t>
      </w:r>
      <w:r w:rsidR="00950A84" w:rsidRPr="009D4085">
        <w:rPr>
          <w:rFonts w:ascii="Times New Roman" w:hAnsi="Times New Roman" w:cs="Times New Roman"/>
          <w:color w:val="000000" w:themeColor="text1"/>
        </w:rPr>
        <w:t xml:space="preserve"> in </w:t>
      </w:r>
      <w:r w:rsidR="002C6B10" w:rsidRPr="009D4085">
        <w:rPr>
          <w:rFonts w:ascii="Times New Roman" w:hAnsi="Times New Roman" w:cs="Times New Roman"/>
          <w:color w:val="000000" w:themeColor="text1"/>
        </w:rPr>
        <w:t>whole genome</w:t>
      </w:r>
      <w:r w:rsidR="00A7722C" w:rsidRPr="009D4085">
        <w:rPr>
          <w:rFonts w:ascii="Times New Roman" w:eastAsia="Times New Roman" w:hAnsi="Times New Roman" w:cs="Times New Roman"/>
          <w:color w:val="000000" w:themeColor="text1"/>
          <w:shd w:val="clear" w:color="auto" w:fill="FFFFFF"/>
          <w:lang w:eastAsia="zh-CN"/>
        </w:rPr>
        <w:t xml:space="preserve"> </w:t>
      </w:r>
      <w:r w:rsidR="00950A84" w:rsidRPr="009D4085">
        <w:rPr>
          <w:rFonts w:ascii="Times New Roman" w:eastAsia="Times New Roman" w:hAnsi="Times New Roman" w:cs="Times New Roman"/>
          <w:color w:val="000000" w:themeColor="text1"/>
          <w:shd w:val="clear" w:color="auto" w:fill="FFFFFF"/>
          <w:lang w:eastAsia="zh-CN"/>
        </w:rPr>
        <w:t>data sets</w:t>
      </w:r>
      <w:r w:rsidR="00106C83" w:rsidRPr="009D4085">
        <w:rPr>
          <w:rFonts w:ascii="Times New Roman" w:eastAsia="Times New Roman" w:hAnsi="Times New Roman" w:cs="Times New Roman"/>
          <w:color w:val="000000" w:themeColor="text1"/>
          <w:shd w:val="clear" w:color="auto" w:fill="FFFFFF"/>
          <w:lang w:eastAsia="zh-CN"/>
        </w:rPr>
        <w:t xml:space="preserve"> </w:t>
      </w:r>
      <w:r w:rsidR="00F8194E" w:rsidRPr="009D4085">
        <w:rPr>
          <w:rFonts w:ascii="Times New Roman" w:eastAsia="Times New Roman" w:hAnsi="Times New Roman" w:cs="Times New Roman"/>
          <w:color w:val="000000" w:themeColor="text1"/>
          <w:shd w:val="clear" w:color="auto" w:fill="FFFFFF"/>
          <w:lang w:eastAsia="zh-CN"/>
        </w:rPr>
        <w:t xml:space="preserve">is </w:t>
      </w:r>
      <w:r w:rsidR="00F904C8" w:rsidRPr="009D4085">
        <w:rPr>
          <w:rFonts w:ascii="Times New Roman" w:eastAsia="Times New Roman" w:hAnsi="Times New Roman" w:cs="Times New Roman"/>
          <w:color w:val="000000" w:themeColor="text1"/>
          <w:shd w:val="clear" w:color="auto" w:fill="FFFFFF"/>
          <w:lang w:eastAsia="zh-CN"/>
        </w:rPr>
        <w:t>necessary. Specifically,</w:t>
      </w:r>
      <w:r w:rsidR="00AF1845" w:rsidRPr="009D4085">
        <w:rPr>
          <w:rFonts w:ascii="Times New Roman" w:eastAsia="Times New Roman" w:hAnsi="Times New Roman" w:cs="Times New Roman"/>
          <w:color w:val="000000" w:themeColor="text1"/>
          <w:shd w:val="clear" w:color="auto" w:fill="FFFFFF"/>
          <w:lang w:eastAsia="zh-CN"/>
        </w:rPr>
        <w:t xml:space="preserve"> large </w:t>
      </w:r>
      <w:r w:rsidR="00780FF6" w:rsidRPr="009D4085">
        <w:rPr>
          <w:rFonts w:ascii="Times New Roman" w:eastAsia="Times New Roman" w:hAnsi="Times New Roman" w:cs="Times New Roman"/>
          <w:color w:val="000000" w:themeColor="text1"/>
          <w:shd w:val="clear" w:color="auto" w:fill="FFFFFF"/>
          <w:lang w:eastAsia="zh-CN"/>
        </w:rPr>
        <w:t>data set</w:t>
      </w:r>
      <w:r w:rsidR="00424670">
        <w:rPr>
          <w:rFonts w:ascii="Times New Roman" w:eastAsia="Times New Roman" w:hAnsi="Times New Roman" w:cs="Times New Roman"/>
          <w:color w:val="000000" w:themeColor="text1"/>
          <w:shd w:val="clear" w:color="auto" w:fill="FFFFFF"/>
          <w:lang w:eastAsia="zh-CN"/>
        </w:rPr>
        <w:t>s</w:t>
      </w:r>
      <w:r w:rsidR="00EF5E31" w:rsidRPr="009D4085">
        <w:rPr>
          <w:rFonts w:ascii="Times New Roman" w:eastAsia="Times New Roman" w:hAnsi="Times New Roman" w:cs="Times New Roman"/>
          <w:color w:val="000000" w:themeColor="text1"/>
          <w:shd w:val="clear" w:color="auto" w:fill="FFFFFF"/>
          <w:lang w:eastAsia="zh-CN"/>
        </w:rPr>
        <w:t xml:space="preserve"> </w:t>
      </w:r>
      <w:r w:rsidR="00F248FE" w:rsidRPr="009D4085">
        <w:rPr>
          <w:rFonts w:ascii="Times New Roman" w:eastAsia="Times New Roman" w:hAnsi="Times New Roman" w:cs="Times New Roman"/>
          <w:color w:val="000000" w:themeColor="text1"/>
          <w:shd w:val="clear" w:color="auto" w:fill="FFFFFF"/>
          <w:lang w:eastAsia="zh-CN"/>
        </w:rPr>
        <w:t>generated by</w:t>
      </w:r>
      <w:r w:rsidR="00A7063B" w:rsidRPr="009D4085">
        <w:rPr>
          <w:rFonts w:ascii="Times New Roman" w:eastAsia="Times New Roman" w:hAnsi="Times New Roman" w:cs="Times New Roman"/>
          <w:color w:val="000000" w:themeColor="text1"/>
          <w:shd w:val="clear" w:color="auto" w:fill="FFFFFF"/>
          <w:lang w:eastAsia="zh-CN"/>
        </w:rPr>
        <w:t xml:space="preserve"> </w:t>
      </w:r>
      <w:r w:rsidR="00631CF7" w:rsidRPr="009D4085">
        <w:rPr>
          <w:rFonts w:ascii="Times New Roman" w:eastAsia="Times New Roman" w:hAnsi="Times New Roman" w:cs="Times New Roman"/>
          <w:color w:val="000000" w:themeColor="text1"/>
          <w:shd w:val="clear" w:color="auto" w:fill="FFFFFF"/>
          <w:lang w:eastAsia="zh-CN"/>
        </w:rPr>
        <w:t>bisulfite sequencing</w:t>
      </w:r>
      <w:r w:rsidR="0005602A" w:rsidRPr="009D4085">
        <w:rPr>
          <w:rFonts w:ascii="Times New Roman" w:eastAsia="Times New Roman" w:hAnsi="Times New Roman" w:cs="Times New Roman"/>
          <w:color w:val="000000" w:themeColor="text1"/>
          <w:shd w:val="clear" w:color="auto" w:fill="FFFFFF"/>
          <w:lang w:eastAsia="zh-CN"/>
        </w:rPr>
        <w:t xml:space="preserve"> </w:t>
      </w:r>
      <w:r w:rsidR="009C404B" w:rsidRPr="009D4085">
        <w:rPr>
          <w:rFonts w:ascii="Times New Roman" w:eastAsia="Times New Roman" w:hAnsi="Times New Roman" w:cs="Times New Roman"/>
          <w:color w:val="000000" w:themeColor="text1"/>
          <w:shd w:val="clear" w:color="auto" w:fill="FFFFFF"/>
          <w:lang w:eastAsia="zh-CN"/>
        </w:rPr>
        <w:t>technique</w:t>
      </w:r>
      <w:r w:rsidR="00F904C8" w:rsidRPr="009D4085">
        <w:rPr>
          <w:rFonts w:ascii="Times New Roman" w:eastAsia="Times New Roman" w:hAnsi="Times New Roman" w:cs="Times New Roman"/>
          <w:color w:val="000000" w:themeColor="text1"/>
          <w:shd w:val="clear" w:color="auto" w:fill="FFFFFF"/>
          <w:lang w:eastAsia="zh-CN"/>
        </w:rPr>
        <w:t xml:space="preserve"> </w:t>
      </w:r>
      <w:r w:rsidR="00424670">
        <w:rPr>
          <w:rFonts w:ascii="Times New Roman" w:eastAsia="Times New Roman" w:hAnsi="Times New Roman" w:cs="Times New Roman"/>
          <w:color w:val="000000" w:themeColor="text1"/>
          <w:shd w:val="clear" w:color="auto" w:fill="FFFFFF"/>
          <w:lang w:eastAsia="zh-CN"/>
        </w:rPr>
        <w:t>are</w:t>
      </w:r>
      <w:r w:rsidR="00F904C8" w:rsidRPr="009D4085">
        <w:rPr>
          <w:rFonts w:ascii="Times New Roman" w:eastAsia="Times New Roman" w:hAnsi="Times New Roman" w:cs="Times New Roman"/>
          <w:color w:val="000000" w:themeColor="text1"/>
          <w:shd w:val="clear" w:color="auto" w:fill="FFFFFF"/>
          <w:lang w:eastAsia="zh-CN"/>
        </w:rPr>
        <w:t xml:space="preserve"> preferred</w:t>
      </w:r>
      <w:r w:rsidR="00950A84" w:rsidRPr="009D4085">
        <w:rPr>
          <w:rFonts w:ascii="Times New Roman" w:eastAsia="Times New Roman" w:hAnsi="Times New Roman" w:cs="Times New Roman"/>
          <w:color w:val="000000" w:themeColor="text1"/>
          <w:shd w:val="clear" w:color="auto" w:fill="FFFFFF"/>
          <w:lang w:eastAsia="zh-CN"/>
        </w:rPr>
        <w:t xml:space="preserve">, </w:t>
      </w:r>
      <w:r w:rsidR="00F904C8" w:rsidRPr="009D4085">
        <w:rPr>
          <w:rFonts w:ascii="Times New Roman" w:eastAsia="Times New Roman" w:hAnsi="Times New Roman" w:cs="Times New Roman"/>
          <w:color w:val="000000" w:themeColor="text1"/>
          <w:shd w:val="clear" w:color="auto" w:fill="FFFFFF"/>
          <w:lang w:eastAsia="zh-CN"/>
        </w:rPr>
        <w:t xml:space="preserve">because </w:t>
      </w:r>
      <w:r w:rsidR="000313DD">
        <w:rPr>
          <w:rFonts w:ascii="Times New Roman" w:eastAsia="Times New Roman" w:hAnsi="Times New Roman" w:cs="Times New Roman"/>
          <w:color w:val="000000" w:themeColor="text1"/>
          <w:shd w:val="clear" w:color="auto" w:fill="FFFFFF"/>
          <w:lang w:eastAsia="zh-CN"/>
        </w:rPr>
        <w:t>they are</w:t>
      </w:r>
      <w:r w:rsidR="00A7722C" w:rsidRPr="009D4085">
        <w:rPr>
          <w:rFonts w:ascii="Times New Roman" w:eastAsia="Times New Roman" w:hAnsi="Times New Roman" w:cs="Times New Roman"/>
          <w:color w:val="000000" w:themeColor="text1"/>
          <w:shd w:val="clear" w:color="auto" w:fill="FFFFFF"/>
          <w:lang w:eastAsia="zh-CN"/>
        </w:rPr>
        <w:t xml:space="preserve"> </w:t>
      </w:r>
      <w:r w:rsidR="00DA4D37" w:rsidRPr="009D4085">
        <w:rPr>
          <w:rFonts w:ascii="Times New Roman" w:eastAsia="Times New Roman" w:hAnsi="Times New Roman" w:cs="Times New Roman"/>
          <w:color w:val="000000" w:themeColor="text1"/>
          <w:shd w:val="clear" w:color="auto" w:fill="FFFFFF"/>
          <w:lang w:eastAsia="zh-CN"/>
        </w:rPr>
        <w:t>regarded</w:t>
      </w:r>
      <w:r w:rsidR="00A7722C" w:rsidRPr="009D4085">
        <w:rPr>
          <w:rFonts w:ascii="Times New Roman" w:eastAsia="Times New Roman" w:hAnsi="Times New Roman" w:cs="Times New Roman"/>
          <w:color w:val="000000" w:themeColor="text1"/>
          <w:shd w:val="clear" w:color="auto" w:fill="FFFFFF"/>
          <w:lang w:eastAsia="zh-CN"/>
        </w:rPr>
        <w:t xml:space="preserve"> </w:t>
      </w:r>
      <w:r w:rsidR="00DA4D37" w:rsidRPr="009D4085">
        <w:rPr>
          <w:rFonts w:ascii="Times New Roman" w:eastAsia="Times New Roman" w:hAnsi="Times New Roman" w:cs="Times New Roman"/>
          <w:color w:val="000000" w:themeColor="text1"/>
          <w:shd w:val="clear" w:color="auto" w:fill="FFFFFF"/>
          <w:lang w:eastAsia="zh-CN"/>
        </w:rPr>
        <w:t>as</w:t>
      </w:r>
      <w:r w:rsidR="00A7722C" w:rsidRPr="009D4085">
        <w:rPr>
          <w:rFonts w:ascii="Times New Roman" w:eastAsia="Times New Roman" w:hAnsi="Times New Roman" w:cs="Times New Roman"/>
          <w:color w:val="000000" w:themeColor="text1"/>
          <w:shd w:val="clear" w:color="auto" w:fill="FFFFFF"/>
          <w:lang w:eastAsia="zh-CN"/>
        </w:rPr>
        <w:t xml:space="preserve"> the “gold standard” </w:t>
      </w:r>
      <w:r w:rsidR="00AC6E17" w:rsidRPr="009D4085">
        <w:rPr>
          <w:rFonts w:ascii="Times New Roman" w:eastAsia="Times New Roman" w:hAnsi="Times New Roman" w:cs="Times New Roman"/>
          <w:color w:val="000000" w:themeColor="text1"/>
          <w:shd w:val="clear" w:color="auto" w:fill="FFFFFF"/>
          <w:lang w:eastAsia="zh-CN"/>
        </w:rPr>
        <w:t>for</w:t>
      </w:r>
      <w:r w:rsidR="00A7722C" w:rsidRPr="009D4085">
        <w:rPr>
          <w:rFonts w:ascii="Times New Roman" w:eastAsia="Times New Roman" w:hAnsi="Times New Roman" w:cs="Times New Roman"/>
          <w:color w:val="000000" w:themeColor="text1"/>
          <w:shd w:val="clear" w:color="auto" w:fill="FFFFFF"/>
          <w:lang w:eastAsia="zh-CN"/>
        </w:rPr>
        <w:t xml:space="preserve"> </w:t>
      </w:r>
      <w:r w:rsidR="00BF2AEB" w:rsidRPr="009D4085">
        <w:rPr>
          <w:rFonts w:ascii="Times New Roman" w:eastAsia="Times New Roman" w:hAnsi="Times New Roman" w:cs="Times New Roman"/>
          <w:color w:val="000000" w:themeColor="text1"/>
          <w:shd w:val="clear" w:color="auto" w:fill="FFFFFF"/>
          <w:lang w:eastAsia="zh-CN"/>
        </w:rPr>
        <w:t>detect</w:t>
      </w:r>
      <w:r w:rsidR="00B40EEE" w:rsidRPr="009D4085">
        <w:rPr>
          <w:rFonts w:ascii="Times New Roman" w:eastAsia="Times New Roman" w:hAnsi="Times New Roman" w:cs="Times New Roman"/>
          <w:color w:val="000000" w:themeColor="text1"/>
          <w:shd w:val="clear" w:color="auto" w:fill="FFFFFF"/>
          <w:lang w:eastAsia="zh-CN"/>
        </w:rPr>
        <w:t xml:space="preserve">ing </w:t>
      </w:r>
      <w:proofErr w:type="spellStart"/>
      <w:r w:rsidR="00B61A5A">
        <w:rPr>
          <w:rFonts w:ascii="Times New Roman" w:eastAsia="Times New Roman" w:hAnsi="Times New Roman" w:cs="Times New Roman"/>
          <w:color w:val="000000" w:themeColor="text1"/>
          <w:shd w:val="clear" w:color="auto" w:fill="FFFFFF"/>
          <w:lang w:eastAsia="zh-CN"/>
        </w:rPr>
        <w:t>DNAm</w:t>
      </w:r>
      <w:proofErr w:type="spellEnd"/>
      <w:r w:rsidR="00A7722C" w:rsidRPr="009D4085">
        <w:rPr>
          <w:rFonts w:ascii="Times New Roman" w:eastAsia="Times New Roman" w:hAnsi="Times New Roman" w:cs="Times New Roman"/>
          <w:color w:val="000000" w:themeColor="text1"/>
          <w:shd w:val="clear" w:color="auto" w:fill="FFFFFF"/>
          <w:lang w:eastAsia="zh-CN"/>
        </w:rPr>
        <w:t xml:space="preserve"> </w:t>
      </w:r>
      <w:r w:rsidR="007B1283" w:rsidRPr="009D4085">
        <w:rPr>
          <w:rFonts w:ascii="Times New Roman" w:eastAsia="Times New Roman" w:hAnsi="Times New Roman" w:cs="Times New Roman"/>
          <w:color w:val="000000" w:themeColor="text1"/>
          <w:shd w:val="clear" w:color="auto" w:fill="FFFFFF"/>
          <w:lang w:eastAsia="zh-CN"/>
        </w:rPr>
        <w:fldChar w:fldCharType="begin" w:fldLock="1"/>
      </w:r>
      <w:r w:rsidR="00110C43" w:rsidRPr="009D4085">
        <w:rPr>
          <w:rFonts w:ascii="Times New Roman" w:eastAsia="Times New Roman" w:hAnsi="Times New Roman" w:cs="Times New Roman"/>
          <w:color w:val="000000" w:themeColor="text1"/>
          <w:shd w:val="clear" w:color="auto" w:fill="FFFFFF"/>
          <w:lang w:eastAsia="zh-CN"/>
        </w:rPr>
        <w:instrText>ADDIN CSL_CITATION { "citationItems" : [ { "id" : "ITEM-1", "itemData" : { "DOI" : "10.3390/biology5010003", "ISBN" : "2079-7737 (Linking)", "ISSN" : "2079-7737", "PMID" : "26751487", "abstract" : "In the burgeoning field of epigenetics, there are several methods available to determine the methylation status of DNA samples. However, choosing the method that is best suited to answering a particular biological question still proves to be a difficult task. This review aims to provide biologists, particularly those new to the field of epigenetics, with a simple algorithm to help guide them in the selection of the most appropriate assay to meet their research needs. First of all, we have separated all methods into two categories: those that are used for: (1) the discovery of unknown epigenetic changes; and (2) the assessment of DNA methylation within particular regulatory regions/genes of interest. The techniques are then scrutinized and ranked according to their robustness, high throughput capabilities and cost. This review includes the majority of methods available to date, but with a particular focus on commercially available kits or other simple and straightforward solutions that have proven to be useful.", "author" : [ { "dropping-particle" : "", "family" : "Kurdyukov", "given" : "Sergey", "non-dropping-particle" : "", "parse-names" : false, "suffix" : "" }, { "dropping-particle" : "", "family" : "Bullock", "given" : "Martyn", "non-dropping-particle" : "", "parse-names" : false, "suffix" : "" } ], "container-title" : "Biology", "id" : "ITEM-1", "issue" : "1", "issued" : { "date-parts" : [ [ "2016" ] ] }, "page" : "3", "title" : "DNA Methylation Analysis: Choosing the Right Method", "type" : "article-journal", "volume" : "5" }, "uris" : [ "http://www.mendeley.com/documents/?uuid=ed76d27d-b3f7-4a22-8332-4cb48072137f" ] } ], "mendeley" : { "formattedCitation" : "[16]", "plainTextFormattedCitation" : "[16]", "previouslyFormattedCitation" : "[16]" }, "properties" : { "noteIndex" : 0 }, "schema" : "https://github.com/citation-style-language/schema/raw/master/csl-citation.json" }</w:instrText>
      </w:r>
      <w:r w:rsidR="007B1283" w:rsidRPr="009D4085">
        <w:rPr>
          <w:rFonts w:ascii="Times New Roman" w:eastAsia="Times New Roman" w:hAnsi="Times New Roman" w:cs="Times New Roman"/>
          <w:color w:val="000000" w:themeColor="text1"/>
          <w:shd w:val="clear" w:color="auto" w:fill="FFFFFF"/>
          <w:lang w:eastAsia="zh-CN"/>
        </w:rPr>
        <w:fldChar w:fldCharType="separate"/>
      </w:r>
      <w:r w:rsidR="0014278C" w:rsidRPr="009D4085">
        <w:rPr>
          <w:rFonts w:ascii="Times New Roman" w:eastAsia="Times New Roman" w:hAnsi="Times New Roman" w:cs="Times New Roman"/>
          <w:noProof/>
          <w:color w:val="000000" w:themeColor="text1"/>
          <w:shd w:val="clear" w:color="auto" w:fill="FFFFFF"/>
          <w:lang w:eastAsia="zh-CN"/>
        </w:rPr>
        <w:t>[16]</w:t>
      </w:r>
      <w:r w:rsidR="007B1283" w:rsidRPr="009D4085">
        <w:rPr>
          <w:rFonts w:ascii="Times New Roman" w:eastAsia="Times New Roman" w:hAnsi="Times New Roman" w:cs="Times New Roman"/>
          <w:color w:val="000000" w:themeColor="text1"/>
          <w:shd w:val="clear" w:color="auto" w:fill="FFFFFF"/>
          <w:lang w:eastAsia="zh-CN"/>
        </w:rPr>
        <w:fldChar w:fldCharType="end"/>
      </w:r>
      <w:r w:rsidR="00A7722C" w:rsidRPr="009D4085">
        <w:rPr>
          <w:rFonts w:ascii="Times New Roman" w:eastAsia="Times New Roman" w:hAnsi="Times New Roman" w:cs="Times New Roman"/>
          <w:color w:val="000000" w:themeColor="text1"/>
          <w:shd w:val="clear" w:color="auto" w:fill="FFFFFF"/>
          <w:lang w:eastAsia="zh-CN"/>
        </w:rPr>
        <w:t>.</w:t>
      </w:r>
      <w:r w:rsidR="00D42ABD" w:rsidRPr="009D4085">
        <w:rPr>
          <w:rFonts w:ascii="Times New Roman" w:eastAsia="Times New Roman" w:hAnsi="Times New Roman" w:cs="Times New Roman"/>
          <w:color w:val="000000" w:themeColor="text1"/>
          <w:shd w:val="clear" w:color="auto" w:fill="FFFFFF"/>
          <w:lang w:eastAsia="zh-CN"/>
        </w:rPr>
        <w:t xml:space="preserve"> </w:t>
      </w:r>
      <w:r w:rsidR="005A01E9" w:rsidRPr="009D4085">
        <w:rPr>
          <w:rFonts w:ascii="Times New Roman" w:hAnsi="Times New Roman" w:cs="Times New Roman"/>
          <w:color w:val="000000" w:themeColor="text1"/>
        </w:rPr>
        <w:t xml:space="preserve">In addition, </w:t>
      </w:r>
      <w:r w:rsidR="003C04E0" w:rsidRPr="009D4085">
        <w:rPr>
          <w:rFonts w:ascii="Times New Roman" w:hAnsi="Times New Roman" w:cs="Times New Roman"/>
          <w:color w:val="000000" w:themeColor="text1"/>
        </w:rPr>
        <w:t xml:space="preserve">our previous studies </w:t>
      </w:r>
      <w:r w:rsidR="00690133" w:rsidRPr="009D4085">
        <w:rPr>
          <w:rFonts w:ascii="Times New Roman" w:hAnsi="Times New Roman" w:cs="Times New Roman"/>
          <w:color w:val="000000" w:themeColor="text1"/>
        </w:rPr>
        <w:t xml:space="preserve">revealed that </w:t>
      </w:r>
      <w:r w:rsidR="00B303F3" w:rsidRPr="009D4085">
        <w:rPr>
          <w:rFonts w:ascii="Times New Roman" w:hAnsi="Times New Roman" w:cs="Times New Roman"/>
          <w:color w:val="000000" w:themeColor="text1"/>
        </w:rPr>
        <w:t xml:space="preserve">part of population-specific </w:t>
      </w:r>
      <w:r w:rsidR="001F1B69" w:rsidRPr="009D4085">
        <w:rPr>
          <w:rFonts w:ascii="Times New Roman" w:hAnsi="Times New Roman" w:cs="Times New Roman"/>
          <w:color w:val="000000" w:themeColor="text1"/>
        </w:rPr>
        <w:t xml:space="preserve">methylation </w:t>
      </w:r>
      <w:r w:rsidR="001F1B69" w:rsidRPr="009D4085">
        <w:rPr>
          <w:rFonts w:ascii="Times New Roman" w:hAnsi="Times New Roman" w:cs="Times New Roman"/>
          <w:color w:val="000000" w:themeColor="text1"/>
        </w:rPr>
        <w:lastRenderedPageBreak/>
        <w:t>divergenc</w:t>
      </w:r>
      <w:r w:rsidR="005F446C" w:rsidRPr="009D4085">
        <w:rPr>
          <w:rFonts w:ascii="Times New Roman" w:hAnsi="Times New Roman" w:cs="Times New Roman"/>
          <w:color w:val="000000" w:themeColor="text1"/>
        </w:rPr>
        <w:t>e</w:t>
      </w:r>
      <w:r w:rsidR="00994270" w:rsidRPr="009D4085">
        <w:rPr>
          <w:rFonts w:ascii="Times New Roman" w:hAnsi="Times New Roman" w:cs="Times New Roman"/>
          <w:color w:val="000000" w:themeColor="text1"/>
        </w:rPr>
        <w:t xml:space="preserve">s are driven by </w:t>
      </w:r>
      <w:r w:rsidR="00782976" w:rsidRPr="009D4085">
        <w:rPr>
          <w:rFonts w:ascii="Times New Roman" w:hAnsi="Times New Roman" w:cs="Times New Roman"/>
          <w:color w:val="000000" w:themeColor="text1"/>
        </w:rPr>
        <w:t>neighbo</w:t>
      </w:r>
      <w:r w:rsidR="009F75DD" w:rsidRPr="009D4085">
        <w:rPr>
          <w:rFonts w:ascii="Times New Roman" w:hAnsi="Times New Roman" w:cs="Times New Roman"/>
          <w:color w:val="000000" w:themeColor="text1"/>
        </w:rPr>
        <w:t xml:space="preserve">ring </w:t>
      </w:r>
      <w:r w:rsidR="009D0D4C" w:rsidRPr="009D4085">
        <w:rPr>
          <w:rFonts w:ascii="Times New Roman" w:hAnsi="Times New Roman" w:cs="Times New Roman"/>
          <w:color w:val="000000" w:themeColor="text1"/>
        </w:rPr>
        <w:t>alleles</w:t>
      </w:r>
      <w:r w:rsidR="000453C9" w:rsidRPr="009D4085">
        <w:rPr>
          <w:rFonts w:ascii="Times New Roman" w:hAnsi="Times New Roman" w:cs="Times New Roman"/>
          <w:color w:val="000000" w:themeColor="text1"/>
        </w:rPr>
        <w:t xml:space="preserve"> </w:t>
      </w:r>
      <w:r w:rsidR="00110C43" w:rsidRPr="009D4085">
        <w:rPr>
          <w:rFonts w:ascii="Times New Roman" w:hAnsi="Times New Roman" w:cs="Times New Roman"/>
          <w:color w:val="000000" w:themeColor="text1"/>
        </w:rPr>
        <w:fldChar w:fldCharType="begin" w:fldLock="1"/>
      </w:r>
      <w:r w:rsidR="00716D72" w:rsidRPr="009D4085">
        <w:rPr>
          <w:rFonts w:ascii="Times New Roman" w:hAnsi="Times New Roman" w:cs="Times New Roman"/>
          <w:color w:val="000000" w:themeColor="text1"/>
        </w:rPr>
        <w:instrText>ADDIN CSL_CITATION { "citationItems" : [ { "id" : "ITEM-1", "itemData" : { "DOI" : "10.1186/gb-2012-13-2-r8", "ISBN" : "1465-6914 (Electronic)\\r1465-6906 (Linking)", "ISSN" : "14747596", "PMID" : "22322129", "abstract" : "BACKGROUND: Ethnic differences in human DNA methylation have been shown for a number of CpG sites, but the genome-wide patterns and extent of these differences are largely unknown. In addition, whether the genetic control of polymorphic DNA methylation is population-specific has not been investigated. RESULTS: Here we measure DNA methylation near the transcription start sites of over 14, 000 genes in 180 cell lines derived from one African and one European population. We find population-specific patterns of DNA methylation at over a third of all genes. Furthermore, although the methylation at over a thousand CpG sites is heritable, these heritabilities also differ between populations, suggesting extensive divergence in the genetic control of DNA methylation. In support of this, genetic mapping of DNA methylation reveals that most of the population specificity can be explained by divergence in allele frequencies between populations, and that there is little overlap in genetic associations between populations. These population-specific genetic associations are supported by the patterns of DNA methylation in several hundred brain samples, suggesting that they hold in vivo and across tissues. CONCLUSIONS: These results suggest that DNA methylation is highly divergent between populations, and that this divergence may be due in large part to a combination of differences in allele frequencies and complex epistasis or gene \u00d7 environment interactions.", "author" : [ { "dropping-particle" : "", "family" : "Fraser", "given" : "Hunter B.", "non-dropping-particle" : "", "parse-names" : false, "suffix" : "" }, { "dropping-particle" : "", "family" : "Lam", "given" : "Lucia L.", "non-dropping-particle" : "", "parse-names" : false, "suffix" : "" }, { "dropping-particle" : "", "family" : "Neumann", "given" : "Sarah M.", "non-dropping-particle" : "", "parse-names" : false, "suffix" : "" }, { "dropping-particle" : "", "family" : "Kobor", "given" : "Michael S.", "non-dropping-particle" : "", "parse-names" : false, "suffix" : "" } ], "container-title" : "Genome Biology", "id" : "ITEM-1", "issue" : "2", "issued" : { "date-parts" : [ [ "2012" ] ] }, "title" : "Population-specificity of human DNA methylation", "type" : "article-journal", "volume" : "13" }, "uris" : [ "http://www.mendeley.com/documents/?uuid=68f4ba06-6f94-4cbb-8506-3ee715c4c717" ] }, { "id" : "ITEM-2", "itemData" : { "DOI" : "10.1038/s41559-017-0299-z", "ISBN" : "2397-334X", "ISSN" : "2397334X", "abstract" : "DNA methylation is an epigenetic modification, influenced by both genetic and environmental variation, that can affect transcription and many organismal phenotypes. Although patterns of DNA methylation have been shown to differ between human populations, it remains to be determined whether epigenetic diversity mirrors the patterns observed for DNA polymorphisms or gene expression levels. We measured DNA methylation at 480,000 sites in 34 individuals from five diverse human populations in the Human Genome Diversity Panel, and analyzed these together with single nucleotide polymorphisms (SNPs) and gene expression data. We found greater population-specificity of DNA methylation than of mRNA levels, which may be driven by the greater genetic control of methylation. This study provides insights into gene expression and its epigenetic regulation across populations and offers a deeper understanding of worldwide patterns of epigenetic diversity in humans.", "author" : [ { "dropping-particle" : "", "family" : "Carja", "given" : "Oana", "non-dropping-particle" : "", "parse-names" : false, "suffix" : "" }, { "dropping-particle" : "", "family" : "MacIsaac", "given" : "Julia L.", "non-dropping-particle" : "", "parse-names" : false, "suffix" : "" }, { "dropping-particle" : "", "family" : "Mah", "given" : "Sarah M.", "non-dropping-particle" : "", "parse-names" : false, "suffix" : "" }, { "dropping-particle" : "", "family" : "Henn", "given" : "Brenna M.", "non-dropping-particle" : "", "parse-names" : false, "suffix" : "" }, { "dropping-particle" : "", "family" : "Kobor", "given" : "Michael S.", "non-dropping-particle" : "", "parse-names" : false, "suffix" : "" }, { "dropping-particle" : "", "family" : "Feldman", "given" : "Marcus W.", "non-dropping-particle" : "", "parse-names" : false, "suffix" : "" }, { "dropping-particle" : "", "family" : "Fraser", "given" : "Hunter B.", "non-dropping-particle" : "", "parse-names" : false, "suffix" : "" } ], "container-title" : "Nature Ecology and Evolution", "id" : "ITEM-2", "issue" : "10", "issued" : { "date-parts" : [ [ "2017" ] ] }, "page" : "1577-1583", "title" : "Worldwide patterns of human epigenetic variation", "type" : "article-journal", "volume" : "1" }, "uris" : [ "http://www.mendeley.com/documents/?uuid=dc2f28dd-06f4-469f-8d02-8879e78f2996" ] } ], "mendeley" : { "formattedCitation" : "[7,10]", "plainTextFormattedCitation" : "[7,10]", "previouslyFormattedCitation" : "[7,10]" }, "properties" : { "noteIndex" : 0 }, "schema" : "https://github.com/citation-style-language/schema/raw/master/csl-citation.json" }</w:instrText>
      </w:r>
      <w:r w:rsidR="00110C43" w:rsidRPr="009D4085">
        <w:rPr>
          <w:rFonts w:ascii="Times New Roman" w:hAnsi="Times New Roman" w:cs="Times New Roman"/>
          <w:color w:val="000000" w:themeColor="text1"/>
        </w:rPr>
        <w:fldChar w:fldCharType="separate"/>
      </w:r>
      <w:r w:rsidR="00110C43" w:rsidRPr="009D4085">
        <w:rPr>
          <w:rFonts w:ascii="Times New Roman" w:hAnsi="Times New Roman" w:cs="Times New Roman"/>
          <w:noProof/>
          <w:color w:val="000000" w:themeColor="text1"/>
        </w:rPr>
        <w:t>[7,10]</w:t>
      </w:r>
      <w:r w:rsidR="00110C43" w:rsidRPr="009D4085">
        <w:rPr>
          <w:rFonts w:ascii="Times New Roman" w:hAnsi="Times New Roman" w:cs="Times New Roman"/>
          <w:color w:val="000000" w:themeColor="text1"/>
        </w:rPr>
        <w:fldChar w:fldCharType="end"/>
      </w:r>
      <w:r w:rsidR="003600B2">
        <w:rPr>
          <w:rFonts w:ascii="Times New Roman" w:hAnsi="Times New Roman" w:cs="Times New Roman"/>
          <w:color w:val="000000" w:themeColor="text1"/>
        </w:rPr>
        <w:t>; However</w:t>
      </w:r>
      <w:r w:rsidR="00443AF5" w:rsidRPr="009D4085">
        <w:rPr>
          <w:rFonts w:ascii="Times New Roman" w:hAnsi="Times New Roman" w:cs="Times New Roman"/>
          <w:color w:val="000000" w:themeColor="text1"/>
        </w:rPr>
        <w:t>,</w:t>
      </w:r>
      <w:r w:rsidR="00A25B67" w:rsidRPr="009D4085">
        <w:rPr>
          <w:rFonts w:ascii="Times New Roman" w:hAnsi="Times New Roman" w:cs="Times New Roman"/>
          <w:color w:val="000000" w:themeColor="text1"/>
        </w:rPr>
        <w:t xml:space="preserve"> the</w:t>
      </w:r>
      <w:r w:rsidR="006C5EB7" w:rsidRPr="009D4085">
        <w:rPr>
          <w:rFonts w:ascii="Times New Roman" w:hAnsi="Times New Roman" w:cs="Times New Roman"/>
          <w:color w:val="000000" w:themeColor="text1"/>
        </w:rPr>
        <w:t xml:space="preserve"> relationship between genetic variations and </w:t>
      </w:r>
      <w:r w:rsidR="00681319" w:rsidRPr="009D4085">
        <w:rPr>
          <w:rFonts w:ascii="Times New Roman" w:hAnsi="Times New Roman" w:cs="Times New Roman"/>
          <w:color w:val="000000" w:themeColor="text1"/>
        </w:rPr>
        <w:t>MHBs</w:t>
      </w:r>
      <w:r w:rsidR="00EC4213" w:rsidRPr="009D4085">
        <w:rPr>
          <w:rFonts w:ascii="Times New Roman" w:hAnsi="Times New Roman" w:cs="Times New Roman"/>
          <w:color w:val="000000" w:themeColor="text1"/>
        </w:rPr>
        <w:t xml:space="preserve"> </w:t>
      </w:r>
      <w:r w:rsidR="00150DA2" w:rsidRPr="009D4085">
        <w:rPr>
          <w:rFonts w:ascii="Times New Roman" w:hAnsi="Times New Roman" w:cs="Times New Roman"/>
          <w:color w:val="000000" w:themeColor="text1"/>
        </w:rPr>
        <w:t xml:space="preserve">in population diversity </w:t>
      </w:r>
      <w:r w:rsidR="00EC4213" w:rsidRPr="009D4085">
        <w:rPr>
          <w:rFonts w:ascii="Times New Roman" w:hAnsi="Times New Roman" w:cs="Times New Roman"/>
          <w:color w:val="000000" w:themeColor="text1"/>
        </w:rPr>
        <w:t xml:space="preserve">are </w:t>
      </w:r>
      <w:r w:rsidR="002A22D3" w:rsidRPr="009D4085">
        <w:rPr>
          <w:rFonts w:ascii="Times New Roman" w:hAnsi="Times New Roman" w:cs="Times New Roman"/>
          <w:color w:val="000000" w:themeColor="text1"/>
        </w:rPr>
        <w:t>still largely unexplored</w:t>
      </w:r>
      <w:r w:rsidR="003666F9" w:rsidRPr="009D4085">
        <w:rPr>
          <w:rFonts w:ascii="Times New Roman" w:hAnsi="Times New Roman" w:cs="Times New Roman"/>
          <w:color w:val="000000" w:themeColor="text1"/>
        </w:rPr>
        <w:t>.</w:t>
      </w:r>
      <w:r w:rsidR="00EC4213" w:rsidRPr="009D4085">
        <w:rPr>
          <w:rFonts w:ascii="Times New Roman" w:hAnsi="Times New Roman" w:cs="Times New Roman"/>
          <w:color w:val="000000" w:themeColor="text1"/>
        </w:rPr>
        <w:t xml:space="preserve"> </w:t>
      </w:r>
    </w:p>
    <w:p w14:paraId="1249C9B1" w14:textId="756AB9DF" w:rsidR="003A3B01" w:rsidRPr="009D4085" w:rsidRDefault="00FB4909" w:rsidP="009D4085">
      <w:pPr>
        <w:spacing w:after="120" w:line="480" w:lineRule="auto"/>
        <w:ind w:firstLine="288"/>
        <w:jc w:val="both"/>
        <w:rPr>
          <w:rFonts w:ascii="Times New Roman" w:hAnsi="Times New Roman" w:cs="Times New Roman"/>
          <w:color w:val="000000" w:themeColor="text1"/>
          <w:lang w:eastAsia="zh-CN"/>
        </w:rPr>
      </w:pPr>
      <w:r w:rsidRPr="009D4085">
        <w:rPr>
          <w:rFonts w:ascii="Times New Roman" w:hAnsi="Times New Roman" w:cs="Times New Roman"/>
          <w:color w:val="000000" w:themeColor="text1"/>
        </w:rPr>
        <w:t>Here we</w:t>
      </w:r>
      <w:r w:rsidR="00FB666A" w:rsidRPr="009D4085">
        <w:rPr>
          <w:rFonts w:ascii="Times New Roman" w:hAnsi="Times New Roman" w:cs="Times New Roman"/>
          <w:color w:val="000000" w:themeColor="text1"/>
        </w:rPr>
        <w:t xml:space="preserve"> </w:t>
      </w:r>
      <w:r w:rsidR="000A7390" w:rsidRPr="009D4085">
        <w:rPr>
          <w:rFonts w:ascii="Times New Roman" w:hAnsi="Times New Roman" w:cs="Times New Roman"/>
          <w:color w:val="000000" w:themeColor="text1"/>
        </w:rPr>
        <w:t>aim</w:t>
      </w:r>
      <w:r w:rsidR="00351A43" w:rsidRPr="009D4085">
        <w:rPr>
          <w:rFonts w:ascii="Times New Roman" w:hAnsi="Times New Roman" w:cs="Times New Roman"/>
          <w:color w:val="000000" w:themeColor="text1"/>
        </w:rPr>
        <w:t xml:space="preserve"> to </w:t>
      </w:r>
      <w:r w:rsidR="00D45306">
        <w:rPr>
          <w:rFonts w:ascii="Times New Roman" w:hAnsi="Times New Roman" w:cs="Times New Roman"/>
          <w:color w:val="000000" w:themeColor="text1"/>
        </w:rPr>
        <w:t>identify the</w:t>
      </w:r>
      <w:r w:rsidR="001D4A64" w:rsidRPr="009D4085">
        <w:rPr>
          <w:rFonts w:ascii="Times New Roman" w:hAnsi="Times New Roman" w:cs="Times New Roman"/>
          <w:color w:val="000000" w:themeColor="text1"/>
        </w:rPr>
        <w:t xml:space="preserve"> role</w:t>
      </w:r>
      <w:r w:rsidR="0044470C" w:rsidRPr="009D4085">
        <w:rPr>
          <w:rFonts w:ascii="Times New Roman" w:hAnsi="Times New Roman" w:cs="Times New Roman"/>
          <w:color w:val="000000" w:themeColor="text1"/>
        </w:rPr>
        <w:t xml:space="preserve"> of </w:t>
      </w:r>
      <w:r w:rsidR="00CA7A90" w:rsidRPr="009D4085">
        <w:rPr>
          <w:rFonts w:ascii="Times New Roman" w:hAnsi="Times New Roman" w:cs="Times New Roman"/>
          <w:color w:val="000000" w:themeColor="text1"/>
        </w:rPr>
        <w:t>methylation haplotype</w:t>
      </w:r>
      <w:r w:rsidR="00A32A1D" w:rsidRPr="009D4085">
        <w:rPr>
          <w:rFonts w:ascii="Times New Roman" w:hAnsi="Times New Roman" w:cs="Times New Roman"/>
          <w:color w:val="000000" w:themeColor="text1"/>
        </w:rPr>
        <w:t xml:space="preserve"> blocks</w:t>
      </w:r>
      <w:r w:rsidR="00CA7A90" w:rsidRPr="009D4085">
        <w:rPr>
          <w:rFonts w:ascii="Times New Roman" w:hAnsi="Times New Roman" w:cs="Times New Roman"/>
          <w:color w:val="000000" w:themeColor="text1"/>
        </w:rPr>
        <w:t xml:space="preserve"> </w:t>
      </w:r>
      <w:r w:rsidR="00824B9B" w:rsidRPr="009D4085">
        <w:rPr>
          <w:rFonts w:ascii="Times New Roman" w:hAnsi="Times New Roman" w:cs="Times New Roman"/>
          <w:color w:val="000000" w:themeColor="text1"/>
        </w:rPr>
        <w:t>i</w:t>
      </w:r>
      <w:r w:rsidR="0044470C" w:rsidRPr="009D4085">
        <w:rPr>
          <w:rFonts w:ascii="Times New Roman" w:hAnsi="Times New Roman" w:cs="Times New Roman"/>
          <w:color w:val="000000" w:themeColor="text1"/>
        </w:rPr>
        <w:t xml:space="preserve">n </w:t>
      </w:r>
      <w:r w:rsidR="00CF0FE5" w:rsidRPr="009D4085">
        <w:rPr>
          <w:rFonts w:ascii="Times New Roman" w:hAnsi="Times New Roman" w:cs="Times New Roman"/>
          <w:color w:val="000000" w:themeColor="text1"/>
        </w:rPr>
        <w:t xml:space="preserve">population diversity </w:t>
      </w:r>
      <w:r w:rsidR="00CA7A90" w:rsidRPr="009D4085">
        <w:rPr>
          <w:rFonts w:ascii="Times New Roman" w:hAnsi="Times New Roman" w:cs="Times New Roman"/>
          <w:color w:val="000000" w:themeColor="text1"/>
        </w:rPr>
        <w:t xml:space="preserve">and </w:t>
      </w:r>
      <w:r w:rsidR="00086B42" w:rsidRPr="009D4085">
        <w:rPr>
          <w:rFonts w:ascii="Times New Roman" w:hAnsi="Times New Roman" w:cs="Times New Roman"/>
          <w:color w:val="000000" w:themeColor="text1"/>
        </w:rPr>
        <w:t xml:space="preserve">to characterize </w:t>
      </w:r>
      <w:r w:rsidR="00C410DB" w:rsidRPr="009D4085">
        <w:rPr>
          <w:rFonts w:ascii="Times New Roman" w:hAnsi="Times New Roman" w:cs="Times New Roman"/>
          <w:color w:val="000000" w:themeColor="text1"/>
        </w:rPr>
        <w:t xml:space="preserve">the </w:t>
      </w:r>
      <w:r w:rsidR="0066022A" w:rsidRPr="009D4085">
        <w:rPr>
          <w:rFonts w:ascii="Times New Roman" w:hAnsi="Times New Roman" w:cs="Times New Roman"/>
          <w:color w:val="000000" w:themeColor="text1"/>
        </w:rPr>
        <w:t>contribution</w:t>
      </w:r>
      <w:r w:rsidR="004A45A0" w:rsidRPr="009D4085">
        <w:rPr>
          <w:rFonts w:ascii="Times New Roman" w:hAnsi="Times New Roman" w:cs="Times New Roman"/>
          <w:color w:val="000000" w:themeColor="text1"/>
        </w:rPr>
        <w:t xml:space="preserve"> of </w:t>
      </w:r>
      <w:r w:rsidR="003800FB" w:rsidRPr="009D4085">
        <w:rPr>
          <w:rFonts w:ascii="Times New Roman" w:hAnsi="Times New Roman" w:cs="Times New Roman"/>
          <w:color w:val="000000" w:themeColor="text1"/>
        </w:rPr>
        <w:t xml:space="preserve">genetic variations in </w:t>
      </w:r>
      <w:r w:rsidR="005F15CF">
        <w:rPr>
          <w:rFonts w:ascii="Times New Roman" w:hAnsi="Times New Roman" w:cs="Times New Roman"/>
          <w:color w:val="000000" w:themeColor="text1"/>
        </w:rPr>
        <w:t>modifying</w:t>
      </w:r>
      <w:r w:rsidR="00C21993" w:rsidRPr="009D4085">
        <w:rPr>
          <w:rFonts w:ascii="Times New Roman" w:hAnsi="Times New Roman" w:cs="Times New Roman"/>
          <w:color w:val="000000" w:themeColor="text1"/>
        </w:rPr>
        <w:t xml:space="preserve"> </w:t>
      </w:r>
      <w:r w:rsidR="009D61A1">
        <w:rPr>
          <w:rFonts w:ascii="Times New Roman" w:hAnsi="Times New Roman" w:cs="Times New Roman"/>
          <w:color w:val="000000" w:themeColor="text1"/>
        </w:rPr>
        <w:t>MHB</w:t>
      </w:r>
      <w:r w:rsidR="00A61931" w:rsidRPr="009D4085">
        <w:rPr>
          <w:rFonts w:ascii="Times New Roman" w:hAnsi="Times New Roman" w:cs="Times New Roman"/>
          <w:color w:val="000000" w:themeColor="text1"/>
        </w:rPr>
        <w:t xml:space="preserve"> </w:t>
      </w:r>
      <w:r w:rsidR="006825FE" w:rsidRPr="009D4085">
        <w:rPr>
          <w:rFonts w:ascii="Times New Roman" w:hAnsi="Times New Roman" w:cs="Times New Roman"/>
          <w:color w:val="000000" w:themeColor="text1"/>
        </w:rPr>
        <w:t xml:space="preserve">methylation </w:t>
      </w:r>
      <w:r w:rsidR="00F24CC0" w:rsidRPr="009D4085">
        <w:rPr>
          <w:rFonts w:ascii="Times New Roman" w:hAnsi="Times New Roman" w:cs="Times New Roman"/>
          <w:color w:val="000000" w:themeColor="text1"/>
        </w:rPr>
        <w:t>pattern</w:t>
      </w:r>
      <w:r w:rsidR="008E0DC1" w:rsidRPr="009D4085">
        <w:rPr>
          <w:rFonts w:ascii="Times New Roman" w:hAnsi="Times New Roman" w:cs="Times New Roman"/>
          <w:color w:val="000000" w:themeColor="text1"/>
        </w:rPr>
        <w:t>s</w:t>
      </w:r>
      <w:r w:rsidR="002F6A81" w:rsidRPr="009D4085">
        <w:rPr>
          <w:rFonts w:ascii="Times New Roman" w:hAnsi="Times New Roman" w:cs="Times New Roman"/>
          <w:color w:val="000000" w:themeColor="text1"/>
        </w:rPr>
        <w:t>.</w:t>
      </w:r>
      <w:r w:rsidR="00792108" w:rsidRPr="009D4085">
        <w:rPr>
          <w:rFonts w:ascii="Times New Roman" w:hAnsi="Times New Roman" w:cs="Times New Roman"/>
          <w:color w:val="000000" w:themeColor="text1"/>
        </w:rPr>
        <w:t xml:space="preserve"> </w:t>
      </w:r>
      <w:r w:rsidR="00716BA5" w:rsidRPr="009D4085">
        <w:rPr>
          <w:rFonts w:ascii="Times New Roman" w:hAnsi="Times New Roman" w:cs="Times New Roman"/>
          <w:color w:val="000000" w:themeColor="text1"/>
        </w:rPr>
        <w:t>Fi</w:t>
      </w:r>
      <w:r w:rsidR="004A3B07" w:rsidRPr="009D4085">
        <w:rPr>
          <w:rFonts w:ascii="Times New Roman" w:hAnsi="Times New Roman" w:cs="Times New Roman"/>
          <w:color w:val="000000" w:themeColor="text1"/>
        </w:rPr>
        <w:t>r</w:t>
      </w:r>
      <w:r w:rsidR="00A826C8">
        <w:rPr>
          <w:rFonts w:ascii="Times New Roman" w:hAnsi="Times New Roman" w:cs="Times New Roman"/>
          <w:color w:val="000000" w:themeColor="text1"/>
        </w:rPr>
        <w:t>st</w:t>
      </w:r>
      <w:r w:rsidR="00716BA5" w:rsidRPr="009D4085">
        <w:rPr>
          <w:rFonts w:ascii="Times New Roman" w:hAnsi="Times New Roman" w:cs="Times New Roman"/>
          <w:color w:val="000000" w:themeColor="text1"/>
        </w:rPr>
        <w:t>, a</w:t>
      </w:r>
      <w:r w:rsidR="00792108" w:rsidRPr="009D4085">
        <w:rPr>
          <w:rFonts w:ascii="Times New Roman" w:hAnsi="Times New Roman" w:cs="Times New Roman"/>
          <w:color w:val="000000" w:themeColor="text1"/>
        </w:rPr>
        <w:t xml:space="preserve"> total of </w:t>
      </w:r>
      <w:r w:rsidR="00424EDA" w:rsidRPr="009D4085">
        <w:rPr>
          <w:rFonts w:ascii="Times New Roman" w:hAnsi="Times New Roman" w:cs="Times New Roman"/>
          <w:color w:val="000000" w:themeColor="text1"/>
          <w:lang w:eastAsia="zh-CN"/>
        </w:rPr>
        <w:t>sixteen</w:t>
      </w:r>
      <w:r w:rsidR="005B5689" w:rsidRPr="009D4085">
        <w:rPr>
          <w:rFonts w:ascii="Times New Roman" w:hAnsi="Times New Roman" w:cs="Times New Roman"/>
          <w:color w:val="000000" w:themeColor="text1"/>
          <w:lang w:eastAsia="zh-CN"/>
        </w:rPr>
        <w:t xml:space="preserve"> WGBS data sets, </w:t>
      </w:r>
      <w:r w:rsidR="00424EDA" w:rsidRPr="009D4085">
        <w:rPr>
          <w:rFonts w:ascii="Times New Roman" w:hAnsi="Times New Roman" w:cs="Times New Roman"/>
          <w:color w:val="000000" w:themeColor="text1"/>
          <w:lang w:eastAsia="zh-CN"/>
        </w:rPr>
        <w:t>one</w:t>
      </w:r>
      <w:r w:rsidR="005B5689" w:rsidRPr="009D4085">
        <w:rPr>
          <w:rFonts w:ascii="Times New Roman" w:hAnsi="Times New Roman" w:cs="Times New Roman"/>
          <w:color w:val="000000" w:themeColor="text1"/>
          <w:lang w:eastAsia="zh-CN"/>
        </w:rPr>
        <w:t xml:space="preserve"> pooled WGBS data </w:t>
      </w:r>
      <w:r w:rsidR="00D34674" w:rsidRPr="009D4085">
        <w:rPr>
          <w:rFonts w:ascii="Times New Roman" w:hAnsi="Times New Roman" w:cs="Times New Roman"/>
          <w:color w:val="000000" w:themeColor="text1"/>
          <w:lang w:eastAsia="zh-CN"/>
        </w:rPr>
        <w:t>set</w:t>
      </w:r>
      <w:r w:rsidR="005B5689" w:rsidRPr="009D4085">
        <w:rPr>
          <w:rFonts w:ascii="Times New Roman" w:hAnsi="Times New Roman" w:cs="Times New Roman"/>
          <w:color w:val="000000" w:themeColor="text1"/>
          <w:lang w:eastAsia="zh-CN"/>
        </w:rPr>
        <w:t xml:space="preserve"> and </w:t>
      </w:r>
      <w:r w:rsidR="00424EDA" w:rsidRPr="009D4085">
        <w:rPr>
          <w:rFonts w:ascii="Times New Roman" w:hAnsi="Times New Roman" w:cs="Times New Roman"/>
          <w:color w:val="000000" w:themeColor="text1"/>
          <w:lang w:eastAsia="zh-CN"/>
        </w:rPr>
        <w:t>five</w:t>
      </w:r>
      <w:r w:rsidR="005B5689" w:rsidRPr="009D4085">
        <w:rPr>
          <w:rFonts w:ascii="Times New Roman" w:hAnsi="Times New Roman" w:cs="Times New Roman"/>
          <w:color w:val="000000" w:themeColor="text1"/>
          <w:lang w:eastAsia="zh-CN"/>
        </w:rPr>
        <w:t xml:space="preserve"> reduced-representation bisulfite sequencing (RRBS) data sets </w:t>
      </w:r>
      <w:r w:rsidR="0097652B" w:rsidRPr="009D4085">
        <w:rPr>
          <w:rFonts w:ascii="Times New Roman" w:hAnsi="Times New Roman" w:cs="Times New Roman"/>
          <w:color w:val="000000" w:themeColor="text1"/>
          <w:lang w:eastAsia="zh-CN"/>
        </w:rPr>
        <w:t xml:space="preserve">from </w:t>
      </w:r>
      <w:proofErr w:type="spellStart"/>
      <w:r w:rsidR="0097652B" w:rsidRPr="009D4085">
        <w:rPr>
          <w:rFonts w:ascii="Times New Roman" w:hAnsi="Times New Roman" w:cs="Times New Roman"/>
          <w:color w:val="000000" w:themeColor="text1"/>
          <w:lang w:eastAsia="zh-CN"/>
        </w:rPr>
        <w:t>lymphoblastoid</w:t>
      </w:r>
      <w:proofErr w:type="spellEnd"/>
      <w:r w:rsidR="0097652B" w:rsidRPr="009D4085">
        <w:rPr>
          <w:rFonts w:ascii="Times New Roman" w:hAnsi="Times New Roman" w:cs="Times New Roman"/>
          <w:color w:val="000000" w:themeColor="text1"/>
          <w:lang w:eastAsia="zh-CN"/>
        </w:rPr>
        <w:t xml:space="preserve"> cell lines (LCLs)</w:t>
      </w:r>
      <w:r w:rsidR="0097652B" w:rsidRPr="009D4085" w:rsidDel="0097652B">
        <w:rPr>
          <w:rFonts w:ascii="Times New Roman" w:hAnsi="Times New Roman" w:cs="Times New Roman"/>
          <w:color w:val="000000" w:themeColor="text1"/>
          <w:lang w:eastAsia="zh-CN"/>
        </w:rPr>
        <w:t xml:space="preserve"> </w:t>
      </w:r>
      <w:r w:rsidR="0097652B" w:rsidRPr="009D4085">
        <w:rPr>
          <w:rFonts w:ascii="Times New Roman" w:hAnsi="Times New Roman" w:cs="Times New Roman"/>
          <w:color w:val="000000" w:themeColor="text1"/>
          <w:lang w:eastAsia="zh-CN"/>
        </w:rPr>
        <w:t>of</w:t>
      </w:r>
      <w:r w:rsidR="005B5689" w:rsidRPr="009D4085">
        <w:rPr>
          <w:rFonts w:ascii="Times New Roman" w:hAnsi="Times New Roman" w:cs="Times New Roman"/>
          <w:color w:val="000000" w:themeColor="text1"/>
          <w:lang w:eastAsia="zh-CN"/>
        </w:rPr>
        <w:t xml:space="preserve"> 10 </w:t>
      </w:r>
      <w:commentRangeStart w:id="2"/>
      <w:r w:rsidR="005B5689" w:rsidRPr="009D4085">
        <w:rPr>
          <w:rFonts w:ascii="Times New Roman" w:hAnsi="Times New Roman" w:cs="Times New Roman"/>
          <w:color w:val="000000" w:themeColor="text1"/>
          <w:lang w:eastAsia="zh-CN"/>
        </w:rPr>
        <w:t xml:space="preserve">European and 61 </w:t>
      </w:r>
      <w:r w:rsidR="005655E2" w:rsidRPr="009D4085">
        <w:rPr>
          <w:rFonts w:ascii="Times New Roman" w:hAnsi="Times New Roman" w:cs="Times New Roman"/>
          <w:color w:val="000000" w:themeColor="text1"/>
          <w:lang w:eastAsia="zh-CN"/>
        </w:rPr>
        <w:t>African</w:t>
      </w:r>
      <w:r w:rsidR="005B5689" w:rsidRPr="009D4085">
        <w:rPr>
          <w:rFonts w:ascii="Times New Roman" w:hAnsi="Times New Roman" w:cs="Times New Roman"/>
          <w:color w:val="000000" w:themeColor="text1"/>
          <w:lang w:eastAsia="zh-CN"/>
        </w:rPr>
        <w:t xml:space="preserve"> individuals</w:t>
      </w:r>
      <w:r w:rsidR="0032778B" w:rsidRPr="009D4085">
        <w:rPr>
          <w:rFonts w:ascii="Times New Roman" w:hAnsi="Times New Roman" w:cs="Times New Roman"/>
          <w:color w:val="000000" w:themeColor="text1"/>
          <w:lang w:eastAsia="zh-CN"/>
        </w:rPr>
        <w:t xml:space="preserve"> </w:t>
      </w:r>
      <w:r w:rsidR="007F2323" w:rsidRPr="009D4085">
        <w:rPr>
          <w:rFonts w:ascii="Times New Roman" w:hAnsi="Times New Roman" w:cs="Times New Roman"/>
          <w:color w:val="000000" w:themeColor="text1"/>
          <w:lang w:eastAsia="zh-CN"/>
        </w:rPr>
        <w:t>were</w:t>
      </w:r>
      <w:r w:rsidR="0032778B" w:rsidRPr="009D4085">
        <w:rPr>
          <w:rFonts w:ascii="Times New Roman" w:hAnsi="Times New Roman" w:cs="Times New Roman"/>
          <w:color w:val="000000" w:themeColor="text1"/>
          <w:lang w:eastAsia="zh-CN"/>
        </w:rPr>
        <w:t xml:space="preserve"> </w:t>
      </w:r>
      <w:r w:rsidR="00D00A70" w:rsidRPr="009D4085">
        <w:rPr>
          <w:rFonts w:ascii="Times New Roman" w:hAnsi="Times New Roman" w:cs="Times New Roman"/>
          <w:color w:val="000000" w:themeColor="text1"/>
          <w:lang w:eastAsia="zh-CN"/>
        </w:rPr>
        <w:t xml:space="preserve">used </w:t>
      </w:r>
      <w:r w:rsidR="00751E8C">
        <w:rPr>
          <w:rFonts w:ascii="Times New Roman" w:hAnsi="Times New Roman" w:cs="Times New Roman"/>
          <w:color w:val="000000" w:themeColor="text1"/>
          <w:lang w:eastAsia="zh-CN"/>
        </w:rPr>
        <w:t>to identify</w:t>
      </w:r>
      <w:r w:rsidR="00AD4B78" w:rsidRPr="009D4085">
        <w:rPr>
          <w:rFonts w:ascii="Times New Roman" w:hAnsi="Times New Roman" w:cs="Times New Roman"/>
          <w:color w:val="000000" w:themeColor="text1"/>
          <w:lang w:eastAsia="zh-CN"/>
        </w:rPr>
        <w:t xml:space="preserve"> </w:t>
      </w:r>
      <w:r w:rsidR="00776F68" w:rsidRPr="009D4085">
        <w:rPr>
          <w:rFonts w:ascii="Times New Roman" w:hAnsi="Times New Roman" w:cs="Times New Roman"/>
          <w:color w:val="000000" w:themeColor="text1"/>
          <w:lang w:eastAsia="zh-CN"/>
        </w:rPr>
        <w:t>population-spec</w:t>
      </w:r>
      <w:r w:rsidR="004A53E9" w:rsidRPr="009D4085">
        <w:rPr>
          <w:rFonts w:ascii="Times New Roman" w:hAnsi="Times New Roman" w:cs="Times New Roman"/>
          <w:color w:val="000000" w:themeColor="text1"/>
          <w:lang w:eastAsia="zh-CN"/>
        </w:rPr>
        <w:t>ific</w:t>
      </w:r>
      <w:r w:rsidR="00792108" w:rsidRPr="009D4085">
        <w:rPr>
          <w:rFonts w:ascii="Times New Roman" w:hAnsi="Times New Roman" w:cs="Times New Roman"/>
          <w:color w:val="000000" w:themeColor="text1"/>
          <w:lang w:eastAsia="zh-CN"/>
        </w:rPr>
        <w:t xml:space="preserve"> </w:t>
      </w:r>
      <w:r w:rsidR="00196D8A" w:rsidRPr="009D4085">
        <w:rPr>
          <w:rFonts w:ascii="Times New Roman" w:hAnsi="Times New Roman" w:cs="Times New Roman"/>
          <w:color w:val="000000" w:themeColor="text1"/>
          <w:lang w:eastAsia="zh-CN"/>
        </w:rPr>
        <w:t>MHBs</w:t>
      </w:r>
      <w:r w:rsidR="00C76060" w:rsidRPr="009D4085">
        <w:rPr>
          <w:rFonts w:ascii="Times New Roman" w:hAnsi="Times New Roman" w:cs="Times New Roman"/>
          <w:color w:val="000000" w:themeColor="text1"/>
          <w:lang w:eastAsia="zh-CN"/>
        </w:rPr>
        <w:t xml:space="preserve"> </w:t>
      </w:r>
      <w:r w:rsidR="001A374D">
        <w:rPr>
          <w:rFonts w:ascii="Times New Roman" w:hAnsi="Times New Roman" w:cs="Times New Roman"/>
          <w:color w:val="000000" w:themeColor="text1"/>
          <w:lang w:eastAsia="zh-CN"/>
        </w:rPr>
        <w:t>at the</w:t>
      </w:r>
      <w:r w:rsidR="00CA127C" w:rsidRPr="009D4085">
        <w:rPr>
          <w:rFonts w:ascii="Times New Roman" w:hAnsi="Times New Roman" w:cs="Times New Roman"/>
          <w:color w:val="000000" w:themeColor="text1"/>
          <w:lang w:eastAsia="zh-CN"/>
        </w:rPr>
        <w:t xml:space="preserve"> whole-genome level</w:t>
      </w:r>
      <w:r w:rsidR="00872EDB" w:rsidRPr="009D4085">
        <w:rPr>
          <w:rFonts w:ascii="Times New Roman" w:hAnsi="Times New Roman" w:cs="Times New Roman"/>
          <w:color w:val="000000" w:themeColor="text1"/>
          <w:lang w:eastAsia="zh-CN"/>
        </w:rPr>
        <w:t xml:space="preserve">. </w:t>
      </w:r>
      <w:commentRangeEnd w:id="2"/>
      <w:r w:rsidR="00766502">
        <w:rPr>
          <w:rStyle w:val="CommentReference"/>
        </w:rPr>
        <w:commentReference w:id="2"/>
      </w:r>
      <w:r w:rsidR="00A20E56">
        <w:rPr>
          <w:rFonts w:ascii="Times New Roman" w:hAnsi="Times New Roman" w:cs="Times New Roman"/>
          <w:color w:val="000000" w:themeColor="text1"/>
          <w:lang w:eastAsia="zh-CN"/>
        </w:rPr>
        <w:t>Next</w:t>
      </w:r>
      <w:r w:rsidR="002A304C" w:rsidRPr="009D4085">
        <w:rPr>
          <w:rFonts w:ascii="Times New Roman" w:hAnsi="Times New Roman" w:cs="Times New Roman"/>
          <w:color w:val="000000" w:themeColor="text1"/>
          <w:lang w:eastAsia="zh-CN"/>
        </w:rPr>
        <w:t>, w</w:t>
      </w:r>
      <w:r w:rsidR="008C5345" w:rsidRPr="009D4085">
        <w:rPr>
          <w:rFonts w:ascii="Times New Roman" w:hAnsi="Times New Roman" w:cs="Times New Roman"/>
          <w:color w:val="000000" w:themeColor="text1"/>
          <w:lang w:eastAsia="zh-CN"/>
        </w:rPr>
        <w:t xml:space="preserve">e </w:t>
      </w:r>
      <w:r w:rsidR="007950CC" w:rsidRPr="009D4085">
        <w:rPr>
          <w:rFonts w:ascii="Times New Roman" w:hAnsi="Times New Roman" w:cs="Times New Roman"/>
          <w:color w:val="000000" w:themeColor="text1"/>
          <w:lang w:eastAsia="zh-CN"/>
        </w:rPr>
        <w:t>explored</w:t>
      </w:r>
      <w:r w:rsidR="008C5345" w:rsidRPr="009D4085">
        <w:rPr>
          <w:rFonts w:ascii="Times New Roman" w:hAnsi="Times New Roman" w:cs="Times New Roman"/>
          <w:color w:val="000000" w:themeColor="text1"/>
          <w:lang w:eastAsia="zh-CN"/>
        </w:rPr>
        <w:t xml:space="preserve"> </w:t>
      </w:r>
      <w:r w:rsidR="00E8306A" w:rsidRPr="009D4085">
        <w:rPr>
          <w:rFonts w:ascii="Times New Roman" w:hAnsi="Times New Roman" w:cs="Times New Roman"/>
          <w:color w:val="000000" w:themeColor="text1"/>
          <w:lang w:eastAsia="zh-CN"/>
        </w:rPr>
        <w:t>t</w:t>
      </w:r>
      <w:r w:rsidR="00380F08" w:rsidRPr="009D4085">
        <w:rPr>
          <w:rFonts w:ascii="Times New Roman" w:hAnsi="Times New Roman" w:cs="Times New Roman"/>
          <w:color w:val="000000" w:themeColor="text1"/>
          <w:lang w:eastAsia="zh-CN"/>
        </w:rPr>
        <w:t>he distr</w:t>
      </w:r>
      <w:r w:rsidR="002B319F" w:rsidRPr="009D4085">
        <w:rPr>
          <w:rFonts w:ascii="Times New Roman" w:hAnsi="Times New Roman" w:cs="Times New Roman"/>
          <w:color w:val="000000" w:themeColor="text1"/>
          <w:lang w:eastAsia="zh-CN"/>
        </w:rPr>
        <w:t>ib</w:t>
      </w:r>
      <w:r w:rsidR="00736AAE" w:rsidRPr="009D4085">
        <w:rPr>
          <w:rFonts w:ascii="Times New Roman" w:hAnsi="Times New Roman" w:cs="Times New Roman"/>
          <w:color w:val="000000" w:themeColor="text1"/>
          <w:lang w:eastAsia="zh-CN"/>
        </w:rPr>
        <w:t>utions of genomic features among</w:t>
      </w:r>
      <w:r w:rsidR="008F5AE1" w:rsidRPr="009D4085">
        <w:rPr>
          <w:rFonts w:ascii="Times New Roman" w:hAnsi="Times New Roman" w:cs="Times New Roman"/>
          <w:color w:val="000000" w:themeColor="text1"/>
          <w:lang w:eastAsia="zh-CN"/>
        </w:rPr>
        <w:t xml:space="preserve"> </w:t>
      </w:r>
      <w:r w:rsidR="00117759" w:rsidRPr="009D4085">
        <w:rPr>
          <w:rFonts w:ascii="Times New Roman" w:hAnsi="Times New Roman" w:cs="Times New Roman"/>
          <w:color w:val="000000" w:themeColor="text1"/>
          <w:lang w:eastAsia="zh-CN"/>
        </w:rPr>
        <w:t>MHBs</w:t>
      </w:r>
      <w:r w:rsidR="00430C46" w:rsidRPr="009D4085">
        <w:rPr>
          <w:rFonts w:ascii="Times New Roman" w:hAnsi="Times New Roman" w:cs="Times New Roman"/>
          <w:color w:val="000000" w:themeColor="text1"/>
          <w:lang w:eastAsia="zh-CN"/>
        </w:rPr>
        <w:t xml:space="preserve"> </w:t>
      </w:r>
      <w:r w:rsidR="00A71D03" w:rsidRPr="009D4085">
        <w:rPr>
          <w:rFonts w:ascii="Times New Roman" w:hAnsi="Times New Roman" w:cs="Times New Roman"/>
          <w:color w:val="000000" w:themeColor="text1"/>
          <w:lang w:eastAsia="zh-CN"/>
        </w:rPr>
        <w:t>in</w:t>
      </w:r>
      <w:r w:rsidR="00A4275F" w:rsidRPr="009D4085">
        <w:rPr>
          <w:rFonts w:ascii="Times New Roman" w:hAnsi="Times New Roman" w:cs="Times New Roman"/>
          <w:color w:val="000000" w:themeColor="text1"/>
          <w:lang w:eastAsia="zh-CN"/>
        </w:rPr>
        <w:t xml:space="preserve"> </w:t>
      </w:r>
      <w:r w:rsidR="005655E2" w:rsidRPr="009D4085">
        <w:rPr>
          <w:rFonts w:ascii="Times New Roman" w:hAnsi="Times New Roman" w:cs="Times New Roman"/>
          <w:color w:val="000000" w:themeColor="text1"/>
          <w:lang w:eastAsia="zh-CN"/>
        </w:rPr>
        <w:t>African</w:t>
      </w:r>
      <w:r w:rsidR="00A71D03" w:rsidRPr="009D4085">
        <w:rPr>
          <w:rFonts w:ascii="Times New Roman" w:hAnsi="Times New Roman" w:cs="Times New Roman"/>
          <w:color w:val="000000" w:themeColor="text1"/>
          <w:lang w:eastAsia="zh-CN"/>
        </w:rPr>
        <w:t xml:space="preserve"> and European </w:t>
      </w:r>
      <w:r w:rsidR="00750B75" w:rsidRPr="009D4085">
        <w:rPr>
          <w:rFonts w:ascii="Times New Roman" w:hAnsi="Times New Roman" w:cs="Times New Roman"/>
          <w:color w:val="000000" w:themeColor="text1"/>
          <w:lang w:eastAsia="zh-CN"/>
        </w:rPr>
        <w:t>populations</w:t>
      </w:r>
      <w:r w:rsidR="00126939" w:rsidRPr="009D4085">
        <w:rPr>
          <w:rFonts w:ascii="Times New Roman" w:hAnsi="Times New Roman" w:cs="Times New Roman"/>
          <w:color w:val="000000" w:themeColor="text1"/>
          <w:lang w:eastAsia="zh-CN"/>
        </w:rPr>
        <w:t xml:space="preserve"> </w:t>
      </w:r>
      <w:r w:rsidR="00BF7A5B">
        <w:rPr>
          <w:rFonts w:ascii="Times New Roman" w:hAnsi="Times New Roman" w:cs="Times New Roman"/>
          <w:color w:val="000000" w:themeColor="text1"/>
          <w:lang w:eastAsia="zh-CN"/>
        </w:rPr>
        <w:t>independently</w:t>
      </w:r>
      <w:r w:rsidR="001E1D47" w:rsidRPr="009D4085">
        <w:rPr>
          <w:rFonts w:ascii="Times New Roman" w:hAnsi="Times New Roman" w:cs="Times New Roman"/>
          <w:color w:val="000000" w:themeColor="text1"/>
          <w:lang w:eastAsia="zh-CN"/>
        </w:rPr>
        <w:t xml:space="preserve">. </w:t>
      </w:r>
      <w:r w:rsidR="00BD7F51" w:rsidRPr="009D4085">
        <w:rPr>
          <w:rFonts w:ascii="Times New Roman" w:hAnsi="Times New Roman" w:cs="Times New Roman"/>
          <w:color w:val="000000" w:themeColor="text1"/>
          <w:lang w:eastAsia="zh-CN"/>
        </w:rPr>
        <w:t xml:space="preserve">Furthermore, </w:t>
      </w:r>
      <w:r w:rsidR="00800F21" w:rsidRPr="009D4085">
        <w:rPr>
          <w:rFonts w:ascii="Times New Roman" w:hAnsi="Times New Roman" w:cs="Times New Roman"/>
          <w:color w:val="000000" w:themeColor="text1"/>
          <w:lang w:eastAsia="zh-CN"/>
        </w:rPr>
        <w:t>we</w:t>
      </w:r>
      <w:r w:rsidR="001A1E58" w:rsidRPr="009D4085">
        <w:rPr>
          <w:rFonts w:ascii="Times New Roman" w:hAnsi="Times New Roman" w:cs="Times New Roman"/>
          <w:color w:val="000000" w:themeColor="text1"/>
          <w:lang w:eastAsia="zh-CN"/>
        </w:rPr>
        <w:t xml:space="preserve"> </w:t>
      </w:r>
      <w:r w:rsidR="000620FB" w:rsidRPr="009D4085">
        <w:rPr>
          <w:rFonts w:ascii="Times New Roman" w:hAnsi="Times New Roman" w:cs="Times New Roman"/>
          <w:color w:val="000000" w:themeColor="text1"/>
          <w:lang w:eastAsia="zh-CN"/>
        </w:rPr>
        <w:t>investigated</w:t>
      </w:r>
      <w:r w:rsidR="008845ED" w:rsidRPr="009D4085">
        <w:rPr>
          <w:rFonts w:ascii="Times New Roman" w:hAnsi="Times New Roman" w:cs="Times New Roman"/>
          <w:color w:val="000000" w:themeColor="text1"/>
          <w:lang w:eastAsia="zh-CN"/>
        </w:rPr>
        <w:t xml:space="preserve"> the relationship</w:t>
      </w:r>
      <w:r w:rsidR="00637341" w:rsidRPr="009D4085">
        <w:rPr>
          <w:rFonts w:ascii="Times New Roman" w:hAnsi="Times New Roman" w:cs="Times New Roman"/>
          <w:color w:val="000000" w:themeColor="text1"/>
          <w:lang w:eastAsia="zh-CN"/>
        </w:rPr>
        <w:t xml:space="preserve"> between </w:t>
      </w:r>
      <w:r w:rsidR="00E00D52" w:rsidRPr="009D4085">
        <w:rPr>
          <w:rFonts w:ascii="Times New Roman" w:hAnsi="Times New Roman" w:cs="Times New Roman"/>
          <w:color w:val="000000" w:themeColor="text1"/>
          <w:lang w:eastAsia="zh-CN"/>
        </w:rPr>
        <w:t xml:space="preserve">coupled </w:t>
      </w:r>
      <w:proofErr w:type="spellStart"/>
      <w:r w:rsidR="00E00D52" w:rsidRPr="009D4085">
        <w:rPr>
          <w:rFonts w:ascii="Times New Roman" w:hAnsi="Times New Roman" w:cs="Times New Roman"/>
          <w:color w:val="000000" w:themeColor="text1"/>
          <w:lang w:eastAsia="zh-CN"/>
        </w:rPr>
        <w:t>CpG</w:t>
      </w:r>
      <w:proofErr w:type="spellEnd"/>
      <w:r w:rsidR="00E00D52" w:rsidRPr="009D4085">
        <w:rPr>
          <w:rFonts w:ascii="Times New Roman" w:hAnsi="Times New Roman" w:cs="Times New Roman"/>
          <w:color w:val="000000" w:themeColor="text1"/>
          <w:lang w:eastAsia="zh-CN"/>
        </w:rPr>
        <w:t xml:space="preserve"> </w:t>
      </w:r>
      <w:r w:rsidR="00637341" w:rsidRPr="009D4085">
        <w:rPr>
          <w:rFonts w:ascii="Times New Roman" w:hAnsi="Times New Roman" w:cs="Times New Roman"/>
          <w:color w:val="000000" w:themeColor="text1"/>
          <w:lang w:eastAsia="zh-CN"/>
        </w:rPr>
        <w:t xml:space="preserve">methylation </w:t>
      </w:r>
      <w:r w:rsidR="00593177" w:rsidRPr="009D4085">
        <w:rPr>
          <w:rFonts w:ascii="Times New Roman" w:hAnsi="Times New Roman" w:cs="Times New Roman"/>
          <w:color w:val="000000" w:themeColor="text1"/>
          <w:lang w:eastAsia="zh-CN"/>
        </w:rPr>
        <w:t>levels</w:t>
      </w:r>
      <w:r w:rsidR="00637341" w:rsidRPr="009D4085">
        <w:rPr>
          <w:rFonts w:ascii="Times New Roman" w:hAnsi="Times New Roman" w:cs="Times New Roman"/>
          <w:color w:val="000000" w:themeColor="text1"/>
          <w:lang w:eastAsia="zh-CN"/>
        </w:rPr>
        <w:t xml:space="preserve"> and </w:t>
      </w:r>
      <w:r w:rsidR="008B20F4" w:rsidRPr="009D4085">
        <w:rPr>
          <w:rFonts w:ascii="Times New Roman" w:hAnsi="Times New Roman" w:cs="Times New Roman"/>
          <w:color w:val="000000" w:themeColor="text1"/>
          <w:lang w:eastAsia="zh-CN"/>
        </w:rPr>
        <w:t xml:space="preserve">nearby </w:t>
      </w:r>
      <w:r w:rsidR="00920C8A">
        <w:rPr>
          <w:rFonts w:ascii="Times New Roman" w:hAnsi="Times New Roman" w:cs="Times New Roman"/>
          <w:color w:val="000000" w:themeColor="text1"/>
          <w:lang w:eastAsia="zh-CN"/>
        </w:rPr>
        <w:t>allelic</w:t>
      </w:r>
      <w:r w:rsidR="008B20F4" w:rsidRPr="009D4085">
        <w:rPr>
          <w:rFonts w:ascii="Times New Roman" w:hAnsi="Times New Roman" w:cs="Times New Roman"/>
          <w:color w:val="000000" w:themeColor="text1"/>
          <w:lang w:eastAsia="zh-CN"/>
        </w:rPr>
        <w:t xml:space="preserve"> frequencies</w:t>
      </w:r>
      <w:r w:rsidR="007E60D6" w:rsidRPr="009D4085">
        <w:rPr>
          <w:rFonts w:ascii="Times New Roman" w:hAnsi="Times New Roman" w:cs="Times New Roman"/>
          <w:color w:val="000000" w:themeColor="text1"/>
          <w:lang w:eastAsia="zh-CN"/>
        </w:rPr>
        <w:t xml:space="preserve"> and</w:t>
      </w:r>
      <w:r w:rsidR="001E4FC8" w:rsidRPr="009D4085">
        <w:rPr>
          <w:rFonts w:ascii="Times New Roman" w:hAnsi="Times New Roman" w:cs="Times New Roman"/>
          <w:color w:val="000000" w:themeColor="text1"/>
          <w:lang w:eastAsia="zh-CN"/>
        </w:rPr>
        <w:t xml:space="preserve"> asses</w:t>
      </w:r>
      <w:r w:rsidR="00261F98" w:rsidRPr="009D4085">
        <w:rPr>
          <w:rFonts w:ascii="Times New Roman" w:hAnsi="Times New Roman" w:cs="Times New Roman"/>
          <w:color w:val="000000" w:themeColor="text1"/>
          <w:lang w:eastAsia="zh-CN"/>
        </w:rPr>
        <w:t>s</w:t>
      </w:r>
      <w:r w:rsidR="00025E52" w:rsidRPr="009D4085">
        <w:rPr>
          <w:rFonts w:ascii="Times New Roman" w:hAnsi="Times New Roman" w:cs="Times New Roman"/>
          <w:color w:val="000000" w:themeColor="text1"/>
          <w:lang w:eastAsia="zh-CN"/>
        </w:rPr>
        <w:t>ed</w:t>
      </w:r>
      <w:r w:rsidR="001E4FC8" w:rsidRPr="009D4085">
        <w:rPr>
          <w:rFonts w:ascii="Times New Roman" w:hAnsi="Times New Roman" w:cs="Times New Roman"/>
          <w:color w:val="000000" w:themeColor="text1"/>
          <w:lang w:eastAsia="zh-CN"/>
        </w:rPr>
        <w:t xml:space="preserve"> the enrichment of </w:t>
      </w:r>
      <w:r w:rsidR="00D407A0" w:rsidRPr="009D4085">
        <w:rPr>
          <w:rFonts w:ascii="Times New Roman" w:hAnsi="Times New Roman" w:cs="Times New Roman"/>
          <w:color w:val="000000" w:themeColor="text1"/>
          <w:lang w:eastAsia="zh-CN"/>
        </w:rPr>
        <w:t>methylation haplotype-associated</w:t>
      </w:r>
      <w:r w:rsidR="0070328E" w:rsidRPr="009D4085">
        <w:rPr>
          <w:rFonts w:ascii="Times New Roman" w:hAnsi="Times New Roman" w:cs="Times New Roman"/>
          <w:color w:val="000000" w:themeColor="text1"/>
          <w:lang w:eastAsia="zh-CN"/>
        </w:rPr>
        <w:t xml:space="preserve"> alleles </w:t>
      </w:r>
      <w:r w:rsidR="00AE2C24">
        <w:rPr>
          <w:rFonts w:ascii="Times New Roman" w:hAnsi="Times New Roman" w:cs="Times New Roman"/>
          <w:color w:val="000000" w:themeColor="text1"/>
          <w:lang w:eastAsia="zh-CN"/>
        </w:rPr>
        <w:t>for</w:t>
      </w:r>
      <w:r w:rsidR="0072008A" w:rsidRPr="009D4085">
        <w:rPr>
          <w:rFonts w:ascii="Times New Roman" w:hAnsi="Times New Roman" w:cs="Times New Roman"/>
          <w:color w:val="000000" w:themeColor="text1"/>
          <w:lang w:eastAsia="zh-CN"/>
        </w:rPr>
        <w:t xml:space="preserve"> </w:t>
      </w:r>
      <w:r w:rsidR="00DE7B6C" w:rsidRPr="009D4085">
        <w:rPr>
          <w:rFonts w:ascii="Times New Roman" w:hAnsi="Times New Roman" w:cs="Times New Roman"/>
          <w:color w:val="000000" w:themeColor="text1"/>
          <w:lang w:eastAsia="zh-CN"/>
        </w:rPr>
        <w:t xml:space="preserve">population-specific and </w:t>
      </w:r>
      <w:r w:rsidR="003865AA" w:rsidRPr="009D4085">
        <w:rPr>
          <w:rFonts w:ascii="Times New Roman" w:hAnsi="Times New Roman" w:cs="Times New Roman"/>
          <w:color w:val="000000" w:themeColor="text1"/>
          <w:lang w:eastAsia="zh-CN"/>
        </w:rPr>
        <w:t>trait</w:t>
      </w:r>
      <w:r w:rsidR="00DF6A2A" w:rsidRPr="009D4085">
        <w:rPr>
          <w:rFonts w:ascii="Times New Roman" w:hAnsi="Times New Roman" w:cs="Times New Roman"/>
          <w:color w:val="000000" w:themeColor="text1"/>
          <w:lang w:eastAsia="zh-CN"/>
        </w:rPr>
        <w:t>/</w:t>
      </w:r>
      <w:r w:rsidR="00DE7B6C" w:rsidRPr="009D4085">
        <w:rPr>
          <w:rFonts w:ascii="Times New Roman" w:hAnsi="Times New Roman" w:cs="Times New Roman"/>
          <w:color w:val="000000" w:themeColor="text1"/>
          <w:lang w:eastAsia="zh-CN"/>
        </w:rPr>
        <w:t>disease-associated loci</w:t>
      </w:r>
      <w:r w:rsidR="000E6A85" w:rsidRPr="009D4085">
        <w:rPr>
          <w:rFonts w:ascii="Times New Roman" w:hAnsi="Times New Roman" w:cs="Times New Roman"/>
          <w:color w:val="000000" w:themeColor="text1"/>
          <w:lang w:eastAsia="zh-CN"/>
        </w:rPr>
        <w:t>.</w:t>
      </w:r>
      <w:r w:rsidR="00397BAD" w:rsidRPr="009D4085">
        <w:rPr>
          <w:rFonts w:ascii="Times New Roman" w:hAnsi="Times New Roman" w:cs="Times New Roman"/>
          <w:color w:val="000000" w:themeColor="text1"/>
          <w:lang w:eastAsia="zh-CN"/>
        </w:rPr>
        <w:t xml:space="preserve"> </w:t>
      </w:r>
      <w:r w:rsidR="00974199" w:rsidRPr="009D4085">
        <w:rPr>
          <w:rFonts w:ascii="Times New Roman" w:hAnsi="Times New Roman" w:cs="Times New Roman"/>
          <w:color w:val="000000" w:themeColor="text1"/>
          <w:lang w:eastAsia="zh-CN"/>
        </w:rPr>
        <w:t xml:space="preserve">Finally, </w:t>
      </w:r>
      <w:r w:rsidR="008317C3" w:rsidRPr="009D4085">
        <w:rPr>
          <w:rFonts w:ascii="Times New Roman" w:hAnsi="Times New Roman" w:cs="Times New Roman"/>
          <w:color w:val="000000" w:themeColor="text1"/>
          <w:lang w:eastAsia="zh-CN"/>
        </w:rPr>
        <w:t xml:space="preserve">methylation haplotype-based </w:t>
      </w:r>
      <w:r w:rsidR="001640B7" w:rsidRPr="009D4085">
        <w:rPr>
          <w:rFonts w:ascii="Times New Roman" w:hAnsi="Times New Roman" w:cs="Times New Roman"/>
          <w:color w:val="000000" w:themeColor="text1"/>
          <w:lang w:eastAsia="zh-CN"/>
        </w:rPr>
        <w:t xml:space="preserve">validation </w:t>
      </w:r>
      <w:proofErr w:type="gramStart"/>
      <w:r w:rsidR="001640B7" w:rsidRPr="009D4085">
        <w:rPr>
          <w:rFonts w:ascii="Times New Roman" w:hAnsi="Times New Roman" w:cs="Times New Roman"/>
          <w:color w:val="000000" w:themeColor="text1"/>
          <w:lang w:eastAsia="zh-CN"/>
        </w:rPr>
        <w:t>was perfo</w:t>
      </w:r>
      <w:r w:rsidR="002E0E3E" w:rsidRPr="009D4085">
        <w:rPr>
          <w:rFonts w:ascii="Times New Roman" w:hAnsi="Times New Roman" w:cs="Times New Roman"/>
          <w:color w:val="000000" w:themeColor="text1"/>
          <w:lang w:eastAsia="zh-CN"/>
        </w:rPr>
        <w:t>rmed</w:t>
      </w:r>
      <w:proofErr w:type="gramEnd"/>
      <w:r w:rsidR="002E0E3E" w:rsidRPr="009D4085">
        <w:rPr>
          <w:rFonts w:ascii="Times New Roman" w:hAnsi="Times New Roman" w:cs="Times New Roman"/>
          <w:color w:val="000000" w:themeColor="text1"/>
          <w:lang w:eastAsia="zh-CN"/>
        </w:rPr>
        <w:t xml:space="preserve"> </w:t>
      </w:r>
      <w:r w:rsidR="00397BAD" w:rsidRPr="009D4085">
        <w:rPr>
          <w:rFonts w:ascii="Times New Roman" w:hAnsi="Times New Roman" w:cs="Times New Roman"/>
          <w:color w:val="000000" w:themeColor="text1"/>
          <w:lang w:eastAsia="zh-CN"/>
        </w:rPr>
        <w:t>in two independent methylation array data sets.</w:t>
      </w:r>
    </w:p>
    <w:p w14:paraId="53A3EF36" w14:textId="5B9401FF" w:rsidR="00D97FC7" w:rsidRPr="009D4085" w:rsidRDefault="00D97FC7" w:rsidP="009D4085">
      <w:pPr>
        <w:spacing w:after="120" w:line="480" w:lineRule="auto"/>
        <w:jc w:val="both"/>
        <w:rPr>
          <w:rFonts w:ascii="Times New Roman" w:hAnsi="Times New Roman" w:cs="Times New Roman"/>
          <w:b/>
          <w:color w:val="000000" w:themeColor="text1"/>
          <w:sz w:val="28"/>
          <w:szCs w:val="28"/>
          <w:lang w:eastAsia="zh-CN"/>
        </w:rPr>
      </w:pPr>
      <w:r w:rsidRPr="009D4085">
        <w:rPr>
          <w:rFonts w:ascii="Times New Roman" w:hAnsi="Times New Roman" w:cs="Times New Roman"/>
          <w:b/>
          <w:color w:val="000000" w:themeColor="text1"/>
          <w:sz w:val="28"/>
          <w:szCs w:val="28"/>
          <w:lang w:eastAsia="zh-CN"/>
        </w:rPr>
        <w:t>Results</w:t>
      </w:r>
    </w:p>
    <w:p w14:paraId="0E9C3440" w14:textId="5228F137" w:rsidR="00F85C27" w:rsidRPr="009D4085" w:rsidRDefault="00E50C5C" w:rsidP="009D4085">
      <w:pPr>
        <w:spacing w:after="120" w:line="480" w:lineRule="auto"/>
        <w:jc w:val="both"/>
        <w:rPr>
          <w:rFonts w:ascii="Times New Roman" w:hAnsi="Times New Roman" w:cs="Times New Roman"/>
          <w:b/>
          <w:bCs/>
          <w:color w:val="000000" w:themeColor="text1"/>
          <w:lang w:eastAsia="zh-CN"/>
        </w:rPr>
      </w:pPr>
      <w:r w:rsidRPr="009D4085">
        <w:rPr>
          <w:rFonts w:ascii="Times New Roman" w:hAnsi="Times New Roman" w:cs="Times New Roman"/>
          <w:b/>
          <w:color w:val="000000" w:themeColor="text1"/>
          <w:lang w:eastAsia="zh-CN"/>
        </w:rPr>
        <w:t>M</w:t>
      </w:r>
      <w:r w:rsidR="00B94EFB" w:rsidRPr="009D4085">
        <w:rPr>
          <w:rFonts w:ascii="Times New Roman" w:hAnsi="Times New Roman" w:cs="Times New Roman"/>
          <w:b/>
          <w:bCs/>
          <w:color w:val="000000" w:themeColor="text1"/>
          <w:lang w:eastAsia="zh-CN"/>
        </w:rPr>
        <w:t xml:space="preserve">ethylation haplotype blocks </w:t>
      </w:r>
      <w:r w:rsidR="005B1E89" w:rsidRPr="009D4085">
        <w:rPr>
          <w:rFonts w:ascii="Times New Roman" w:hAnsi="Times New Roman" w:cs="Times New Roman"/>
          <w:b/>
          <w:bCs/>
          <w:color w:val="000000" w:themeColor="text1"/>
          <w:lang w:eastAsia="zh-CN"/>
        </w:rPr>
        <w:t xml:space="preserve">(MHBs) </w:t>
      </w:r>
      <w:r w:rsidR="00B94EFB" w:rsidRPr="009D4085">
        <w:rPr>
          <w:rFonts w:ascii="Times New Roman" w:hAnsi="Times New Roman" w:cs="Times New Roman"/>
          <w:b/>
          <w:bCs/>
          <w:color w:val="000000" w:themeColor="text1"/>
          <w:lang w:eastAsia="zh-CN"/>
        </w:rPr>
        <w:t xml:space="preserve">in </w:t>
      </w:r>
      <w:r w:rsidR="00A0383F" w:rsidRPr="009D4085">
        <w:rPr>
          <w:rFonts w:ascii="Times New Roman" w:hAnsi="Times New Roman" w:cs="Times New Roman"/>
          <w:b/>
          <w:bCs/>
          <w:color w:val="000000" w:themeColor="text1"/>
          <w:lang w:eastAsia="zh-CN"/>
        </w:rPr>
        <w:t xml:space="preserve">European </w:t>
      </w:r>
      <w:r w:rsidR="00283D29" w:rsidRPr="009D4085">
        <w:rPr>
          <w:rFonts w:ascii="Times New Roman" w:hAnsi="Times New Roman" w:cs="Times New Roman"/>
          <w:b/>
          <w:bCs/>
          <w:color w:val="000000" w:themeColor="text1"/>
          <w:lang w:eastAsia="zh-CN"/>
        </w:rPr>
        <w:t xml:space="preserve">and </w:t>
      </w:r>
      <w:r w:rsidR="00A0383F" w:rsidRPr="009D4085">
        <w:rPr>
          <w:rFonts w:ascii="Times New Roman" w:hAnsi="Times New Roman" w:cs="Times New Roman"/>
          <w:b/>
          <w:bCs/>
          <w:color w:val="000000" w:themeColor="text1"/>
          <w:lang w:eastAsia="zh-CN"/>
        </w:rPr>
        <w:t xml:space="preserve">African </w:t>
      </w:r>
      <w:r w:rsidR="00283D29" w:rsidRPr="009D4085">
        <w:rPr>
          <w:rFonts w:ascii="Times New Roman" w:hAnsi="Times New Roman" w:cs="Times New Roman"/>
          <w:b/>
          <w:bCs/>
          <w:color w:val="000000" w:themeColor="text1"/>
          <w:lang w:eastAsia="zh-CN"/>
        </w:rPr>
        <w:t>populations</w:t>
      </w:r>
    </w:p>
    <w:p w14:paraId="20D2214E" w14:textId="31584816" w:rsidR="00A34307" w:rsidRPr="009D4085" w:rsidRDefault="00417132" w:rsidP="009D4085">
      <w:pPr>
        <w:spacing w:after="120" w:line="480" w:lineRule="auto"/>
        <w:ind w:firstLine="288"/>
        <w:jc w:val="both"/>
        <w:rPr>
          <w:rFonts w:ascii="Times New Roman" w:hAnsi="Times New Roman" w:cs="Times New Roman"/>
          <w:color w:val="000000" w:themeColor="text1"/>
          <w:lang w:eastAsia="zh-CN"/>
        </w:rPr>
      </w:pPr>
      <w:r w:rsidRPr="009D4085">
        <w:rPr>
          <w:rFonts w:ascii="Times New Roman" w:hAnsi="Times New Roman" w:cs="Times New Roman"/>
          <w:color w:val="000000" w:themeColor="text1"/>
        </w:rPr>
        <w:t xml:space="preserve">All 22 </w:t>
      </w:r>
      <w:r w:rsidRPr="009D4085">
        <w:rPr>
          <w:rFonts w:ascii="Times New Roman" w:hAnsi="Times New Roman" w:cs="Times New Roman"/>
          <w:color w:val="000000" w:themeColor="text1"/>
          <w:lang w:eastAsia="zh-CN"/>
        </w:rPr>
        <w:t>bisulfite sequencing</w:t>
      </w:r>
      <w:r w:rsidRPr="009D4085">
        <w:rPr>
          <w:rFonts w:ascii="Times New Roman" w:hAnsi="Times New Roman" w:cs="Times New Roman"/>
          <w:color w:val="000000" w:themeColor="text1"/>
        </w:rPr>
        <w:t xml:space="preserve"> data sets </w:t>
      </w:r>
      <w:r w:rsidR="00BC235B" w:rsidRPr="009D4085">
        <w:rPr>
          <w:rFonts w:ascii="Times New Roman" w:hAnsi="Times New Roman" w:cs="Times New Roman"/>
          <w:color w:val="000000" w:themeColor="text1"/>
        </w:rPr>
        <w:t>including</w:t>
      </w:r>
      <w:r w:rsidR="006B5A0E" w:rsidRPr="009D4085">
        <w:rPr>
          <w:rFonts w:ascii="Times New Roman" w:hAnsi="Times New Roman" w:cs="Times New Roman"/>
          <w:color w:val="000000" w:themeColor="text1"/>
        </w:rPr>
        <w:t xml:space="preserve"> </w:t>
      </w:r>
      <w:r w:rsidR="00025E52" w:rsidRPr="009D4085">
        <w:rPr>
          <w:rFonts w:ascii="Times New Roman" w:hAnsi="Times New Roman" w:cs="Times New Roman"/>
          <w:color w:val="000000" w:themeColor="text1"/>
          <w:lang w:eastAsia="zh-CN"/>
        </w:rPr>
        <w:t xml:space="preserve">sixteen </w:t>
      </w:r>
      <w:r w:rsidR="006B5A0E" w:rsidRPr="009D4085">
        <w:rPr>
          <w:rFonts w:ascii="Times New Roman" w:hAnsi="Times New Roman" w:cs="Times New Roman"/>
          <w:color w:val="000000" w:themeColor="text1"/>
          <w:lang w:eastAsia="zh-CN"/>
        </w:rPr>
        <w:t>WGBS</w:t>
      </w:r>
      <w:r w:rsidR="00F0311B" w:rsidRPr="009D4085">
        <w:rPr>
          <w:rFonts w:ascii="Times New Roman" w:hAnsi="Times New Roman" w:cs="Times New Roman"/>
          <w:color w:val="000000" w:themeColor="text1"/>
          <w:lang w:eastAsia="zh-CN"/>
        </w:rPr>
        <w:t xml:space="preserve">, </w:t>
      </w:r>
      <w:r w:rsidR="00025E52" w:rsidRPr="009D4085">
        <w:rPr>
          <w:rFonts w:ascii="Times New Roman" w:hAnsi="Times New Roman" w:cs="Times New Roman"/>
          <w:color w:val="000000" w:themeColor="text1"/>
          <w:lang w:eastAsia="zh-CN"/>
        </w:rPr>
        <w:t>one</w:t>
      </w:r>
      <w:r w:rsidR="00F0311B" w:rsidRPr="009D4085">
        <w:rPr>
          <w:rFonts w:ascii="Times New Roman" w:hAnsi="Times New Roman" w:cs="Times New Roman"/>
          <w:color w:val="000000" w:themeColor="text1"/>
          <w:lang w:eastAsia="zh-CN"/>
        </w:rPr>
        <w:t xml:space="preserve"> pooled-</w:t>
      </w:r>
      <w:r w:rsidR="006B5A0E" w:rsidRPr="009D4085">
        <w:rPr>
          <w:rFonts w:ascii="Times New Roman" w:hAnsi="Times New Roman" w:cs="Times New Roman"/>
          <w:color w:val="000000" w:themeColor="text1"/>
          <w:lang w:eastAsia="zh-CN"/>
        </w:rPr>
        <w:t xml:space="preserve">WGBS and </w:t>
      </w:r>
      <w:r w:rsidR="00025E52" w:rsidRPr="009D4085">
        <w:rPr>
          <w:rFonts w:ascii="Times New Roman" w:hAnsi="Times New Roman" w:cs="Times New Roman"/>
          <w:color w:val="000000" w:themeColor="text1"/>
          <w:lang w:eastAsia="zh-CN"/>
        </w:rPr>
        <w:t>five</w:t>
      </w:r>
      <w:r w:rsidR="006B5A0E" w:rsidRPr="009D4085">
        <w:rPr>
          <w:rFonts w:ascii="Times New Roman" w:hAnsi="Times New Roman" w:cs="Times New Roman"/>
          <w:color w:val="000000" w:themeColor="text1"/>
          <w:lang w:eastAsia="zh-CN"/>
        </w:rPr>
        <w:t xml:space="preserve"> </w:t>
      </w:r>
      <w:r w:rsidR="0072528B" w:rsidRPr="009D4085">
        <w:rPr>
          <w:rFonts w:ascii="Times New Roman" w:hAnsi="Times New Roman" w:cs="Times New Roman"/>
          <w:color w:val="000000" w:themeColor="text1"/>
          <w:lang w:eastAsia="zh-CN"/>
        </w:rPr>
        <w:t>RRBS</w:t>
      </w:r>
      <w:r w:rsidR="006B5A0E" w:rsidRPr="009D4085">
        <w:rPr>
          <w:rFonts w:ascii="Times New Roman" w:hAnsi="Times New Roman" w:cs="Times New Roman"/>
          <w:color w:val="000000" w:themeColor="text1"/>
          <w:lang w:eastAsia="zh-CN"/>
        </w:rPr>
        <w:t xml:space="preserve"> data sets with 10 E</w:t>
      </w:r>
      <w:r w:rsidR="00ED6937" w:rsidRPr="009D4085">
        <w:rPr>
          <w:rFonts w:ascii="Times New Roman" w:hAnsi="Times New Roman" w:cs="Times New Roman"/>
          <w:color w:val="000000" w:themeColor="text1"/>
          <w:lang w:eastAsia="zh-CN"/>
        </w:rPr>
        <w:t xml:space="preserve">uropean and 61 </w:t>
      </w:r>
      <w:r w:rsidR="005655E2" w:rsidRPr="009D4085">
        <w:rPr>
          <w:rFonts w:ascii="Times New Roman" w:hAnsi="Times New Roman" w:cs="Times New Roman"/>
          <w:color w:val="000000" w:themeColor="text1"/>
          <w:lang w:eastAsia="zh-CN"/>
        </w:rPr>
        <w:t>African</w:t>
      </w:r>
      <w:r w:rsidR="00ED6937" w:rsidRPr="009D4085">
        <w:rPr>
          <w:rFonts w:ascii="Times New Roman" w:hAnsi="Times New Roman" w:cs="Times New Roman"/>
          <w:color w:val="000000" w:themeColor="text1"/>
          <w:lang w:eastAsia="zh-CN"/>
        </w:rPr>
        <w:t xml:space="preserve"> subject</w:t>
      </w:r>
      <w:r w:rsidR="006B5A0E" w:rsidRPr="009D4085">
        <w:rPr>
          <w:rFonts w:ascii="Times New Roman" w:hAnsi="Times New Roman" w:cs="Times New Roman"/>
          <w:color w:val="000000" w:themeColor="text1"/>
          <w:lang w:eastAsia="zh-CN"/>
        </w:rPr>
        <w:t xml:space="preserve">s were </w:t>
      </w:r>
      <w:r w:rsidR="00CE782E" w:rsidRPr="009D4085">
        <w:rPr>
          <w:rFonts w:ascii="Times New Roman" w:hAnsi="Times New Roman" w:cs="Times New Roman"/>
          <w:color w:val="000000" w:themeColor="text1"/>
          <w:lang w:eastAsia="zh-CN"/>
        </w:rPr>
        <w:t xml:space="preserve">used to </w:t>
      </w:r>
      <w:r w:rsidR="001C462F" w:rsidRPr="009D4085">
        <w:rPr>
          <w:rFonts w:ascii="Times New Roman" w:hAnsi="Times New Roman" w:cs="Times New Roman"/>
          <w:color w:val="000000" w:themeColor="text1"/>
          <w:lang w:eastAsia="zh-CN"/>
        </w:rPr>
        <w:t xml:space="preserve">identify </w:t>
      </w:r>
      <w:r w:rsidR="00BB5E91" w:rsidRPr="009D4085">
        <w:rPr>
          <w:rFonts w:ascii="Times New Roman" w:hAnsi="Times New Roman" w:cs="Times New Roman"/>
          <w:color w:val="000000" w:themeColor="text1"/>
          <w:lang w:eastAsia="zh-CN"/>
        </w:rPr>
        <w:t>haplotype methylation blocks</w:t>
      </w:r>
      <w:r w:rsidR="00017B6D" w:rsidRPr="009D4085">
        <w:rPr>
          <w:rFonts w:ascii="Times New Roman" w:hAnsi="Times New Roman" w:cs="Times New Roman"/>
          <w:color w:val="000000" w:themeColor="text1"/>
          <w:lang w:eastAsia="zh-CN"/>
        </w:rPr>
        <w:t xml:space="preserve"> </w:t>
      </w:r>
      <w:r w:rsidR="00196688" w:rsidRPr="009D4085">
        <w:rPr>
          <w:rFonts w:ascii="Times New Roman" w:hAnsi="Times New Roman" w:cs="Times New Roman"/>
          <w:color w:val="000000" w:themeColor="text1"/>
          <w:lang w:eastAsia="zh-CN"/>
        </w:rPr>
        <w:t>capturing</w:t>
      </w:r>
      <w:r w:rsidR="00B54418" w:rsidRPr="009D4085">
        <w:rPr>
          <w:rFonts w:ascii="Times New Roman" w:hAnsi="Times New Roman" w:cs="Times New Roman"/>
          <w:color w:val="000000" w:themeColor="text1"/>
          <w:lang w:eastAsia="zh-CN"/>
        </w:rPr>
        <w:t xml:space="preserve"> at least three </w:t>
      </w:r>
      <w:proofErr w:type="spellStart"/>
      <w:r w:rsidR="00B54418" w:rsidRPr="009D4085">
        <w:rPr>
          <w:rFonts w:ascii="Times New Roman" w:hAnsi="Times New Roman" w:cs="Times New Roman"/>
          <w:color w:val="000000" w:themeColor="text1"/>
          <w:lang w:eastAsia="zh-CN"/>
        </w:rPr>
        <w:t>CpG</w:t>
      </w:r>
      <w:proofErr w:type="spellEnd"/>
      <w:r w:rsidR="00B54418" w:rsidRPr="009D4085">
        <w:rPr>
          <w:rFonts w:ascii="Times New Roman" w:hAnsi="Times New Roman" w:cs="Times New Roman"/>
          <w:color w:val="000000" w:themeColor="text1"/>
          <w:lang w:eastAsia="zh-CN"/>
        </w:rPr>
        <w:t xml:space="preserve"> sites</w:t>
      </w:r>
      <w:r w:rsidR="00CB40EF" w:rsidRPr="009D4085">
        <w:rPr>
          <w:rFonts w:ascii="Times New Roman" w:hAnsi="Times New Roman" w:cs="Times New Roman"/>
          <w:color w:val="000000" w:themeColor="text1"/>
          <w:lang w:eastAsia="zh-CN"/>
        </w:rPr>
        <w:t xml:space="preserve"> (</w:t>
      </w:r>
      <w:r w:rsidR="00345EFA" w:rsidRPr="009D4085">
        <w:rPr>
          <w:rFonts w:ascii="Times New Roman" w:hAnsi="Times New Roman" w:cs="Times New Roman"/>
          <w:color w:val="000000" w:themeColor="text1"/>
          <w:lang w:eastAsia="zh-CN"/>
        </w:rPr>
        <w:t xml:space="preserve">Figure 1A and </w:t>
      </w:r>
      <w:r w:rsidR="00455A24" w:rsidRPr="009D4085">
        <w:rPr>
          <w:rFonts w:ascii="Times New Roman" w:hAnsi="Times New Roman" w:cs="Times New Roman"/>
          <w:color w:val="000000" w:themeColor="text1"/>
          <w:lang w:eastAsia="zh-CN"/>
        </w:rPr>
        <w:t>Supplementary Table 1</w:t>
      </w:r>
      <w:r w:rsidR="00CB40EF" w:rsidRPr="009D4085">
        <w:rPr>
          <w:rFonts w:ascii="Times New Roman" w:hAnsi="Times New Roman" w:cs="Times New Roman"/>
          <w:color w:val="000000" w:themeColor="text1"/>
          <w:lang w:eastAsia="zh-CN"/>
        </w:rPr>
        <w:t>)</w:t>
      </w:r>
      <w:r w:rsidR="00957E88" w:rsidRPr="009D4085">
        <w:rPr>
          <w:rFonts w:ascii="Times New Roman" w:hAnsi="Times New Roman" w:cs="Times New Roman"/>
          <w:color w:val="000000" w:themeColor="text1"/>
          <w:lang w:eastAsia="zh-CN"/>
        </w:rPr>
        <w:t xml:space="preserve">. </w:t>
      </w:r>
      <w:r w:rsidR="00C33C05" w:rsidRPr="009D4085">
        <w:rPr>
          <w:rFonts w:ascii="Times New Roman" w:hAnsi="Times New Roman" w:cs="Times New Roman"/>
          <w:color w:val="000000" w:themeColor="text1"/>
          <w:lang w:eastAsia="zh-CN"/>
        </w:rPr>
        <w:t xml:space="preserve">To quantify the degree of </w:t>
      </w:r>
      <w:proofErr w:type="spellStart"/>
      <w:r w:rsidR="00C33C05" w:rsidRPr="009D4085">
        <w:rPr>
          <w:rFonts w:ascii="Times New Roman" w:hAnsi="Times New Roman" w:cs="Times New Roman"/>
          <w:color w:val="000000" w:themeColor="text1"/>
          <w:lang w:eastAsia="zh-CN"/>
        </w:rPr>
        <w:t>CpG</w:t>
      </w:r>
      <w:proofErr w:type="spellEnd"/>
      <w:r w:rsidR="00C33C05" w:rsidRPr="009D4085">
        <w:rPr>
          <w:rFonts w:ascii="Times New Roman" w:hAnsi="Times New Roman" w:cs="Times New Roman"/>
          <w:color w:val="000000" w:themeColor="text1"/>
          <w:lang w:eastAsia="zh-CN"/>
        </w:rPr>
        <w:t xml:space="preserve"> co-methylation, an extended concept of r</w:t>
      </w:r>
      <w:r w:rsidR="00C33C05" w:rsidRPr="009D4085">
        <w:rPr>
          <w:rFonts w:ascii="Times New Roman" w:hAnsi="Times New Roman" w:cs="Times New Roman"/>
          <w:color w:val="000000" w:themeColor="text1"/>
          <w:vertAlign w:val="superscript"/>
          <w:lang w:eastAsia="zh-CN"/>
        </w:rPr>
        <w:t>2</w:t>
      </w:r>
      <w:r w:rsidR="00C33C05" w:rsidRPr="009D4085">
        <w:rPr>
          <w:rFonts w:ascii="Times New Roman" w:hAnsi="Times New Roman" w:cs="Times New Roman"/>
          <w:color w:val="000000" w:themeColor="text1"/>
          <w:lang w:eastAsia="zh-CN"/>
        </w:rPr>
        <w:t>, which is a common metric to measure genetic linkage disequilibrium</w:t>
      </w:r>
      <w:r w:rsidR="00C31912" w:rsidRPr="009D4085">
        <w:rPr>
          <w:rFonts w:ascii="Times New Roman" w:hAnsi="Times New Roman" w:cs="Times New Roman"/>
          <w:color w:val="000000" w:themeColor="text1"/>
          <w:lang w:eastAsia="zh-CN"/>
        </w:rPr>
        <w:t xml:space="preserve"> (LD)</w:t>
      </w:r>
      <w:r w:rsidR="00C33C05" w:rsidRPr="009D4085">
        <w:rPr>
          <w:rFonts w:ascii="Times New Roman" w:hAnsi="Times New Roman" w:cs="Times New Roman"/>
          <w:color w:val="000000" w:themeColor="text1"/>
          <w:lang w:eastAsia="zh-CN"/>
        </w:rPr>
        <w:t xml:space="preserve">, was calculated as </w:t>
      </w:r>
      <w:r w:rsidR="00025E52" w:rsidRPr="009D4085">
        <w:rPr>
          <w:rFonts w:ascii="Times New Roman" w:hAnsi="Times New Roman" w:cs="Times New Roman"/>
          <w:color w:val="000000" w:themeColor="text1"/>
          <w:lang w:eastAsia="zh-CN"/>
        </w:rPr>
        <w:t xml:space="preserve">described in Guo </w:t>
      </w:r>
      <w:r w:rsidR="00025E52" w:rsidRPr="009D4085">
        <w:rPr>
          <w:rFonts w:ascii="Times New Roman" w:hAnsi="Times New Roman" w:cs="Times New Roman"/>
          <w:i/>
          <w:color w:val="000000" w:themeColor="text1"/>
          <w:lang w:eastAsia="zh-CN"/>
        </w:rPr>
        <w:t>et al.</w:t>
      </w:r>
      <w:r w:rsidR="00025E52" w:rsidRPr="009D4085">
        <w:rPr>
          <w:rFonts w:ascii="Times New Roman" w:hAnsi="Times New Roman" w:cs="Times New Roman"/>
          <w:color w:val="000000" w:themeColor="text1"/>
          <w:lang w:eastAsia="zh-CN"/>
        </w:rPr>
        <w:t xml:space="preserve"> </w:t>
      </w:r>
      <w:r w:rsidR="00C33C05" w:rsidRPr="009D4085">
        <w:rPr>
          <w:rFonts w:ascii="Times New Roman" w:hAnsi="Times New Roman" w:cs="Times New Roman"/>
          <w:color w:val="000000" w:themeColor="text1"/>
          <w:lang w:eastAsia="zh-CN"/>
        </w:rPr>
        <w:fldChar w:fldCharType="begin" w:fldLock="1"/>
      </w:r>
      <w:r w:rsidR="003B734D" w:rsidRPr="009D4085">
        <w:rPr>
          <w:rFonts w:ascii="Times New Roman" w:hAnsi="Times New Roman" w:cs="Times New Roman"/>
          <w:color w:val="000000" w:themeColor="text1"/>
          <w:lang w:eastAsia="zh-CN"/>
        </w:rPr>
        <w:instrText>ADDIN CSL_CITATION { "citationItems" : [ { "id" : "ITEM-1", "itemData" : { "DOI" : "10.1038/ng.3805", "ISBN" : "1546-1718 (Electronic)\r1061-4036 (Linking)", "ISSN" : "15461718", "PMID" : "28263317", "abstract" : "Adjacent CpG sites in mammalian genomes can be co-methylated owing to the processivity of methyltransferases or demethylases, yet discordant methylation patterns have also been observed, which are related to stochastic or uncoordinated molecular processes. We focused on a systematic search and investigation of regions in the full human genome that show highly coordinated methylation. We defined 147,888 blocks of tightly coupled CpG sites, called methylation haplotype blocks, after analysis of 61 whole-genome bisulfite sequencing data sets and validation with 101 reduced-representation bisulfite sequencing data sets and 637 methylation array data sets. Using a metric called methylation haplotype load, we performed tissue-specific methylation analysis at the block level. Subsets of informative blocks were further identified for deconvolution of heterogeneous samples. Finally, using methylation haplotypes we demonstrated quantitative estimation of tumor load and tissue-of-origin mapping in the circulating cell-free DNA of 59 patients with lung or colorectal cancer.", "author" : [ { "dropping-particle" : "", "family" : "Guo", "given" : "Shicheng", "non-dropping-particle" : "", "parse-names" : false, "suffix" : "" }, { "dropping-particle" : "", "family" : "Diep", "given" : "Dinh", "non-dropping-particle" : "", "parse-names" : false, "suffix" : "" }, { "dropping-particle" : "", "family" : "Plongthongkum", "given" : "Nongluk", "non-dropping-particle" : "", "parse-names" : false, "suffix" : "" }, { "dropping-particle" : "", "family" : "Fung", "given" : "Ho Lim", "non-dropping-particle" : "", "parse-names" : false, "suffix" : "" }, { "dropping-particle" : "", "family" : "Zhang", "given" : "Kang", "non-dropping-particle" : "", "parse-names" : false, "suffix" : "" }, { "dropping-particle" : "", "family" : "Zhang", "given" : "Kun", "non-dropping-particle" : "", "parse-names" : false, "suffix" : "" } ], "container-title" : "Nature Genetics", "id" : "ITEM-1", "issue" : "4", "issued" : { "date-parts" : [ [ "2017" ] ] }, "page" : "635-642", "title" : "Identification of methylation haplotype blocks AIDS in deconvolution of heterogeneous tissue samples and tumor tissue-of-origin mapping from plasma DNA", "type" : "article-journal", "volume" : "49" }, "uris" : [ "http://www.mendeley.com/documents/?uuid=26126026-bf4e-4894-b3c6-2dd52b83d91a" ] } ], "mendeley" : { "formattedCitation" : "[6]", "plainTextFormattedCitation" : "[6]", "previouslyFormattedCitation" : "[6]" }, "properties" : { "noteIndex" : 0 }, "schema" : "https://github.com/citation-style-language/schema/raw/master/csl-citation.json" }</w:instrText>
      </w:r>
      <w:r w:rsidR="00C33C05" w:rsidRPr="009D4085">
        <w:rPr>
          <w:rFonts w:ascii="Times New Roman" w:hAnsi="Times New Roman" w:cs="Times New Roman"/>
          <w:color w:val="000000" w:themeColor="text1"/>
          <w:lang w:eastAsia="zh-CN"/>
        </w:rPr>
        <w:fldChar w:fldCharType="separate"/>
      </w:r>
      <w:r w:rsidR="00C33C05" w:rsidRPr="009D4085">
        <w:rPr>
          <w:rFonts w:ascii="Times New Roman" w:hAnsi="Times New Roman" w:cs="Times New Roman"/>
          <w:noProof/>
          <w:color w:val="000000" w:themeColor="text1"/>
          <w:lang w:eastAsia="zh-CN"/>
        </w:rPr>
        <w:t>[6]</w:t>
      </w:r>
      <w:r w:rsidR="00C33C05" w:rsidRPr="009D4085">
        <w:rPr>
          <w:rFonts w:ascii="Times New Roman" w:hAnsi="Times New Roman" w:cs="Times New Roman"/>
          <w:color w:val="000000" w:themeColor="text1"/>
          <w:lang w:eastAsia="zh-CN"/>
        </w:rPr>
        <w:fldChar w:fldCharType="end"/>
      </w:r>
      <w:r w:rsidR="00C33C05" w:rsidRPr="009D4085">
        <w:rPr>
          <w:rFonts w:ascii="Times New Roman" w:hAnsi="Times New Roman" w:cs="Times New Roman"/>
          <w:color w:val="000000" w:themeColor="text1"/>
          <w:lang w:eastAsia="zh-CN"/>
        </w:rPr>
        <w:t xml:space="preserve">. </w:t>
      </w:r>
      <w:r w:rsidR="001A4284" w:rsidRPr="009D4085">
        <w:rPr>
          <w:rFonts w:ascii="Times New Roman" w:hAnsi="Times New Roman" w:cs="Times New Roman"/>
          <w:color w:val="000000" w:themeColor="text1"/>
          <w:lang w:eastAsia="zh-CN"/>
        </w:rPr>
        <w:t>U</w:t>
      </w:r>
      <w:r w:rsidR="00721DC1" w:rsidRPr="009D4085">
        <w:rPr>
          <w:rFonts w:ascii="Times New Roman" w:hAnsi="Times New Roman" w:cs="Times New Roman"/>
          <w:color w:val="000000" w:themeColor="text1"/>
          <w:lang w:eastAsia="zh-CN"/>
        </w:rPr>
        <w:t xml:space="preserve">sing </w:t>
      </w:r>
      <w:proofErr w:type="gramStart"/>
      <w:r w:rsidR="00721DC1" w:rsidRPr="009D4085">
        <w:rPr>
          <w:rFonts w:ascii="Times New Roman" w:hAnsi="Times New Roman" w:cs="Times New Roman"/>
          <w:color w:val="000000" w:themeColor="text1"/>
          <w:lang w:eastAsia="zh-CN"/>
        </w:rPr>
        <w:t>a</w:t>
      </w:r>
      <w:proofErr w:type="gramEnd"/>
      <w:r w:rsidR="00721DC1" w:rsidRPr="009D4085">
        <w:rPr>
          <w:rFonts w:ascii="Times New Roman" w:hAnsi="Times New Roman" w:cs="Times New Roman"/>
          <w:color w:val="000000" w:themeColor="text1"/>
          <w:lang w:eastAsia="zh-CN"/>
        </w:rPr>
        <w:t xml:space="preserve"> r</w:t>
      </w:r>
      <w:r w:rsidR="00721DC1" w:rsidRPr="009D4085">
        <w:rPr>
          <w:rFonts w:ascii="Times New Roman" w:hAnsi="Times New Roman" w:cs="Times New Roman"/>
          <w:color w:val="000000" w:themeColor="text1"/>
          <w:vertAlign w:val="superscript"/>
          <w:lang w:eastAsia="zh-CN"/>
        </w:rPr>
        <w:t>2</w:t>
      </w:r>
      <w:r w:rsidR="00721DC1" w:rsidRPr="009D4085">
        <w:rPr>
          <w:rFonts w:ascii="Times New Roman" w:hAnsi="Times New Roman" w:cs="Times New Roman"/>
          <w:color w:val="000000" w:themeColor="text1"/>
          <w:lang w:eastAsia="zh-CN"/>
        </w:rPr>
        <w:t xml:space="preserve"> </w:t>
      </w:r>
      <w:r w:rsidR="00E77328" w:rsidRPr="009D4085">
        <w:rPr>
          <w:rFonts w:ascii="Times New Roman" w:hAnsi="Times New Roman" w:cs="Times New Roman"/>
          <w:color w:val="000000" w:themeColor="text1"/>
          <w:lang w:eastAsia="zh-CN"/>
        </w:rPr>
        <w:t>threshold</w:t>
      </w:r>
      <w:r w:rsidR="00721DC1" w:rsidRPr="009D4085">
        <w:rPr>
          <w:rFonts w:ascii="Times New Roman" w:hAnsi="Times New Roman" w:cs="Times New Roman"/>
          <w:color w:val="000000" w:themeColor="text1"/>
          <w:lang w:eastAsia="zh-CN"/>
        </w:rPr>
        <w:t xml:space="preserve"> of 0.5, w</w:t>
      </w:r>
      <w:r w:rsidR="00F37483" w:rsidRPr="009D4085">
        <w:rPr>
          <w:rFonts w:ascii="Times New Roman" w:hAnsi="Times New Roman" w:cs="Times New Roman"/>
          <w:color w:val="000000" w:themeColor="text1"/>
          <w:lang w:eastAsia="zh-CN"/>
        </w:rPr>
        <w:t xml:space="preserve">e </w:t>
      </w:r>
      <w:r w:rsidR="00BF51BA" w:rsidRPr="009D4085">
        <w:rPr>
          <w:rFonts w:ascii="Times New Roman" w:hAnsi="Times New Roman" w:cs="Times New Roman"/>
          <w:color w:val="000000" w:themeColor="text1"/>
          <w:lang w:eastAsia="zh-CN"/>
        </w:rPr>
        <w:t>identified</w:t>
      </w:r>
      <w:r w:rsidR="00F37483" w:rsidRPr="009D4085">
        <w:rPr>
          <w:rFonts w:ascii="Times New Roman" w:hAnsi="Times New Roman" w:cs="Times New Roman"/>
          <w:color w:val="000000" w:themeColor="text1"/>
          <w:lang w:eastAsia="zh-CN"/>
        </w:rPr>
        <w:t xml:space="preserve"> 199,310 and 157,186 </w:t>
      </w:r>
      <w:r w:rsidR="00F34BC3" w:rsidRPr="009D4085">
        <w:rPr>
          <w:rFonts w:ascii="Times New Roman" w:hAnsi="Times New Roman" w:cs="Times New Roman"/>
          <w:color w:val="000000" w:themeColor="text1"/>
          <w:lang w:eastAsia="zh-CN"/>
        </w:rPr>
        <w:t>MHBs</w:t>
      </w:r>
      <w:r w:rsidR="000E3637" w:rsidRPr="009D4085">
        <w:rPr>
          <w:rFonts w:ascii="Times New Roman" w:hAnsi="Times New Roman" w:cs="Times New Roman"/>
          <w:color w:val="000000" w:themeColor="text1"/>
          <w:lang w:eastAsia="zh-CN"/>
        </w:rPr>
        <w:t xml:space="preserve"> in European and African population</w:t>
      </w:r>
      <w:r w:rsidR="00BF51BA" w:rsidRPr="009D4085">
        <w:rPr>
          <w:rFonts w:ascii="Times New Roman" w:hAnsi="Times New Roman" w:cs="Times New Roman"/>
          <w:color w:val="000000" w:themeColor="text1"/>
          <w:lang w:eastAsia="zh-CN"/>
        </w:rPr>
        <w:t xml:space="preserve">s </w:t>
      </w:r>
      <w:r w:rsidR="003F4C1D" w:rsidRPr="009D4085">
        <w:rPr>
          <w:rFonts w:ascii="Times New Roman" w:hAnsi="Times New Roman" w:cs="Times New Roman"/>
          <w:color w:val="000000" w:themeColor="text1"/>
          <w:lang w:eastAsia="zh-CN"/>
        </w:rPr>
        <w:t>with</w:t>
      </w:r>
      <w:r w:rsidR="00A54FF9" w:rsidRPr="009D4085">
        <w:rPr>
          <w:rFonts w:ascii="Times New Roman" w:hAnsi="Times New Roman" w:cs="Times New Roman"/>
          <w:color w:val="000000" w:themeColor="text1"/>
          <w:lang w:eastAsia="zh-CN"/>
        </w:rPr>
        <w:t xml:space="preserve"> average</w:t>
      </w:r>
      <w:r w:rsidR="00191932">
        <w:rPr>
          <w:rFonts w:ascii="Times New Roman" w:hAnsi="Times New Roman" w:cs="Times New Roman"/>
          <w:color w:val="000000" w:themeColor="text1"/>
          <w:lang w:eastAsia="zh-CN"/>
        </w:rPr>
        <w:t xml:space="preserve"> genomic</w:t>
      </w:r>
      <w:r w:rsidR="00A54FF9" w:rsidRPr="009D4085">
        <w:rPr>
          <w:rFonts w:ascii="Times New Roman" w:hAnsi="Times New Roman" w:cs="Times New Roman"/>
          <w:color w:val="000000" w:themeColor="text1"/>
          <w:lang w:eastAsia="zh-CN"/>
        </w:rPr>
        <w:t xml:space="preserve"> size</w:t>
      </w:r>
      <w:r w:rsidR="003F4C1D" w:rsidRPr="009D4085">
        <w:rPr>
          <w:rFonts w:ascii="Times New Roman" w:hAnsi="Times New Roman" w:cs="Times New Roman"/>
          <w:color w:val="000000" w:themeColor="text1"/>
          <w:lang w:eastAsia="zh-CN"/>
        </w:rPr>
        <w:t>s</w:t>
      </w:r>
      <w:r w:rsidR="00A54FF9" w:rsidRPr="009D4085">
        <w:rPr>
          <w:rFonts w:ascii="Times New Roman" w:hAnsi="Times New Roman" w:cs="Times New Roman"/>
          <w:color w:val="000000" w:themeColor="text1"/>
          <w:lang w:eastAsia="zh-CN"/>
        </w:rPr>
        <w:t xml:space="preserve"> of </w:t>
      </w:r>
      <w:r w:rsidR="003F2BA0" w:rsidRPr="009D4085">
        <w:rPr>
          <w:rFonts w:ascii="Times New Roman" w:hAnsi="Times New Roman" w:cs="Times New Roman"/>
          <w:color w:val="000000" w:themeColor="text1"/>
          <w:lang w:eastAsia="zh-CN"/>
        </w:rPr>
        <w:t>40 and 43</w:t>
      </w:r>
      <w:r w:rsidR="002B37F4" w:rsidRPr="009D4085">
        <w:rPr>
          <w:rFonts w:ascii="Times New Roman" w:hAnsi="Times New Roman" w:cs="Times New Roman"/>
          <w:color w:val="000000" w:themeColor="text1"/>
          <w:lang w:eastAsia="zh-CN"/>
        </w:rPr>
        <w:t xml:space="preserve"> </w:t>
      </w:r>
      <w:proofErr w:type="spellStart"/>
      <w:r w:rsidR="00E77346">
        <w:rPr>
          <w:rFonts w:ascii="Times New Roman" w:hAnsi="Times New Roman" w:cs="Times New Roman"/>
          <w:color w:val="000000" w:themeColor="text1"/>
          <w:lang w:eastAsia="zh-CN"/>
        </w:rPr>
        <w:t>bp</w:t>
      </w:r>
      <w:proofErr w:type="spellEnd"/>
      <w:r w:rsidR="000E3637" w:rsidRPr="009D4085">
        <w:rPr>
          <w:rFonts w:ascii="Times New Roman" w:hAnsi="Times New Roman" w:cs="Times New Roman"/>
          <w:color w:val="000000" w:themeColor="text1"/>
          <w:lang w:eastAsia="zh-CN"/>
        </w:rPr>
        <w:t xml:space="preserve">, </w:t>
      </w:r>
      <w:r w:rsidR="00BF51BA" w:rsidRPr="009D4085">
        <w:rPr>
          <w:rFonts w:ascii="Times New Roman" w:hAnsi="Times New Roman" w:cs="Times New Roman"/>
          <w:color w:val="000000" w:themeColor="text1"/>
          <w:lang w:eastAsia="zh-CN"/>
        </w:rPr>
        <w:t>respectively</w:t>
      </w:r>
      <w:r w:rsidR="00E23FBB" w:rsidRPr="009D4085">
        <w:rPr>
          <w:rFonts w:ascii="Times New Roman" w:hAnsi="Times New Roman" w:cs="Times New Roman"/>
          <w:color w:val="000000" w:themeColor="text1"/>
          <w:lang w:eastAsia="zh-CN"/>
        </w:rPr>
        <w:t xml:space="preserve"> (</w:t>
      </w:r>
      <w:r w:rsidR="00D60DE1" w:rsidRPr="009D4085">
        <w:rPr>
          <w:rFonts w:ascii="Times New Roman" w:hAnsi="Times New Roman" w:cs="Times New Roman"/>
          <w:color w:val="000000" w:themeColor="text1"/>
          <w:lang w:eastAsia="zh-CN"/>
        </w:rPr>
        <w:t xml:space="preserve">Figure 1B and </w:t>
      </w:r>
      <w:r w:rsidR="00E23FBB" w:rsidRPr="009D4085">
        <w:rPr>
          <w:rFonts w:ascii="Times New Roman" w:hAnsi="Times New Roman" w:cs="Times New Roman"/>
          <w:color w:val="000000" w:themeColor="text1"/>
          <w:lang w:eastAsia="zh-CN"/>
        </w:rPr>
        <w:t>Supplementary Table 2)</w:t>
      </w:r>
      <w:r w:rsidR="000E3637" w:rsidRPr="009D4085">
        <w:rPr>
          <w:rFonts w:ascii="Times New Roman" w:hAnsi="Times New Roman" w:cs="Times New Roman"/>
          <w:color w:val="000000" w:themeColor="text1"/>
          <w:lang w:eastAsia="zh-CN"/>
        </w:rPr>
        <w:t>.</w:t>
      </w:r>
      <w:r w:rsidR="005B5711" w:rsidRPr="009D4085">
        <w:rPr>
          <w:rFonts w:ascii="Times New Roman" w:hAnsi="Times New Roman" w:cs="Times New Roman"/>
          <w:color w:val="000000" w:themeColor="text1"/>
          <w:lang w:eastAsia="zh-CN"/>
        </w:rPr>
        <w:t xml:space="preserve"> </w:t>
      </w:r>
      <w:r w:rsidR="002939F9" w:rsidRPr="009D4085">
        <w:rPr>
          <w:rFonts w:ascii="Times New Roman" w:hAnsi="Times New Roman" w:cs="Times New Roman"/>
          <w:color w:val="000000" w:themeColor="text1"/>
          <w:lang w:eastAsia="zh-CN"/>
        </w:rPr>
        <w:t xml:space="preserve">Among </w:t>
      </w:r>
      <w:r w:rsidR="005B3E00" w:rsidRPr="009D4085">
        <w:rPr>
          <w:rFonts w:ascii="Times New Roman" w:hAnsi="Times New Roman" w:cs="Times New Roman"/>
          <w:color w:val="000000" w:themeColor="text1"/>
          <w:lang w:eastAsia="zh-CN"/>
        </w:rPr>
        <w:t>these MHBs</w:t>
      </w:r>
      <w:r w:rsidR="005B5711" w:rsidRPr="009D4085">
        <w:rPr>
          <w:rFonts w:ascii="Times New Roman" w:hAnsi="Times New Roman" w:cs="Times New Roman"/>
          <w:color w:val="000000" w:themeColor="text1"/>
          <w:lang w:eastAsia="zh-CN"/>
        </w:rPr>
        <w:t xml:space="preserve">, </w:t>
      </w:r>
      <w:r w:rsidR="007D7278" w:rsidRPr="009D4085">
        <w:rPr>
          <w:rFonts w:ascii="Times New Roman" w:hAnsi="Times New Roman" w:cs="Times New Roman"/>
          <w:bCs/>
          <w:color w:val="000000" w:themeColor="text1"/>
          <w:lang w:eastAsia="zh-CN"/>
        </w:rPr>
        <w:t>5,52</w:t>
      </w:r>
      <w:r w:rsidR="00DE1515" w:rsidRPr="009D4085">
        <w:rPr>
          <w:rFonts w:ascii="Times New Roman" w:hAnsi="Times New Roman" w:cs="Times New Roman"/>
          <w:bCs/>
          <w:color w:val="000000" w:themeColor="text1"/>
          <w:lang w:eastAsia="zh-CN"/>
        </w:rPr>
        <w:t>6</w:t>
      </w:r>
      <w:r w:rsidR="00AF4932" w:rsidRPr="009D4085">
        <w:rPr>
          <w:rFonts w:ascii="Times New Roman" w:hAnsi="Times New Roman" w:cs="Times New Roman"/>
          <w:bCs/>
          <w:color w:val="000000" w:themeColor="text1"/>
          <w:lang w:eastAsia="zh-CN"/>
        </w:rPr>
        <w:t xml:space="preserve"> </w:t>
      </w:r>
      <w:r w:rsidR="00DD03CA" w:rsidRPr="009D4085">
        <w:rPr>
          <w:rFonts w:ascii="Times New Roman" w:hAnsi="Times New Roman" w:cs="Times New Roman"/>
          <w:bCs/>
          <w:color w:val="000000" w:themeColor="text1"/>
          <w:lang w:eastAsia="zh-CN"/>
        </w:rPr>
        <w:t>(</w:t>
      </w:r>
      <w:r w:rsidR="004C503C" w:rsidRPr="009D4085">
        <w:rPr>
          <w:rFonts w:ascii="Times New Roman" w:hAnsi="Times New Roman" w:cs="Times New Roman"/>
          <w:bCs/>
          <w:color w:val="000000" w:themeColor="text1"/>
          <w:lang w:eastAsia="zh-CN"/>
        </w:rPr>
        <w:t>2.77</w:t>
      </w:r>
      <w:r w:rsidR="00AE727E" w:rsidRPr="009D4085">
        <w:rPr>
          <w:rFonts w:ascii="Times New Roman" w:hAnsi="Times New Roman" w:cs="Times New Roman"/>
          <w:bCs/>
          <w:color w:val="000000" w:themeColor="text1"/>
          <w:lang w:eastAsia="zh-CN"/>
        </w:rPr>
        <w:t xml:space="preserve">% in </w:t>
      </w:r>
      <w:r w:rsidR="00AE727E" w:rsidRPr="009D4085">
        <w:rPr>
          <w:rFonts w:ascii="Times New Roman" w:hAnsi="Times New Roman" w:cs="Times New Roman"/>
          <w:color w:val="000000" w:themeColor="text1"/>
          <w:lang w:eastAsia="zh-CN"/>
        </w:rPr>
        <w:t xml:space="preserve">European and </w:t>
      </w:r>
      <w:r w:rsidR="00117D1B" w:rsidRPr="009D4085">
        <w:rPr>
          <w:rFonts w:ascii="Times New Roman" w:hAnsi="Times New Roman" w:cs="Times New Roman"/>
          <w:color w:val="000000" w:themeColor="text1"/>
          <w:lang w:eastAsia="zh-CN"/>
        </w:rPr>
        <w:t>3.5</w:t>
      </w:r>
      <w:r w:rsidR="006D46DE" w:rsidRPr="009D4085">
        <w:rPr>
          <w:rFonts w:ascii="Times New Roman" w:hAnsi="Times New Roman" w:cs="Times New Roman"/>
          <w:color w:val="000000" w:themeColor="text1"/>
          <w:lang w:eastAsia="zh-CN"/>
        </w:rPr>
        <w:t>2</w:t>
      </w:r>
      <w:r w:rsidR="002B365A" w:rsidRPr="009D4085">
        <w:rPr>
          <w:rFonts w:ascii="Times New Roman" w:hAnsi="Times New Roman" w:cs="Times New Roman"/>
          <w:color w:val="000000" w:themeColor="text1"/>
          <w:lang w:eastAsia="zh-CN"/>
        </w:rPr>
        <w:t>%</w:t>
      </w:r>
      <w:r w:rsidR="00261905" w:rsidRPr="009D4085">
        <w:rPr>
          <w:rFonts w:ascii="Times New Roman" w:hAnsi="Times New Roman" w:cs="Times New Roman"/>
          <w:color w:val="000000" w:themeColor="text1"/>
          <w:lang w:eastAsia="zh-CN"/>
        </w:rPr>
        <w:t xml:space="preserve"> </w:t>
      </w:r>
      <w:r w:rsidR="00FA2B09" w:rsidRPr="009D4085">
        <w:rPr>
          <w:rFonts w:ascii="Times New Roman" w:hAnsi="Times New Roman" w:cs="Times New Roman"/>
          <w:color w:val="000000" w:themeColor="text1"/>
          <w:lang w:eastAsia="zh-CN"/>
        </w:rPr>
        <w:t>in African</w:t>
      </w:r>
      <w:r w:rsidR="00DD03CA" w:rsidRPr="009D4085">
        <w:rPr>
          <w:rFonts w:ascii="Times New Roman" w:hAnsi="Times New Roman" w:cs="Times New Roman"/>
          <w:bCs/>
          <w:color w:val="000000" w:themeColor="text1"/>
          <w:lang w:eastAsia="zh-CN"/>
        </w:rPr>
        <w:t xml:space="preserve">) </w:t>
      </w:r>
      <w:r w:rsidR="002C19E4" w:rsidRPr="009D4085">
        <w:rPr>
          <w:rFonts w:ascii="Times New Roman" w:hAnsi="Times New Roman" w:cs="Times New Roman"/>
          <w:bCs/>
          <w:color w:val="000000" w:themeColor="text1"/>
          <w:lang w:eastAsia="zh-CN"/>
        </w:rPr>
        <w:t>were</w:t>
      </w:r>
      <w:r w:rsidR="00A960EA" w:rsidRPr="00A960EA">
        <w:rPr>
          <w:rFonts w:ascii="Times New Roman" w:hAnsi="Times New Roman" w:cs="Times New Roman"/>
          <w:bCs/>
          <w:color w:val="000000" w:themeColor="text1"/>
          <w:lang w:eastAsia="zh-CN"/>
        </w:rPr>
        <w:t xml:space="preserve"> </w:t>
      </w:r>
      <w:r w:rsidR="00A960EA" w:rsidRPr="00F22F7D">
        <w:rPr>
          <w:rFonts w:ascii="Times New Roman" w:hAnsi="Times New Roman" w:cs="Times New Roman"/>
          <w:bCs/>
          <w:color w:val="000000" w:themeColor="text1"/>
          <w:lang w:eastAsia="zh-CN"/>
        </w:rPr>
        <w:t xml:space="preserve">completely </w:t>
      </w:r>
      <w:r w:rsidR="00A960EA">
        <w:rPr>
          <w:rFonts w:ascii="Times New Roman" w:hAnsi="Times New Roman" w:cs="Times New Roman"/>
          <w:bCs/>
          <w:color w:val="000000" w:themeColor="text1"/>
          <w:lang w:eastAsia="zh-CN"/>
        </w:rPr>
        <w:t>overlapped between European and African populations,</w:t>
      </w:r>
      <w:r w:rsidR="00D74F29" w:rsidRPr="009D4085">
        <w:rPr>
          <w:rFonts w:ascii="Times New Roman" w:hAnsi="Times New Roman" w:cs="Times New Roman"/>
          <w:bCs/>
          <w:color w:val="000000" w:themeColor="text1"/>
          <w:lang w:eastAsia="zh-CN"/>
        </w:rPr>
        <w:t xml:space="preserve"> </w:t>
      </w:r>
      <w:r w:rsidR="005670D6" w:rsidRPr="009D4085">
        <w:rPr>
          <w:rFonts w:ascii="Times New Roman" w:hAnsi="Times New Roman" w:cs="Times New Roman"/>
          <w:bCs/>
          <w:color w:val="000000" w:themeColor="text1"/>
          <w:lang w:eastAsia="zh-CN"/>
        </w:rPr>
        <w:t xml:space="preserve">and </w:t>
      </w:r>
      <w:r w:rsidR="003E2DA8">
        <w:rPr>
          <w:rFonts w:ascii="Times New Roman" w:hAnsi="Times New Roman" w:cs="Times New Roman"/>
          <w:bCs/>
          <w:color w:val="000000" w:themeColor="text1"/>
          <w:lang w:eastAsia="zh-CN"/>
        </w:rPr>
        <w:t xml:space="preserve">an </w:t>
      </w:r>
      <w:r w:rsidR="00353B47" w:rsidRPr="009D4085">
        <w:rPr>
          <w:rFonts w:ascii="Times New Roman" w:hAnsi="Times New Roman" w:cs="Times New Roman"/>
          <w:bCs/>
          <w:color w:val="000000" w:themeColor="text1"/>
          <w:lang w:eastAsia="zh-CN"/>
        </w:rPr>
        <w:t xml:space="preserve">additional </w:t>
      </w:r>
      <w:r w:rsidR="000735DC" w:rsidRPr="009D4085">
        <w:rPr>
          <w:rFonts w:ascii="Times New Roman" w:hAnsi="Times New Roman" w:cs="Times New Roman"/>
          <w:bCs/>
          <w:color w:val="000000" w:themeColor="text1"/>
          <w:lang w:val="is-IS" w:eastAsia="zh-CN"/>
        </w:rPr>
        <w:t>23</w:t>
      </w:r>
      <w:r w:rsidR="00CF7164" w:rsidRPr="009D4085">
        <w:rPr>
          <w:rFonts w:ascii="Times New Roman" w:hAnsi="Times New Roman" w:cs="Times New Roman"/>
          <w:bCs/>
          <w:color w:val="000000" w:themeColor="text1"/>
          <w:lang w:val="is-IS" w:eastAsia="zh-CN"/>
        </w:rPr>
        <w:t>,</w:t>
      </w:r>
      <w:r w:rsidR="000735DC" w:rsidRPr="009D4085">
        <w:rPr>
          <w:rFonts w:ascii="Times New Roman" w:hAnsi="Times New Roman" w:cs="Times New Roman"/>
          <w:bCs/>
          <w:color w:val="000000" w:themeColor="text1"/>
          <w:lang w:val="is-IS" w:eastAsia="zh-CN"/>
        </w:rPr>
        <w:t>36</w:t>
      </w:r>
      <w:r w:rsidR="00791D0C" w:rsidRPr="009D4085">
        <w:rPr>
          <w:rFonts w:ascii="Times New Roman" w:hAnsi="Times New Roman" w:cs="Times New Roman"/>
          <w:bCs/>
          <w:color w:val="000000" w:themeColor="text1"/>
          <w:lang w:val="is-IS" w:eastAsia="zh-CN"/>
        </w:rPr>
        <w:t>5</w:t>
      </w:r>
      <w:r w:rsidR="005D69C9" w:rsidRPr="009D4085">
        <w:rPr>
          <w:rFonts w:ascii="Times New Roman" w:hAnsi="Times New Roman" w:cs="Times New Roman"/>
          <w:bCs/>
          <w:color w:val="000000" w:themeColor="text1"/>
          <w:lang w:eastAsia="zh-CN"/>
        </w:rPr>
        <w:t xml:space="preserve"> </w:t>
      </w:r>
      <w:r w:rsidR="00C23708" w:rsidRPr="009D4085">
        <w:rPr>
          <w:rFonts w:ascii="Times New Roman" w:hAnsi="Times New Roman" w:cs="Times New Roman"/>
          <w:bCs/>
          <w:color w:val="000000" w:themeColor="text1"/>
          <w:lang w:eastAsia="zh-CN"/>
        </w:rPr>
        <w:t>(</w:t>
      </w:r>
      <w:r w:rsidR="00511DB4" w:rsidRPr="009D4085">
        <w:rPr>
          <w:rFonts w:ascii="Times New Roman" w:hAnsi="Times New Roman" w:cs="Times New Roman"/>
          <w:bCs/>
          <w:color w:val="000000" w:themeColor="text1"/>
          <w:lang w:eastAsia="zh-CN"/>
        </w:rPr>
        <w:t>11.7</w:t>
      </w:r>
      <w:r w:rsidR="007F35AB" w:rsidRPr="009D4085">
        <w:rPr>
          <w:rFonts w:ascii="Times New Roman" w:hAnsi="Times New Roman" w:cs="Times New Roman"/>
          <w:bCs/>
          <w:color w:val="000000" w:themeColor="text1"/>
          <w:lang w:eastAsia="zh-CN"/>
        </w:rPr>
        <w:t>2</w:t>
      </w:r>
      <w:r w:rsidR="00D52F6B" w:rsidRPr="009D4085">
        <w:rPr>
          <w:rFonts w:ascii="Times New Roman" w:hAnsi="Times New Roman" w:cs="Times New Roman"/>
          <w:bCs/>
          <w:color w:val="000000" w:themeColor="text1"/>
          <w:lang w:eastAsia="zh-CN"/>
        </w:rPr>
        <w:t xml:space="preserve">% in European and </w:t>
      </w:r>
      <w:r w:rsidR="003C6BAE" w:rsidRPr="009D4085">
        <w:rPr>
          <w:rFonts w:ascii="Times New Roman" w:hAnsi="Times New Roman" w:cs="Times New Roman"/>
          <w:bCs/>
          <w:color w:val="000000" w:themeColor="text1"/>
          <w:lang w:eastAsia="zh-CN"/>
        </w:rPr>
        <w:t>14.86</w:t>
      </w:r>
      <w:r w:rsidR="006B303B" w:rsidRPr="009D4085">
        <w:rPr>
          <w:rFonts w:ascii="Times New Roman" w:hAnsi="Times New Roman" w:cs="Times New Roman"/>
          <w:bCs/>
          <w:color w:val="000000" w:themeColor="text1"/>
          <w:lang w:eastAsia="zh-CN"/>
        </w:rPr>
        <w:t>%</w:t>
      </w:r>
      <w:r w:rsidR="00041CF8" w:rsidRPr="009D4085">
        <w:rPr>
          <w:rFonts w:ascii="Times New Roman" w:hAnsi="Times New Roman" w:cs="Times New Roman"/>
          <w:bCs/>
          <w:color w:val="000000" w:themeColor="text1"/>
          <w:lang w:eastAsia="zh-CN"/>
        </w:rPr>
        <w:t xml:space="preserve"> in African</w:t>
      </w:r>
      <w:r w:rsidR="00C23708" w:rsidRPr="009D4085">
        <w:rPr>
          <w:rFonts w:ascii="Times New Roman" w:hAnsi="Times New Roman" w:cs="Times New Roman"/>
          <w:bCs/>
          <w:color w:val="000000" w:themeColor="text1"/>
          <w:lang w:eastAsia="zh-CN"/>
        </w:rPr>
        <w:t xml:space="preserve">) </w:t>
      </w:r>
      <w:r w:rsidR="00FC2FFF" w:rsidRPr="009D4085">
        <w:rPr>
          <w:rFonts w:ascii="Times New Roman" w:hAnsi="Times New Roman" w:cs="Times New Roman"/>
          <w:bCs/>
          <w:color w:val="000000" w:themeColor="text1"/>
          <w:lang w:eastAsia="zh-CN"/>
        </w:rPr>
        <w:t>part</w:t>
      </w:r>
      <w:r w:rsidR="004A1003">
        <w:rPr>
          <w:rFonts w:ascii="Times New Roman" w:hAnsi="Times New Roman" w:cs="Times New Roman"/>
          <w:bCs/>
          <w:color w:val="000000" w:themeColor="text1"/>
          <w:lang w:eastAsia="zh-CN"/>
        </w:rPr>
        <w:t>ial</w:t>
      </w:r>
      <w:r w:rsidR="00FC2FFF" w:rsidRPr="009D4085">
        <w:rPr>
          <w:rFonts w:ascii="Times New Roman" w:hAnsi="Times New Roman" w:cs="Times New Roman"/>
          <w:bCs/>
          <w:color w:val="000000" w:themeColor="text1"/>
          <w:lang w:eastAsia="zh-CN"/>
        </w:rPr>
        <w:t xml:space="preserve">ly </w:t>
      </w:r>
      <w:r w:rsidR="007977D7" w:rsidRPr="009D4085">
        <w:rPr>
          <w:rFonts w:ascii="Times New Roman" w:hAnsi="Times New Roman" w:cs="Times New Roman"/>
          <w:bCs/>
          <w:color w:val="000000" w:themeColor="text1"/>
          <w:lang w:eastAsia="zh-CN"/>
        </w:rPr>
        <w:t xml:space="preserve">overlapped </w:t>
      </w:r>
      <w:r w:rsidR="00D74F29" w:rsidRPr="009D4085">
        <w:rPr>
          <w:rFonts w:ascii="Times New Roman" w:hAnsi="Times New Roman" w:cs="Times New Roman"/>
          <w:bCs/>
          <w:color w:val="000000" w:themeColor="text1"/>
          <w:lang w:eastAsia="zh-CN"/>
        </w:rPr>
        <w:t>between</w:t>
      </w:r>
      <w:r w:rsidR="00316BA9" w:rsidRPr="009D4085">
        <w:rPr>
          <w:rFonts w:ascii="Times New Roman" w:hAnsi="Times New Roman" w:cs="Times New Roman"/>
          <w:bCs/>
          <w:color w:val="000000" w:themeColor="text1"/>
          <w:lang w:eastAsia="zh-CN"/>
        </w:rPr>
        <w:t xml:space="preserve"> </w:t>
      </w:r>
      <w:r w:rsidR="00E76D4E" w:rsidRPr="009D4085">
        <w:rPr>
          <w:rFonts w:ascii="Times New Roman" w:hAnsi="Times New Roman" w:cs="Times New Roman"/>
          <w:color w:val="000000" w:themeColor="text1"/>
          <w:lang w:eastAsia="zh-CN"/>
        </w:rPr>
        <w:t>populations</w:t>
      </w:r>
      <w:r w:rsidR="0096206F" w:rsidRPr="009D4085">
        <w:rPr>
          <w:rFonts w:ascii="Times New Roman" w:hAnsi="Times New Roman" w:cs="Times New Roman"/>
          <w:color w:val="000000" w:themeColor="text1"/>
          <w:lang w:eastAsia="zh-CN"/>
        </w:rPr>
        <w:t xml:space="preserve">, suggesting </w:t>
      </w:r>
      <w:r w:rsidR="00085110" w:rsidRPr="009D4085">
        <w:rPr>
          <w:rFonts w:ascii="Times New Roman" w:hAnsi="Times New Roman" w:cs="Times New Roman"/>
          <w:color w:val="000000" w:themeColor="text1"/>
          <w:lang w:eastAsia="zh-CN"/>
        </w:rPr>
        <w:t xml:space="preserve">divergence of </w:t>
      </w:r>
      <w:proofErr w:type="spellStart"/>
      <w:r w:rsidR="00085110" w:rsidRPr="009D4085">
        <w:rPr>
          <w:rFonts w:ascii="Times New Roman" w:hAnsi="Times New Roman" w:cs="Times New Roman"/>
          <w:color w:val="000000" w:themeColor="text1"/>
          <w:lang w:eastAsia="zh-CN"/>
        </w:rPr>
        <w:t>CpG</w:t>
      </w:r>
      <w:proofErr w:type="spellEnd"/>
      <w:r w:rsidR="00085110" w:rsidRPr="009D4085">
        <w:rPr>
          <w:rFonts w:ascii="Times New Roman" w:hAnsi="Times New Roman" w:cs="Times New Roman"/>
          <w:color w:val="000000" w:themeColor="text1"/>
          <w:lang w:eastAsia="zh-CN"/>
        </w:rPr>
        <w:t xml:space="preserve"> co-methylation statues </w:t>
      </w:r>
      <w:r w:rsidR="00617CBB" w:rsidRPr="009D4085">
        <w:rPr>
          <w:rFonts w:ascii="Times New Roman" w:hAnsi="Times New Roman" w:cs="Times New Roman"/>
          <w:color w:val="000000" w:themeColor="text1"/>
          <w:lang w:eastAsia="zh-CN"/>
        </w:rPr>
        <w:t>in recent human evolution</w:t>
      </w:r>
      <w:r w:rsidR="00D91493" w:rsidRPr="009D4085">
        <w:rPr>
          <w:rFonts w:ascii="Times New Roman" w:hAnsi="Times New Roman" w:cs="Times New Roman"/>
          <w:color w:val="000000" w:themeColor="text1"/>
          <w:lang w:eastAsia="zh-CN"/>
        </w:rPr>
        <w:t xml:space="preserve"> (Supplementary Table </w:t>
      </w:r>
      <w:r w:rsidR="00756EE1" w:rsidRPr="009D4085">
        <w:rPr>
          <w:rFonts w:ascii="Times New Roman" w:hAnsi="Times New Roman" w:cs="Times New Roman"/>
          <w:color w:val="000000" w:themeColor="text1"/>
          <w:lang w:eastAsia="zh-CN"/>
        </w:rPr>
        <w:t>3</w:t>
      </w:r>
      <w:r w:rsidR="00D91493" w:rsidRPr="009D4085">
        <w:rPr>
          <w:rFonts w:ascii="Times New Roman" w:hAnsi="Times New Roman" w:cs="Times New Roman"/>
          <w:color w:val="000000" w:themeColor="text1"/>
          <w:lang w:eastAsia="zh-CN"/>
        </w:rPr>
        <w:t>)</w:t>
      </w:r>
      <w:r w:rsidR="00617CBB" w:rsidRPr="009D4085">
        <w:rPr>
          <w:rFonts w:ascii="Times New Roman" w:hAnsi="Times New Roman" w:cs="Times New Roman"/>
          <w:color w:val="000000" w:themeColor="text1"/>
          <w:lang w:eastAsia="zh-CN"/>
        </w:rPr>
        <w:t>.</w:t>
      </w:r>
      <w:r w:rsidR="00E20E69" w:rsidRPr="009D4085">
        <w:rPr>
          <w:rFonts w:ascii="Times New Roman" w:hAnsi="Times New Roman" w:cs="Times New Roman"/>
          <w:color w:val="000000" w:themeColor="text1"/>
          <w:lang w:eastAsia="zh-CN"/>
        </w:rPr>
        <w:t xml:space="preserve"> Interestingly</w:t>
      </w:r>
      <w:r w:rsidR="006246AC" w:rsidRPr="009D4085">
        <w:rPr>
          <w:rFonts w:ascii="Times New Roman" w:hAnsi="Times New Roman" w:cs="Times New Roman"/>
          <w:color w:val="000000" w:themeColor="text1"/>
          <w:lang w:eastAsia="zh-CN"/>
        </w:rPr>
        <w:t xml:space="preserve">, </w:t>
      </w:r>
      <w:r w:rsidR="00691039" w:rsidRPr="009D4085">
        <w:rPr>
          <w:rFonts w:ascii="Times New Roman" w:hAnsi="Times New Roman" w:cs="Times New Roman"/>
          <w:color w:val="000000" w:themeColor="text1"/>
          <w:lang w:eastAsia="zh-CN"/>
        </w:rPr>
        <w:t xml:space="preserve">the </w:t>
      </w:r>
      <w:r w:rsidR="003C0760" w:rsidRPr="009D4085">
        <w:rPr>
          <w:rFonts w:ascii="Times New Roman" w:hAnsi="Times New Roman" w:cs="Times New Roman"/>
          <w:color w:val="000000" w:themeColor="text1"/>
          <w:lang w:eastAsia="zh-CN"/>
        </w:rPr>
        <w:t xml:space="preserve">number of </w:t>
      </w:r>
      <w:r w:rsidR="002C19E4" w:rsidRPr="009D4085">
        <w:rPr>
          <w:rFonts w:ascii="Times New Roman" w:hAnsi="Times New Roman" w:cs="Times New Roman"/>
          <w:color w:val="000000" w:themeColor="text1"/>
          <w:lang w:eastAsia="zh-CN"/>
        </w:rPr>
        <w:t xml:space="preserve">MHBs </w:t>
      </w:r>
      <w:r w:rsidR="00276B5E" w:rsidRPr="009D4085">
        <w:rPr>
          <w:rFonts w:ascii="Times New Roman" w:hAnsi="Times New Roman" w:cs="Times New Roman"/>
          <w:color w:val="000000" w:themeColor="text1"/>
          <w:lang w:eastAsia="zh-CN"/>
        </w:rPr>
        <w:t xml:space="preserve">identified </w:t>
      </w:r>
      <w:r w:rsidR="00A00E91" w:rsidRPr="009D4085">
        <w:rPr>
          <w:rFonts w:ascii="Times New Roman" w:hAnsi="Times New Roman" w:cs="Times New Roman"/>
          <w:bCs/>
          <w:color w:val="000000" w:themeColor="text1"/>
          <w:lang w:eastAsia="zh-CN"/>
        </w:rPr>
        <w:t xml:space="preserve">with highly coupled </w:t>
      </w:r>
      <w:proofErr w:type="spellStart"/>
      <w:r w:rsidR="00A00E91" w:rsidRPr="009D4085">
        <w:rPr>
          <w:rFonts w:ascii="Times New Roman" w:hAnsi="Times New Roman" w:cs="Times New Roman"/>
          <w:bCs/>
          <w:color w:val="000000" w:themeColor="text1"/>
          <w:lang w:eastAsia="zh-CN"/>
        </w:rPr>
        <w:t>Cp</w:t>
      </w:r>
      <w:r w:rsidR="005B2368" w:rsidRPr="009D4085">
        <w:rPr>
          <w:rFonts w:ascii="Times New Roman" w:hAnsi="Times New Roman" w:cs="Times New Roman"/>
          <w:bCs/>
          <w:color w:val="000000" w:themeColor="text1"/>
          <w:lang w:eastAsia="zh-CN"/>
        </w:rPr>
        <w:t>G</w:t>
      </w:r>
      <w:r w:rsidR="00E01CDD" w:rsidRPr="009D4085">
        <w:rPr>
          <w:rFonts w:ascii="Times New Roman" w:hAnsi="Times New Roman" w:cs="Times New Roman"/>
          <w:bCs/>
          <w:color w:val="000000" w:themeColor="text1"/>
          <w:lang w:eastAsia="zh-CN"/>
        </w:rPr>
        <w:t>s</w:t>
      </w:r>
      <w:proofErr w:type="spellEnd"/>
      <w:r w:rsidR="00E01CDD" w:rsidRPr="009D4085">
        <w:rPr>
          <w:rFonts w:ascii="Times New Roman" w:hAnsi="Times New Roman" w:cs="Times New Roman"/>
          <w:bCs/>
          <w:color w:val="000000" w:themeColor="text1"/>
          <w:lang w:eastAsia="zh-CN"/>
        </w:rPr>
        <w:t xml:space="preserve"> (</w:t>
      </w:r>
      <w:r w:rsidR="00004D5D" w:rsidRPr="009D4085">
        <w:rPr>
          <w:rFonts w:ascii="Times New Roman" w:hAnsi="Times New Roman" w:cs="Times New Roman"/>
          <w:bCs/>
          <w:color w:val="000000" w:themeColor="text1"/>
          <w:lang w:eastAsia="zh-CN"/>
        </w:rPr>
        <w:t>r</w:t>
      </w:r>
      <w:r w:rsidR="00004D5D" w:rsidRPr="009D4085">
        <w:rPr>
          <w:rFonts w:ascii="Times New Roman" w:hAnsi="Times New Roman" w:cs="Times New Roman"/>
          <w:bCs/>
          <w:color w:val="000000" w:themeColor="text1"/>
          <w:vertAlign w:val="superscript"/>
          <w:lang w:eastAsia="zh-CN"/>
        </w:rPr>
        <w:t>2</w:t>
      </w:r>
      <w:r w:rsidR="00004D5D" w:rsidRPr="009D4085">
        <w:rPr>
          <w:rFonts w:ascii="Times New Roman" w:hAnsi="Times New Roman" w:cs="Times New Roman"/>
          <w:bCs/>
          <w:color w:val="000000" w:themeColor="text1"/>
          <w:lang w:eastAsia="zh-CN"/>
        </w:rPr>
        <w:t xml:space="preserve"> &gt; 0.9</w:t>
      </w:r>
      <w:r w:rsidR="00E01CDD" w:rsidRPr="009D4085">
        <w:rPr>
          <w:rFonts w:ascii="Times New Roman" w:hAnsi="Times New Roman" w:cs="Times New Roman"/>
          <w:bCs/>
          <w:color w:val="000000" w:themeColor="text1"/>
          <w:lang w:eastAsia="zh-CN"/>
        </w:rPr>
        <w:t>)</w:t>
      </w:r>
      <w:r w:rsidR="005B2368" w:rsidRPr="009D4085">
        <w:rPr>
          <w:rFonts w:ascii="Times New Roman" w:hAnsi="Times New Roman" w:cs="Times New Roman"/>
          <w:bCs/>
          <w:color w:val="000000" w:themeColor="text1"/>
          <w:lang w:eastAsia="zh-CN"/>
        </w:rPr>
        <w:t xml:space="preserve"> </w:t>
      </w:r>
      <w:r w:rsidR="00EF33EE" w:rsidRPr="009D4085">
        <w:rPr>
          <w:rFonts w:ascii="Times New Roman" w:hAnsi="Times New Roman" w:cs="Times New Roman"/>
          <w:bCs/>
          <w:color w:val="000000" w:themeColor="text1"/>
          <w:lang w:eastAsia="zh-CN"/>
        </w:rPr>
        <w:t xml:space="preserve">only </w:t>
      </w:r>
      <w:r w:rsidR="00F261F0">
        <w:rPr>
          <w:rFonts w:ascii="Times New Roman" w:hAnsi="Times New Roman" w:cs="Times New Roman"/>
          <w:color w:val="000000" w:themeColor="text1"/>
          <w:lang w:eastAsia="zh-CN"/>
        </w:rPr>
        <w:t>distinct</w:t>
      </w:r>
      <w:r w:rsidR="00F354DB" w:rsidRPr="009D4085">
        <w:rPr>
          <w:rFonts w:ascii="Times New Roman" w:hAnsi="Times New Roman" w:cs="Times New Roman"/>
          <w:color w:val="000000" w:themeColor="text1"/>
          <w:lang w:eastAsia="zh-CN"/>
        </w:rPr>
        <w:t>ly</w:t>
      </w:r>
      <w:r w:rsidR="00D74F29" w:rsidRPr="009D4085">
        <w:rPr>
          <w:rFonts w:ascii="Times New Roman" w:hAnsi="Times New Roman" w:cs="Times New Roman"/>
          <w:bCs/>
          <w:color w:val="000000" w:themeColor="text1"/>
          <w:lang w:eastAsia="zh-CN"/>
        </w:rPr>
        <w:t xml:space="preserve"> </w:t>
      </w:r>
      <w:r w:rsidR="00B4367E" w:rsidRPr="009D4085">
        <w:rPr>
          <w:rFonts w:ascii="Times New Roman" w:hAnsi="Times New Roman" w:cs="Times New Roman"/>
          <w:bCs/>
          <w:color w:val="000000" w:themeColor="text1"/>
          <w:lang w:eastAsia="zh-CN"/>
        </w:rPr>
        <w:t>decreased</w:t>
      </w:r>
      <w:r w:rsidR="0068007B" w:rsidRPr="009D4085">
        <w:rPr>
          <w:rFonts w:ascii="Times New Roman" w:hAnsi="Times New Roman" w:cs="Times New Roman"/>
          <w:bCs/>
          <w:color w:val="000000" w:themeColor="text1"/>
          <w:lang w:eastAsia="zh-CN"/>
        </w:rPr>
        <w:t xml:space="preserve"> in </w:t>
      </w:r>
      <w:r w:rsidR="00EF33EE" w:rsidRPr="009D4085">
        <w:rPr>
          <w:rFonts w:ascii="Times New Roman" w:hAnsi="Times New Roman" w:cs="Times New Roman"/>
          <w:bCs/>
          <w:color w:val="000000" w:themeColor="text1"/>
          <w:lang w:eastAsia="zh-CN"/>
        </w:rPr>
        <w:t xml:space="preserve">the </w:t>
      </w:r>
      <w:r w:rsidR="00C73738" w:rsidRPr="009D4085">
        <w:rPr>
          <w:rFonts w:ascii="Times New Roman" w:hAnsi="Times New Roman" w:cs="Times New Roman"/>
          <w:bCs/>
          <w:color w:val="000000" w:themeColor="text1"/>
          <w:lang w:eastAsia="zh-CN"/>
        </w:rPr>
        <w:t>African</w:t>
      </w:r>
      <w:r w:rsidR="00EF33EE" w:rsidRPr="009D4085">
        <w:rPr>
          <w:rFonts w:ascii="Times New Roman" w:hAnsi="Times New Roman" w:cs="Times New Roman"/>
          <w:bCs/>
          <w:color w:val="000000" w:themeColor="text1"/>
          <w:lang w:eastAsia="zh-CN"/>
        </w:rPr>
        <w:t xml:space="preserve"> population</w:t>
      </w:r>
      <w:r w:rsidR="0092711D" w:rsidRPr="009D4085">
        <w:rPr>
          <w:rFonts w:ascii="Times New Roman" w:hAnsi="Times New Roman" w:cs="Times New Roman"/>
          <w:bCs/>
          <w:color w:val="000000" w:themeColor="text1"/>
          <w:lang w:eastAsia="zh-CN"/>
        </w:rPr>
        <w:t xml:space="preserve">. </w:t>
      </w:r>
      <w:r w:rsidR="00744BD8">
        <w:rPr>
          <w:rFonts w:ascii="Times New Roman" w:hAnsi="Times New Roman" w:cs="Times New Roman"/>
          <w:bCs/>
          <w:color w:val="000000" w:themeColor="text1"/>
          <w:lang w:eastAsia="zh-CN"/>
        </w:rPr>
        <w:t>With this</w:t>
      </w:r>
      <w:r w:rsidR="00EF33EE" w:rsidRPr="009D4085">
        <w:rPr>
          <w:rFonts w:ascii="Times New Roman" w:hAnsi="Times New Roman" w:cs="Times New Roman"/>
          <w:bCs/>
          <w:color w:val="000000" w:themeColor="text1"/>
          <w:lang w:eastAsia="zh-CN"/>
        </w:rPr>
        <w:t xml:space="preserve"> new threshold, </w:t>
      </w:r>
      <w:r w:rsidR="003F3373" w:rsidRPr="009D4085">
        <w:rPr>
          <w:rFonts w:ascii="Times New Roman" w:hAnsi="Times New Roman" w:cs="Times New Roman"/>
          <w:bCs/>
          <w:color w:val="000000" w:themeColor="text1"/>
          <w:lang w:eastAsia="zh-CN"/>
        </w:rPr>
        <w:t>183,987 (92.3</w:t>
      </w:r>
      <w:r w:rsidR="00A15756" w:rsidRPr="009D4085">
        <w:rPr>
          <w:rFonts w:ascii="Times New Roman" w:hAnsi="Times New Roman" w:cs="Times New Roman"/>
          <w:bCs/>
          <w:color w:val="000000" w:themeColor="text1"/>
          <w:lang w:eastAsia="zh-CN"/>
        </w:rPr>
        <w:t>1</w:t>
      </w:r>
      <w:r w:rsidR="003F3373" w:rsidRPr="009D4085">
        <w:rPr>
          <w:rFonts w:ascii="Times New Roman" w:hAnsi="Times New Roman" w:cs="Times New Roman"/>
          <w:bCs/>
          <w:color w:val="000000" w:themeColor="text1"/>
          <w:lang w:eastAsia="zh-CN"/>
        </w:rPr>
        <w:t xml:space="preserve">%) and </w:t>
      </w:r>
      <w:r w:rsidR="003F3373" w:rsidRPr="009D4085">
        <w:rPr>
          <w:rFonts w:ascii="Times New Roman" w:hAnsi="Times New Roman" w:cs="Times New Roman"/>
          <w:bCs/>
          <w:color w:val="000000" w:themeColor="text1"/>
          <w:lang w:val="is-IS" w:eastAsia="zh-CN"/>
        </w:rPr>
        <w:t>95,804</w:t>
      </w:r>
      <w:r w:rsidR="00B4367E" w:rsidRPr="009D4085">
        <w:rPr>
          <w:rFonts w:ascii="Times New Roman" w:hAnsi="Times New Roman" w:cs="Times New Roman"/>
          <w:bCs/>
          <w:color w:val="000000" w:themeColor="text1"/>
          <w:lang w:eastAsia="zh-CN"/>
        </w:rPr>
        <w:t xml:space="preserve"> </w:t>
      </w:r>
      <w:r w:rsidR="003F3373" w:rsidRPr="009D4085">
        <w:rPr>
          <w:rFonts w:ascii="Times New Roman" w:hAnsi="Times New Roman" w:cs="Times New Roman"/>
          <w:bCs/>
          <w:color w:val="000000" w:themeColor="text1"/>
          <w:lang w:eastAsia="zh-CN"/>
        </w:rPr>
        <w:t>(60.9</w:t>
      </w:r>
      <w:r w:rsidR="008F3EA4" w:rsidRPr="009D4085">
        <w:rPr>
          <w:rFonts w:ascii="Times New Roman" w:hAnsi="Times New Roman" w:cs="Times New Roman"/>
          <w:bCs/>
          <w:color w:val="000000" w:themeColor="text1"/>
          <w:lang w:eastAsia="zh-CN"/>
        </w:rPr>
        <w:t>5</w:t>
      </w:r>
      <w:r w:rsidR="003F3373" w:rsidRPr="009D4085">
        <w:rPr>
          <w:rFonts w:ascii="Times New Roman" w:hAnsi="Times New Roman" w:cs="Times New Roman"/>
          <w:bCs/>
          <w:color w:val="000000" w:themeColor="text1"/>
          <w:lang w:eastAsia="zh-CN"/>
        </w:rPr>
        <w:t>%)</w:t>
      </w:r>
      <w:r w:rsidR="00D748C8" w:rsidRPr="009D4085">
        <w:rPr>
          <w:rFonts w:ascii="Times New Roman" w:hAnsi="Times New Roman" w:cs="Times New Roman"/>
          <w:bCs/>
          <w:color w:val="000000" w:themeColor="text1"/>
          <w:lang w:eastAsia="zh-CN"/>
        </w:rPr>
        <w:t xml:space="preserve"> </w:t>
      </w:r>
      <w:r w:rsidR="00CC53D2" w:rsidRPr="009D4085">
        <w:rPr>
          <w:rFonts w:ascii="Times New Roman" w:hAnsi="Times New Roman" w:cs="Times New Roman"/>
          <w:bCs/>
          <w:color w:val="000000" w:themeColor="text1"/>
          <w:lang w:eastAsia="zh-CN"/>
        </w:rPr>
        <w:t>MHBs remai</w:t>
      </w:r>
      <w:r w:rsidR="00EF33EE" w:rsidRPr="009D4085">
        <w:rPr>
          <w:rFonts w:ascii="Times New Roman" w:hAnsi="Times New Roman" w:cs="Times New Roman"/>
          <w:bCs/>
          <w:color w:val="000000" w:themeColor="text1"/>
          <w:lang w:eastAsia="zh-CN"/>
        </w:rPr>
        <w:t>ned</w:t>
      </w:r>
      <w:r w:rsidR="006D2686" w:rsidRPr="009D4085">
        <w:rPr>
          <w:rFonts w:ascii="Times New Roman" w:hAnsi="Times New Roman" w:cs="Times New Roman"/>
          <w:bCs/>
          <w:color w:val="000000" w:themeColor="text1"/>
          <w:lang w:eastAsia="zh-CN"/>
        </w:rPr>
        <w:t xml:space="preserve"> </w:t>
      </w:r>
      <w:r w:rsidR="00072CD2" w:rsidRPr="009D4085">
        <w:rPr>
          <w:rFonts w:ascii="Times New Roman" w:hAnsi="Times New Roman" w:cs="Times New Roman"/>
          <w:bCs/>
          <w:color w:val="000000" w:themeColor="text1"/>
          <w:lang w:eastAsia="zh-CN"/>
        </w:rPr>
        <w:t xml:space="preserve">in </w:t>
      </w:r>
      <w:r w:rsidR="00F67B3E" w:rsidRPr="009D4085">
        <w:rPr>
          <w:rFonts w:ascii="Times New Roman" w:hAnsi="Times New Roman" w:cs="Times New Roman"/>
          <w:bCs/>
          <w:color w:val="000000" w:themeColor="text1"/>
          <w:lang w:eastAsia="zh-CN"/>
        </w:rPr>
        <w:t xml:space="preserve">European and African </w:t>
      </w:r>
      <w:r w:rsidR="00D00520" w:rsidRPr="009D4085">
        <w:rPr>
          <w:rFonts w:ascii="Times New Roman" w:hAnsi="Times New Roman" w:cs="Times New Roman"/>
          <w:bCs/>
          <w:color w:val="000000" w:themeColor="text1"/>
          <w:lang w:eastAsia="zh-CN"/>
        </w:rPr>
        <w:t>populations</w:t>
      </w:r>
      <w:r w:rsidR="00EF33EE" w:rsidRPr="009D4085">
        <w:rPr>
          <w:rFonts w:ascii="Times New Roman" w:hAnsi="Times New Roman" w:cs="Times New Roman"/>
          <w:bCs/>
          <w:color w:val="000000" w:themeColor="text1"/>
          <w:lang w:eastAsia="zh-CN"/>
        </w:rPr>
        <w:t>, respectively</w:t>
      </w:r>
      <w:r w:rsidR="00B35CBD" w:rsidRPr="009D4085">
        <w:rPr>
          <w:rFonts w:ascii="Times New Roman" w:hAnsi="Times New Roman" w:cs="Times New Roman"/>
          <w:bCs/>
          <w:color w:val="000000" w:themeColor="text1"/>
          <w:lang w:eastAsia="zh-CN"/>
        </w:rPr>
        <w:t xml:space="preserve"> </w:t>
      </w:r>
      <w:r w:rsidR="00B35CBD" w:rsidRPr="009D4085">
        <w:rPr>
          <w:rFonts w:ascii="Times New Roman" w:hAnsi="Times New Roman" w:cs="Times New Roman"/>
          <w:color w:val="000000" w:themeColor="text1"/>
          <w:lang w:eastAsia="zh-CN"/>
        </w:rPr>
        <w:t xml:space="preserve">(Supplementary Table </w:t>
      </w:r>
      <w:r w:rsidR="00E16AC0" w:rsidRPr="009D4085">
        <w:rPr>
          <w:rFonts w:ascii="Times New Roman" w:hAnsi="Times New Roman" w:cs="Times New Roman"/>
          <w:color w:val="000000" w:themeColor="text1"/>
          <w:lang w:eastAsia="zh-CN"/>
        </w:rPr>
        <w:t>4</w:t>
      </w:r>
      <w:r w:rsidR="00B35CBD" w:rsidRPr="009D4085">
        <w:rPr>
          <w:rFonts w:ascii="Times New Roman" w:hAnsi="Times New Roman" w:cs="Times New Roman"/>
          <w:color w:val="000000" w:themeColor="text1"/>
          <w:lang w:eastAsia="zh-CN"/>
        </w:rPr>
        <w:t>)</w:t>
      </w:r>
      <w:r w:rsidR="007A207D" w:rsidRPr="009D4085">
        <w:rPr>
          <w:rFonts w:ascii="Times New Roman" w:hAnsi="Times New Roman" w:cs="Times New Roman"/>
          <w:color w:val="000000" w:themeColor="text1"/>
          <w:lang w:eastAsia="zh-CN"/>
        </w:rPr>
        <w:t>.</w:t>
      </w:r>
      <w:r w:rsidR="00E67BEE" w:rsidRPr="009D4085">
        <w:rPr>
          <w:rFonts w:ascii="Times New Roman" w:hAnsi="Times New Roman" w:cs="Times New Roman"/>
          <w:color w:val="000000" w:themeColor="text1"/>
          <w:lang w:eastAsia="zh-CN"/>
        </w:rPr>
        <w:t xml:space="preserve"> </w:t>
      </w:r>
      <w:r w:rsidR="002C4213" w:rsidRPr="009D4085">
        <w:rPr>
          <w:rFonts w:ascii="Times New Roman" w:hAnsi="Times New Roman" w:cs="Times New Roman"/>
          <w:color w:val="000000" w:themeColor="text1"/>
          <w:lang w:eastAsia="zh-CN"/>
        </w:rPr>
        <w:t xml:space="preserve">Although </w:t>
      </w:r>
      <w:r w:rsidR="002C4213" w:rsidRPr="009D4085">
        <w:rPr>
          <w:rFonts w:ascii="Times New Roman" w:hAnsi="Times New Roman" w:cs="Times New Roman"/>
          <w:color w:val="000000" w:themeColor="text1"/>
          <w:lang w:eastAsia="zh-CN"/>
        </w:rPr>
        <w:lastRenderedPageBreak/>
        <w:t xml:space="preserve">no other </w:t>
      </w:r>
      <w:r w:rsidR="008B27DF" w:rsidRPr="009D4085">
        <w:rPr>
          <w:rFonts w:ascii="Times New Roman" w:hAnsi="Times New Roman" w:cs="Times New Roman"/>
          <w:color w:val="000000" w:themeColor="text1"/>
          <w:lang w:eastAsia="zh-CN"/>
        </w:rPr>
        <w:t xml:space="preserve">published </w:t>
      </w:r>
      <w:r w:rsidR="00480EFF" w:rsidRPr="009D4085">
        <w:rPr>
          <w:rFonts w:ascii="Times New Roman" w:hAnsi="Times New Roman" w:cs="Times New Roman"/>
          <w:color w:val="000000" w:themeColor="text1"/>
          <w:lang w:eastAsia="zh-CN"/>
        </w:rPr>
        <w:t>studies</w:t>
      </w:r>
      <w:r w:rsidR="008F6189" w:rsidRPr="009D4085">
        <w:rPr>
          <w:rFonts w:ascii="Times New Roman" w:hAnsi="Times New Roman" w:cs="Times New Roman"/>
          <w:color w:val="000000" w:themeColor="text1"/>
          <w:lang w:eastAsia="zh-CN"/>
        </w:rPr>
        <w:t xml:space="preserve"> </w:t>
      </w:r>
      <w:r w:rsidR="005A6A90">
        <w:rPr>
          <w:rFonts w:ascii="Times New Roman" w:hAnsi="Times New Roman" w:cs="Times New Roman"/>
          <w:color w:val="000000" w:themeColor="text1"/>
          <w:lang w:eastAsia="zh-CN"/>
        </w:rPr>
        <w:t xml:space="preserve">have </w:t>
      </w:r>
      <w:r w:rsidR="00FB3D19">
        <w:rPr>
          <w:rFonts w:ascii="Times New Roman" w:hAnsi="Times New Roman" w:cs="Times New Roman"/>
          <w:color w:val="000000" w:themeColor="text1"/>
          <w:lang w:eastAsia="zh-CN"/>
        </w:rPr>
        <w:t xml:space="preserve">examined </w:t>
      </w:r>
      <w:r w:rsidR="00480EFF" w:rsidRPr="009D4085">
        <w:rPr>
          <w:rFonts w:ascii="Times New Roman" w:hAnsi="Times New Roman" w:cs="Times New Roman"/>
          <w:color w:val="000000" w:themeColor="text1"/>
          <w:lang w:eastAsia="zh-CN"/>
        </w:rPr>
        <w:t>methylation haplotype blocks</w:t>
      </w:r>
      <w:r w:rsidR="009C150F" w:rsidRPr="009D4085">
        <w:rPr>
          <w:rFonts w:ascii="Times New Roman" w:hAnsi="Times New Roman" w:cs="Times New Roman"/>
          <w:color w:val="000000" w:themeColor="text1"/>
          <w:lang w:eastAsia="zh-CN"/>
        </w:rPr>
        <w:t xml:space="preserve">, </w:t>
      </w:r>
      <w:r w:rsidR="00C31912" w:rsidRPr="009D4085">
        <w:rPr>
          <w:rFonts w:ascii="Times New Roman" w:hAnsi="Times New Roman" w:cs="Times New Roman"/>
          <w:color w:val="000000" w:themeColor="text1"/>
          <w:lang w:eastAsia="zh-CN"/>
        </w:rPr>
        <w:t xml:space="preserve">a SNP-based study showed that </w:t>
      </w:r>
      <w:r w:rsidR="00052466" w:rsidRPr="009D4085">
        <w:rPr>
          <w:rFonts w:ascii="Times New Roman" w:hAnsi="Times New Roman" w:cs="Times New Roman"/>
          <w:color w:val="000000" w:themeColor="text1"/>
          <w:lang w:eastAsia="zh-CN"/>
        </w:rPr>
        <w:t xml:space="preserve">the </w:t>
      </w:r>
      <w:r w:rsidR="00B5569A" w:rsidRPr="009D4085">
        <w:rPr>
          <w:rFonts w:ascii="Times New Roman" w:hAnsi="Times New Roman" w:cs="Times New Roman"/>
          <w:color w:val="000000" w:themeColor="text1"/>
          <w:lang w:eastAsia="zh-CN"/>
        </w:rPr>
        <w:t>Caucasian population</w:t>
      </w:r>
      <w:r w:rsidR="00694743">
        <w:rPr>
          <w:rFonts w:ascii="Times New Roman" w:hAnsi="Times New Roman" w:cs="Times New Roman"/>
          <w:color w:val="000000" w:themeColor="text1"/>
          <w:lang w:eastAsia="zh-CN"/>
        </w:rPr>
        <w:t xml:space="preserve"> has</w:t>
      </w:r>
      <w:r w:rsidR="00C31912" w:rsidRPr="009D4085">
        <w:rPr>
          <w:rFonts w:ascii="Times New Roman" w:hAnsi="Times New Roman" w:cs="Times New Roman"/>
          <w:color w:val="000000" w:themeColor="text1"/>
          <w:lang w:eastAsia="zh-CN"/>
        </w:rPr>
        <w:t xml:space="preserve"> grea</w:t>
      </w:r>
      <w:r w:rsidR="00BA10B7" w:rsidRPr="009D4085">
        <w:rPr>
          <w:rFonts w:ascii="Times New Roman" w:hAnsi="Times New Roman" w:cs="Times New Roman"/>
          <w:color w:val="000000" w:themeColor="text1"/>
          <w:lang w:eastAsia="zh-CN"/>
        </w:rPr>
        <w:t xml:space="preserve">ter LD than </w:t>
      </w:r>
      <w:r w:rsidR="00052466" w:rsidRPr="009D4085">
        <w:rPr>
          <w:rFonts w:ascii="Times New Roman" w:hAnsi="Times New Roman" w:cs="Times New Roman"/>
          <w:color w:val="000000" w:themeColor="text1"/>
          <w:lang w:eastAsia="zh-CN"/>
        </w:rPr>
        <w:t xml:space="preserve">the </w:t>
      </w:r>
      <w:r w:rsidR="00BA10B7" w:rsidRPr="009D4085">
        <w:rPr>
          <w:rFonts w:ascii="Times New Roman" w:hAnsi="Times New Roman" w:cs="Times New Roman"/>
          <w:color w:val="000000" w:themeColor="text1"/>
          <w:lang w:eastAsia="zh-CN"/>
        </w:rPr>
        <w:t xml:space="preserve">African </w:t>
      </w:r>
      <w:commentRangeStart w:id="3"/>
      <w:r w:rsidR="00BA10B7" w:rsidRPr="009D4085">
        <w:rPr>
          <w:rFonts w:ascii="Times New Roman" w:hAnsi="Times New Roman" w:cs="Times New Roman"/>
          <w:color w:val="000000" w:themeColor="text1"/>
          <w:lang w:eastAsia="zh-CN"/>
        </w:rPr>
        <w:t>American</w:t>
      </w:r>
      <w:r w:rsidR="007D099B" w:rsidRPr="009D4085">
        <w:rPr>
          <w:rFonts w:ascii="Times New Roman" w:hAnsi="Times New Roman" w:cs="Times New Roman"/>
          <w:color w:val="000000" w:themeColor="text1"/>
          <w:lang w:eastAsia="zh-CN"/>
        </w:rPr>
        <w:t xml:space="preserve"> population</w:t>
      </w:r>
      <w:r w:rsidR="003A2F09" w:rsidRPr="009D4085">
        <w:rPr>
          <w:rFonts w:ascii="Times New Roman" w:hAnsi="Times New Roman" w:cs="Times New Roman"/>
          <w:color w:val="000000" w:themeColor="text1"/>
          <w:lang w:eastAsia="zh-CN"/>
        </w:rPr>
        <w:t xml:space="preserve"> </w:t>
      </w:r>
      <w:r w:rsidR="003B734D" w:rsidRPr="009D4085">
        <w:rPr>
          <w:rFonts w:ascii="Times New Roman" w:hAnsi="Times New Roman" w:cs="Times New Roman"/>
          <w:color w:val="000000" w:themeColor="text1"/>
          <w:lang w:eastAsia="zh-CN"/>
        </w:rPr>
        <w:fldChar w:fldCharType="begin" w:fldLock="1"/>
      </w:r>
      <w:r w:rsidR="00AC6D04" w:rsidRPr="009D4085">
        <w:rPr>
          <w:rFonts w:ascii="Times New Roman" w:hAnsi="Times New Roman" w:cs="Times New Roman"/>
          <w:color w:val="000000" w:themeColor="text1"/>
          <w:lang w:eastAsia="zh-CN"/>
        </w:rPr>
        <w:instrText>ADDIN CSL_CITATION { "citationItems" : [ { "id" : "ITEM-1", "itemData" : { "DOI" : "10.1093/hmg/ddg088", "ISBN" : "0964-6906 (Print) 0964-6906 (Linking)", "ISSN" : "09646906", "PMID" : "12651872", "abstract" : "We studied the patterns of linkage disequilibrium (LD) in the human genome among three populations: African Americans, Caucasians and Ashkenazi Jews. These three populations represent admixed, outbred and isolated populations, respectively. The study examined defined chromosomal regions across the whole genome. We found that SNP allele frequencies are highly correlated between Ashkenazi Jews and Caucasians and somewhat distinct in African Americans. In addition, Ashkenazi Jews have a modest increase in LD compared with Caucasians, and both have greater LD than African Americans. The three populations differed more significantly with regard to haplotype heterogeneity. We found, as expected, that Ashkenazi Jews display the greatest extent of homogeneity and African Americans the greatest extent of heterogeneity. We found that most of the variance in LD can be attributed to the difference between regions and markers rather than to that between different population types. The average recombination rates estimated by low-resolution genetic maps can only explain a small fraction of the variance between regions. We found that LD (in terms of r(2)) decreases as a function of distance even within the so-called 'haplotype blocks'. This has significant consequences when using LD mapping for the genetic dissection of complex traits, as higher density SNP maps will be required to scan the genome.", "author" : [ { "dropping-particle" : "", "family" : "Shifman", "given" : "Sagiv", "non-dropping-particle" : "", "parse-names" : false, "suffix" : "" }, { "dropping-particle" : "", "family" : "Kuypers", "given" : "Jane", "non-dropping-particle" : "", "parse-names" : false, "suffix" : "" }, { "dropping-particle" : "", "family" : "Kokoris", "given" : "Mark", "non-dropping-particle" : "", "parse-names" : false, "suffix" : "" }, { "dropping-particle" : "", "family" : "Yakir", "given" : "Benjamin", "non-dropping-particle" : "", "parse-names" : false, "suffix" : "" }, { "dropping-particle" : "", "family" : "Darvasi", "given" : "Ariel", "non-dropping-particle" : "", "parse-names" : false, "suffix" : "" } ], "container-title" : "Human Molecular Genetics", "id" : "ITEM-1", "issue" : "7", "issued" : { "date-parts" : [ [ "2003" ] ] }, "page" : "771-776", "title" : "Linkage disequilibrium patterns of the human genome across populations", "type" : "article-journal", "volume" : "12" }, "uris" : [ "http://www.mendeley.com/documents/?uuid=02defe7c-c746-4a1d-b816-a600f5df92f9" ] } ], "mendeley" : { "formattedCitation" : "[17]", "plainTextFormattedCitation" : "[17]", "previouslyFormattedCitation" : "[17]" }, "properties" : { "noteIndex" : 0 }, "schema" : "https://github.com/citation-style-language/schema/raw/master/csl-citation.json" }</w:instrText>
      </w:r>
      <w:r w:rsidR="003B734D" w:rsidRPr="009D4085">
        <w:rPr>
          <w:rFonts w:ascii="Times New Roman" w:hAnsi="Times New Roman" w:cs="Times New Roman"/>
          <w:color w:val="000000" w:themeColor="text1"/>
          <w:lang w:eastAsia="zh-CN"/>
        </w:rPr>
        <w:fldChar w:fldCharType="separate"/>
      </w:r>
      <w:r w:rsidR="003B734D" w:rsidRPr="009D4085">
        <w:rPr>
          <w:rFonts w:ascii="Times New Roman" w:hAnsi="Times New Roman" w:cs="Times New Roman"/>
          <w:noProof/>
          <w:color w:val="000000" w:themeColor="text1"/>
          <w:lang w:eastAsia="zh-CN"/>
        </w:rPr>
        <w:t>[17]</w:t>
      </w:r>
      <w:r w:rsidR="003B734D" w:rsidRPr="009D4085">
        <w:rPr>
          <w:rFonts w:ascii="Times New Roman" w:hAnsi="Times New Roman" w:cs="Times New Roman"/>
          <w:color w:val="000000" w:themeColor="text1"/>
          <w:lang w:eastAsia="zh-CN"/>
        </w:rPr>
        <w:fldChar w:fldCharType="end"/>
      </w:r>
      <w:r w:rsidR="00F70311" w:rsidRPr="009D4085">
        <w:rPr>
          <w:rFonts w:ascii="Times New Roman" w:hAnsi="Times New Roman" w:cs="Times New Roman"/>
          <w:color w:val="000000" w:themeColor="text1"/>
          <w:lang w:eastAsia="zh-CN"/>
        </w:rPr>
        <w:t>.</w:t>
      </w:r>
      <w:r w:rsidR="00CC53D2" w:rsidRPr="009D4085">
        <w:rPr>
          <w:rFonts w:ascii="Times New Roman" w:hAnsi="Times New Roman" w:cs="Times New Roman"/>
          <w:bCs/>
          <w:color w:val="000000" w:themeColor="text1"/>
          <w:lang w:eastAsia="zh-CN"/>
        </w:rPr>
        <w:t xml:space="preserve"> </w:t>
      </w:r>
      <w:commentRangeEnd w:id="3"/>
      <w:r w:rsidR="00362A46">
        <w:rPr>
          <w:rStyle w:val="CommentReference"/>
        </w:rPr>
        <w:commentReference w:id="3"/>
      </w:r>
      <w:commentRangeStart w:id="4"/>
      <w:r w:rsidR="00182930" w:rsidRPr="009D4085">
        <w:rPr>
          <w:rFonts w:ascii="Times New Roman" w:hAnsi="Times New Roman" w:cs="Times New Roman"/>
          <w:bCs/>
          <w:color w:val="000000" w:themeColor="text1"/>
          <w:lang w:eastAsia="zh-CN"/>
        </w:rPr>
        <w:t xml:space="preserve">Same with </w:t>
      </w:r>
      <w:r w:rsidR="00036F0D" w:rsidRPr="009D4085">
        <w:rPr>
          <w:rFonts w:ascii="Times New Roman" w:hAnsi="Times New Roman" w:cs="Times New Roman"/>
          <w:bCs/>
          <w:color w:val="000000" w:themeColor="text1"/>
          <w:lang w:eastAsia="zh-CN"/>
        </w:rPr>
        <w:t>LD</w:t>
      </w:r>
      <w:r w:rsidR="00D96329" w:rsidRPr="009D4085">
        <w:rPr>
          <w:rFonts w:ascii="Times New Roman" w:hAnsi="Times New Roman" w:cs="Times New Roman"/>
          <w:bCs/>
          <w:color w:val="000000" w:themeColor="text1"/>
          <w:lang w:eastAsia="zh-CN"/>
        </w:rPr>
        <w:t xml:space="preserve">, </w:t>
      </w:r>
      <w:r w:rsidR="00EB7EA4" w:rsidRPr="009D4085">
        <w:rPr>
          <w:rFonts w:ascii="Times New Roman" w:hAnsi="Times New Roman" w:cs="Times New Roman"/>
          <w:bCs/>
          <w:color w:val="000000" w:themeColor="text1"/>
          <w:lang w:eastAsia="zh-CN"/>
        </w:rPr>
        <w:t>t</w:t>
      </w:r>
      <w:r w:rsidR="00F80AEE" w:rsidRPr="009D4085">
        <w:rPr>
          <w:rFonts w:ascii="Times New Roman" w:hAnsi="Times New Roman" w:cs="Times New Roman"/>
          <w:bCs/>
          <w:color w:val="000000" w:themeColor="text1"/>
          <w:lang w:eastAsia="zh-CN"/>
        </w:rPr>
        <w:t>h</w:t>
      </w:r>
      <w:r w:rsidR="00AA03C8" w:rsidRPr="009D4085">
        <w:rPr>
          <w:rFonts w:ascii="Times New Roman" w:hAnsi="Times New Roman" w:cs="Times New Roman"/>
          <w:bCs/>
          <w:color w:val="000000" w:themeColor="text1"/>
          <w:lang w:eastAsia="zh-CN"/>
        </w:rPr>
        <w:t>is phenome</w:t>
      </w:r>
      <w:r w:rsidR="00AF6048" w:rsidRPr="009D4085">
        <w:rPr>
          <w:rFonts w:ascii="Times New Roman" w:hAnsi="Times New Roman" w:cs="Times New Roman"/>
          <w:bCs/>
          <w:color w:val="000000" w:themeColor="text1"/>
          <w:lang w:eastAsia="zh-CN"/>
        </w:rPr>
        <w:t>non</w:t>
      </w:r>
      <w:r w:rsidR="006217E2">
        <w:rPr>
          <w:rFonts w:ascii="Times New Roman" w:hAnsi="Times New Roman" w:cs="Times New Roman"/>
          <w:bCs/>
          <w:color w:val="000000" w:themeColor="text1"/>
          <w:lang w:eastAsia="zh-CN"/>
        </w:rPr>
        <w:t xml:space="preserve"> observed</w:t>
      </w:r>
      <w:r w:rsidR="00420447" w:rsidRPr="009D4085">
        <w:rPr>
          <w:rFonts w:ascii="Times New Roman" w:hAnsi="Times New Roman" w:cs="Times New Roman"/>
          <w:bCs/>
          <w:color w:val="000000" w:themeColor="text1"/>
          <w:lang w:eastAsia="zh-CN"/>
        </w:rPr>
        <w:t xml:space="preserve"> in </w:t>
      </w:r>
      <w:r w:rsidR="00CD74C9">
        <w:rPr>
          <w:rFonts w:ascii="Times New Roman" w:hAnsi="Times New Roman" w:cs="Times New Roman"/>
          <w:bCs/>
          <w:color w:val="000000" w:themeColor="text1"/>
          <w:lang w:eastAsia="zh-CN"/>
        </w:rPr>
        <w:t xml:space="preserve">the </w:t>
      </w:r>
      <w:r w:rsidR="0087493B" w:rsidRPr="009D4085">
        <w:rPr>
          <w:rFonts w:ascii="Times New Roman" w:hAnsi="Times New Roman" w:cs="Times New Roman"/>
          <w:bCs/>
          <w:color w:val="000000" w:themeColor="text1"/>
          <w:lang w:eastAsia="zh-CN"/>
        </w:rPr>
        <w:t>MHB</w:t>
      </w:r>
      <w:r w:rsidR="00052466" w:rsidRPr="009D4085">
        <w:rPr>
          <w:rFonts w:ascii="Times New Roman" w:hAnsi="Times New Roman" w:cs="Times New Roman"/>
          <w:bCs/>
          <w:color w:val="000000" w:themeColor="text1"/>
          <w:lang w:eastAsia="zh-CN"/>
        </w:rPr>
        <w:t xml:space="preserve"> distribution</w:t>
      </w:r>
      <w:r w:rsidR="00AA03C8" w:rsidRPr="009D4085">
        <w:rPr>
          <w:rFonts w:ascii="Times New Roman" w:hAnsi="Times New Roman" w:cs="Times New Roman"/>
          <w:bCs/>
          <w:color w:val="000000" w:themeColor="text1"/>
          <w:lang w:eastAsia="zh-CN"/>
        </w:rPr>
        <w:t xml:space="preserve"> </w:t>
      </w:r>
      <w:r w:rsidR="00300D0F" w:rsidRPr="009D4085">
        <w:rPr>
          <w:rFonts w:ascii="Times New Roman" w:hAnsi="Times New Roman" w:cs="Times New Roman"/>
          <w:bCs/>
          <w:color w:val="000000" w:themeColor="text1"/>
          <w:lang w:eastAsia="zh-CN"/>
        </w:rPr>
        <w:t>may</w:t>
      </w:r>
      <w:r w:rsidR="00AA03C8" w:rsidRPr="009D4085">
        <w:rPr>
          <w:rFonts w:ascii="Times New Roman" w:hAnsi="Times New Roman" w:cs="Times New Roman"/>
          <w:bCs/>
          <w:color w:val="000000" w:themeColor="text1"/>
          <w:lang w:eastAsia="zh-CN"/>
        </w:rPr>
        <w:t xml:space="preserve"> </w:t>
      </w:r>
      <w:r w:rsidR="008640CD" w:rsidRPr="009D4085">
        <w:rPr>
          <w:rFonts w:ascii="Times New Roman" w:hAnsi="Times New Roman" w:cs="Times New Roman"/>
          <w:bCs/>
          <w:color w:val="000000" w:themeColor="text1"/>
          <w:lang w:eastAsia="zh-CN"/>
        </w:rPr>
        <w:t xml:space="preserve">also </w:t>
      </w:r>
      <w:r w:rsidR="00AA03C8" w:rsidRPr="009D4085">
        <w:rPr>
          <w:rFonts w:ascii="Times New Roman" w:hAnsi="Times New Roman" w:cs="Times New Roman"/>
          <w:bCs/>
          <w:color w:val="000000" w:themeColor="text1"/>
          <w:lang w:eastAsia="zh-CN"/>
        </w:rPr>
        <w:t xml:space="preserve">be explained by </w:t>
      </w:r>
      <w:r w:rsidR="00063D0A" w:rsidRPr="009D4085">
        <w:rPr>
          <w:rFonts w:ascii="Times New Roman" w:hAnsi="Times New Roman" w:cs="Times New Roman"/>
          <w:bCs/>
          <w:color w:val="000000" w:themeColor="text1"/>
          <w:lang w:eastAsia="zh-CN"/>
        </w:rPr>
        <w:t>the</w:t>
      </w:r>
      <w:r w:rsidR="005D5624" w:rsidRPr="009D4085">
        <w:rPr>
          <w:rFonts w:ascii="Times New Roman" w:hAnsi="Times New Roman" w:cs="Times New Roman"/>
          <w:bCs/>
          <w:color w:val="000000" w:themeColor="text1"/>
          <w:lang w:eastAsia="zh-CN"/>
        </w:rPr>
        <w:t xml:space="preserve"> </w:t>
      </w:r>
      <w:r w:rsidR="00052466" w:rsidRPr="009D4085">
        <w:rPr>
          <w:rFonts w:ascii="Times New Roman" w:hAnsi="Times New Roman" w:cs="Times New Roman"/>
          <w:bCs/>
          <w:color w:val="000000" w:themeColor="text1"/>
          <w:lang w:eastAsia="zh-CN"/>
        </w:rPr>
        <w:t xml:space="preserve">hypothesis </w:t>
      </w:r>
      <w:r w:rsidR="009070BA" w:rsidRPr="009D4085">
        <w:rPr>
          <w:rFonts w:ascii="Times New Roman" w:hAnsi="Times New Roman" w:cs="Times New Roman"/>
          <w:bCs/>
          <w:color w:val="000000" w:themeColor="text1"/>
          <w:lang w:eastAsia="zh-CN"/>
        </w:rPr>
        <w:t>that</w:t>
      </w:r>
      <w:r w:rsidR="00300D0F" w:rsidRPr="009D4085">
        <w:rPr>
          <w:rFonts w:ascii="Times New Roman" w:hAnsi="Times New Roman" w:cs="Times New Roman"/>
          <w:color w:val="000000" w:themeColor="text1"/>
        </w:rPr>
        <w:t xml:space="preserve"> </w:t>
      </w:r>
      <w:r w:rsidR="005A78F6" w:rsidRPr="009D4085">
        <w:rPr>
          <w:rFonts w:ascii="Times New Roman" w:hAnsi="Times New Roman" w:cs="Times New Roman"/>
          <w:bCs/>
          <w:color w:val="000000" w:themeColor="text1"/>
          <w:lang w:eastAsia="zh-CN"/>
        </w:rPr>
        <w:t>a</w:t>
      </w:r>
      <w:r w:rsidR="00300D0F" w:rsidRPr="009D4085">
        <w:rPr>
          <w:rFonts w:ascii="Times New Roman" w:hAnsi="Times New Roman" w:cs="Times New Roman"/>
          <w:bCs/>
          <w:color w:val="000000" w:themeColor="text1"/>
          <w:lang w:eastAsia="zh-CN"/>
        </w:rPr>
        <w:t xml:space="preserve"> severe bottleneck</w:t>
      </w:r>
      <w:r w:rsidR="00052466" w:rsidRPr="009D4085">
        <w:rPr>
          <w:rFonts w:ascii="Times New Roman" w:hAnsi="Times New Roman" w:cs="Times New Roman"/>
          <w:bCs/>
          <w:color w:val="000000" w:themeColor="text1"/>
          <w:lang w:eastAsia="zh-CN"/>
        </w:rPr>
        <w:t xml:space="preserve"> </w:t>
      </w:r>
      <w:r w:rsidR="008C13E1" w:rsidRPr="009D4085">
        <w:rPr>
          <w:rFonts w:ascii="Times New Roman" w:hAnsi="Times New Roman" w:cs="Times New Roman"/>
          <w:bCs/>
          <w:color w:val="000000" w:themeColor="text1"/>
          <w:lang w:eastAsia="zh-CN"/>
        </w:rPr>
        <w:t>occurred after the ‘Out of Africa’ event of modern humans</w:t>
      </w:r>
      <w:r w:rsidR="00210F22" w:rsidRPr="009D4085">
        <w:rPr>
          <w:rFonts w:ascii="Times New Roman" w:hAnsi="Times New Roman" w:cs="Times New Roman"/>
          <w:bCs/>
          <w:color w:val="000000" w:themeColor="text1"/>
          <w:lang w:eastAsia="zh-CN"/>
        </w:rPr>
        <w:t xml:space="preserve"> </w:t>
      </w:r>
      <w:r w:rsidR="00084C51" w:rsidRPr="009D4085">
        <w:rPr>
          <w:rFonts w:ascii="Times New Roman" w:hAnsi="Times New Roman" w:cs="Times New Roman"/>
          <w:color w:val="000000" w:themeColor="text1"/>
          <w:lang w:eastAsia="zh-CN"/>
        </w:rPr>
        <w:fldChar w:fldCharType="begin" w:fldLock="1"/>
      </w:r>
      <w:r w:rsidR="00BB7F34" w:rsidRPr="009D4085">
        <w:rPr>
          <w:rFonts w:ascii="Times New Roman" w:hAnsi="Times New Roman" w:cs="Times New Roman"/>
          <w:color w:val="000000" w:themeColor="text1"/>
          <w:lang w:eastAsia="zh-CN"/>
        </w:rPr>
        <w:instrText>ADDIN CSL_CITATION { "citationItems" : [ { "id" : "ITEM-1", "itemData" : { "DOI" : "10.1093/hmg/ddg088", "ISBN" : "0964-6906 (Print) 0964-6906 (Linking)", "ISSN" : "09646906", "PMID" : "12651872", "abstract" : "We studied the patterns of linkage disequilibrium (LD) in the human genome among three populations: African Americans, Caucasians and Ashkenazi Jews. These three populations represent admixed, outbred and isolated populations, respectively. The study examined defined chromosomal regions across the whole genome. We found that SNP allele frequencies are highly correlated between Ashkenazi Jews and Caucasians and somewhat distinct in African Americans. In addition, Ashkenazi Jews have a modest increase in LD compared with Caucasians, and both have greater LD than African Americans. The three populations differed more significantly with regard to haplotype heterogeneity. We found, as expected, that Ashkenazi Jews display the greatest extent of homogeneity and African Americans the greatest extent of heterogeneity. We found that most of the variance in LD can be attributed to the difference between regions and markers rather than to that between different population types. The average recombination rates estimated by low-resolution genetic maps can only explain a small fraction of the variance between regions. We found that LD (in terms of r(2)) decreases as a function of distance even within the so-called 'haplotype blocks'. This has significant consequences when using LD mapping for the genetic dissection of complex traits, as higher density SNP maps will be required to scan the genome.", "author" : [ { "dropping-particle" : "", "family" : "Shifman", "given" : "Sagiv", "non-dropping-particle" : "", "parse-names" : false, "suffix" : "" }, { "dropping-particle" : "", "family" : "Kuypers", "given" : "Jane", "non-dropping-particle" : "", "parse-names" : false, "suffix" : "" }, { "dropping-particle" : "", "family" : "Kokoris", "given" : "Mark", "non-dropping-particle" : "", "parse-names" : false, "suffix" : "" }, { "dropping-particle" : "", "family" : "Yakir", "given" : "Benjamin", "non-dropping-particle" : "", "parse-names" : false, "suffix" : "" }, { "dropping-particle" : "", "family" : "Darvasi", "given" : "Ariel", "non-dropping-particle" : "", "parse-names" : false, "suffix" : "" } ], "container-title" : "Human Molecular Genetics", "id" : "ITEM-1", "issue" : "7", "issued" : { "date-parts" : [ [ "2003" ] ] }, "page" : "771-776", "title" : "Linkage disequilibrium patterns of the human genome across populations", "type" : "article-journal", "volume" : "12" }, "uris" : [ "http://www.mendeley.com/documents/?uuid=02defe7c-c746-4a1d-b816-a600f5df92f9" ] }, { "id" : "ITEM-2", "itemData" : { "DOI" : "10.1126/science.1069424", "ISSN" : "1095-9203", "PMID" : "12029063", "abstract" : "Haplotype-based methods offer a powerful approach to disease gene mapping, based on the association between causal mutations and the ancestral haplotypes on which they arose. As part of The SNP Consortium Allele Frequency Projects, we characterized haplotype patterns across 51 autosomal regions (spanning 13 megabases of the human genome) in samples from Africa, Europe, and Asia. We show that the human genome can be parsed objectively into haplotype blocks: sizable regions over which there is little evidence for historical recombination and within which only a few common haplotypes are observed. The boundaries of blocks and specific haplotypes they contain are highly correlated across populations. We demonstrate that such haplotype frameworks provide substantial statistical power in association studies of common genetic variation across each region. Our results provide a foundation for the construction of a haplotype map of the human genome, facilitating comprehensive genetic association studies of human disease.", "author" : [ { "dropping-particle" : "", "family" : "Gabriel", "given" : "Stacey B", "non-dropping-particle" : "", "parse-names" : false, "suffix" : "" }, { "dropping-particle" : "", "family" : "Schaffner", "given" : "Stephen F", "non-dropping-particle" : "", "parse-names" : false, "suffix" : "" }, { "dropping-particle" : "", "family" : "Nguyen", "given" : "Huy", "non-dropping-particle" : "", "parse-names" : false, "suffix" : "" }, { "dropping-particle" : "", "family" : "Moore", "given" : "Jamie M", "non-dropping-particle" : "", "parse-names" : false, "suffix" : "" }, { "dropping-particle" : "", "family" : "Roy", "given" : "Jessica", "non-dropping-particle" : "", "parse-names" : false, "suffix" : "" }, { "dropping-particle" : "", "family" : "Blumenstiel", "given" : "Brendan", "non-dropping-particle" : "", "parse-names" : false, "suffix" : "" }, { "dropping-particle" : "", "family" : "Higgins", "given" : "John", "non-dropping-particle" : "", "parse-names" : false, "suffix" : "" }, { "dropping-particle" : "", "family" : "DeFelice", "given" : "Matthew", "non-dropping-particle" : "", "parse-names" : false, "suffix" : "" }, { "dropping-particle" : "", "family" : "Lochner", "given" : "Amy", "non-dropping-particle" : "", "parse-names" : false, "suffix" : "" }, { "dropping-particle" : "", "family" : "Faggart", "given" : "Maura", "non-dropping-particle" : "", "parse-names" : false, "suffix" : "" }, { "dropping-particle" : "", "family" : "Liu-Cordero", "given" : "Shau Neen", "non-dropping-particle" : "", "parse-names" : false, "suffix" : "" }, { "dropping-particle" : "", "family" : "Rotimi", "given" : "Charles", "non-dropping-particle" : "", "parse-names" : false, "suffix" : "" }, { "dropping-particle" : "", "family" : "Adeyemo", "given" : "Adebowale", "non-dropping-particle" : "", "parse-names" : false, "suffix" : "" }, { "dropping-particle" : "", "family" : "Cooper", "given" : "Richard", "non-dropping-particle" : "", "parse-names" : false, "suffix" : "" }, { "dropping-particle" : "", "family" : "Ward", "given" : "Ryk", "non-dropping-particle" : "", "parse-names" : false, "suffix" : "" }, { "dropping-particle" : "", "family" : "Lander", "given" : "Eric S", "non-dropping-particle" : "", "parse-names" : false, "suffix" : "" }, { "dropping-particle" : "", "family" : "Daly", "given" : "Mark J", "non-dropping-particle" : "", "parse-names" : false, "suffix" : "" }, { "dropping-particle" : "", "family" : "Altshuler", "given" : "David", "non-dropping-particle" : "", "parse-names" : false, "suffix" : "" } ], "container-title" : "Science (New York, N.Y.)", "id" : "ITEM-2", "issue" : "5576", "issued" : { "date-parts" : [ [ "2002", "6", "21" ] ] }, "page" : "2225-9", "publisher" : "American Association for the Advancement of Science", "title" : "The structure of haplotype blocks in the human genome.", "type" : "article-journal", "volume" : "296" }, "uris" : [ "http://www.mendeley.com/documents/?uuid=40c8cf47-9366-32c2-86df-f5e6132ef082" ] } ], "mendeley" : { "formattedCitation" : "[17,18]", "plainTextFormattedCitation" : "[17,18]", "previouslyFormattedCitation" : "[17,18]" }, "properties" : { "noteIndex" : 0 }, "schema" : "https://github.com/citation-style-language/schema/raw/master/csl-citation.json" }</w:instrText>
      </w:r>
      <w:r w:rsidR="00084C51" w:rsidRPr="009D4085">
        <w:rPr>
          <w:rFonts w:ascii="Times New Roman" w:hAnsi="Times New Roman" w:cs="Times New Roman"/>
          <w:color w:val="000000" w:themeColor="text1"/>
          <w:lang w:eastAsia="zh-CN"/>
        </w:rPr>
        <w:fldChar w:fldCharType="separate"/>
      </w:r>
      <w:r w:rsidR="00CE3E93" w:rsidRPr="009D4085">
        <w:rPr>
          <w:rFonts w:ascii="Times New Roman" w:hAnsi="Times New Roman" w:cs="Times New Roman"/>
          <w:noProof/>
          <w:color w:val="000000" w:themeColor="text1"/>
          <w:lang w:eastAsia="zh-CN"/>
        </w:rPr>
        <w:t>[17,18]</w:t>
      </w:r>
      <w:r w:rsidR="00084C51" w:rsidRPr="009D4085">
        <w:rPr>
          <w:rFonts w:ascii="Times New Roman" w:hAnsi="Times New Roman" w:cs="Times New Roman"/>
          <w:color w:val="000000" w:themeColor="text1"/>
          <w:lang w:eastAsia="zh-CN"/>
        </w:rPr>
        <w:fldChar w:fldCharType="end"/>
      </w:r>
      <w:r w:rsidR="002C5C44" w:rsidRPr="009D4085">
        <w:rPr>
          <w:rFonts w:ascii="Times New Roman" w:hAnsi="Times New Roman" w:cs="Times New Roman"/>
          <w:color w:val="000000" w:themeColor="text1"/>
          <w:lang w:eastAsia="zh-CN"/>
        </w:rPr>
        <w:t>.</w:t>
      </w:r>
      <w:commentRangeEnd w:id="4"/>
      <w:r w:rsidR="00362A46">
        <w:rPr>
          <w:rStyle w:val="CommentReference"/>
        </w:rPr>
        <w:commentReference w:id="4"/>
      </w:r>
    </w:p>
    <w:p w14:paraId="0850633C" w14:textId="5AF710C7" w:rsidR="00140778" w:rsidRPr="009D4085" w:rsidRDefault="00140778" w:rsidP="009D4085">
      <w:pPr>
        <w:spacing w:after="120" w:line="480" w:lineRule="auto"/>
        <w:rPr>
          <w:rFonts w:ascii="Times New Roman" w:hAnsi="Times New Roman" w:cs="Times New Roman"/>
          <w:b/>
          <w:bCs/>
          <w:color w:val="000000" w:themeColor="text1"/>
          <w:lang w:eastAsia="zh-CN"/>
        </w:rPr>
      </w:pPr>
      <w:r w:rsidRPr="009D4085">
        <w:rPr>
          <w:rFonts w:ascii="Times New Roman" w:hAnsi="Times New Roman" w:cs="Times New Roman"/>
          <w:b/>
          <w:bCs/>
          <w:color w:val="000000" w:themeColor="text1"/>
          <w:lang w:eastAsia="zh-CN"/>
        </w:rPr>
        <w:t>Co</w:t>
      </w:r>
      <w:r w:rsidR="00052466" w:rsidRPr="009D4085">
        <w:rPr>
          <w:rFonts w:ascii="Times New Roman" w:hAnsi="Times New Roman" w:cs="Times New Roman"/>
          <w:b/>
          <w:bCs/>
          <w:color w:val="000000" w:themeColor="text1"/>
          <w:lang w:eastAsia="zh-CN"/>
        </w:rPr>
        <w:t>-</w:t>
      </w:r>
      <w:r w:rsidRPr="009D4085">
        <w:rPr>
          <w:rFonts w:ascii="Times New Roman" w:hAnsi="Times New Roman" w:cs="Times New Roman"/>
          <w:b/>
          <w:bCs/>
          <w:color w:val="000000" w:themeColor="text1"/>
          <w:lang w:eastAsia="zh-CN"/>
        </w:rPr>
        <w:t xml:space="preserve">location and enrichment of </w:t>
      </w:r>
      <w:r w:rsidR="005F6697" w:rsidRPr="009D4085">
        <w:rPr>
          <w:rFonts w:ascii="Times New Roman" w:hAnsi="Times New Roman" w:cs="Times New Roman"/>
          <w:b/>
          <w:bCs/>
          <w:color w:val="000000" w:themeColor="text1"/>
          <w:lang w:eastAsia="zh-CN"/>
        </w:rPr>
        <w:t>MHBs</w:t>
      </w:r>
      <w:r w:rsidR="00F216BD" w:rsidRPr="009D4085">
        <w:rPr>
          <w:rFonts w:ascii="Times New Roman" w:hAnsi="Times New Roman" w:cs="Times New Roman"/>
          <w:b/>
          <w:bCs/>
          <w:color w:val="000000" w:themeColor="text1"/>
          <w:lang w:eastAsia="zh-CN"/>
        </w:rPr>
        <w:t xml:space="preserve"> </w:t>
      </w:r>
      <w:r w:rsidRPr="009D4085">
        <w:rPr>
          <w:rFonts w:ascii="Times New Roman" w:hAnsi="Times New Roman" w:cs="Times New Roman"/>
          <w:b/>
          <w:bCs/>
          <w:color w:val="000000" w:themeColor="text1"/>
          <w:lang w:eastAsia="zh-CN"/>
        </w:rPr>
        <w:t xml:space="preserve">with Genomic features </w:t>
      </w:r>
    </w:p>
    <w:p w14:paraId="61E9DDEB" w14:textId="62A7838F" w:rsidR="003A3A46" w:rsidRPr="009D4085" w:rsidRDefault="00C734FE" w:rsidP="009D4085">
      <w:pPr>
        <w:spacing w:after="120" w:line="480" w:lineRule="auto"/>
        <w:ind w:firstLine="288"/>
        <w:jc w:val="both"/>
        <w:rPr>
          <w:rFonts w:ascii="Times New Roman" w:hAnsi="Times New Roman" w:cs="Times New Roman"/>
          <w:color w:val="000000" w:themeColor="text1"/>
          <w:lang w:eastAsia="zh-CN"/>
        </w:rPr>
      </w:pPr>
      <w:r w:rsidRPr="009D4085">
        <w:rPr>
          <w:rFonts w:ascii="Times New Roman" w:hAnsi="Times New Roman" w:cs="Times New Roman"/>
          <w:color w:val="000000" w:themeColor="text1"/>
          <w:lang w:eastAsia="zh-CN"/>
        </w:rPr>
        <w:t xml:space="preserve">It is important for researchers to assess the distribution of epigenetic marks across genomic features to understand </w:t>
      </w:r>
      <w:r w:rsidR="00B91741">
        <w:rPr>
          <w:rFonts w:ascii="Times New Roman" w:hAnsi="Times New Roman" w:cs="Times New Roman"/>
          <w:color w:val="000000" w:themeColor="text1"/>
          <w:lang w:eastAsia="zh-CN"/>
        </w:rPr>
        <w:t>context-specific</w:t>
      </w:r>
      <w:r w:rsidRPr="009D4085">
        <w:rPr>
          <w:rFonts w:ascii="Times New Roman" w:hAnsi="Times New Roman" w:cs="Times New Roman"/>
          <w:color w:val="000000" w:themeColor="text1"/>
          <w:lang w:eastAsia="zh-CN"/>
        </w:rPr>
        <w:t xml:space="preserve"> mechanism of epigenetic regulations</w:t>
      </w:r>
      <w:r w:rsidR="00387C30" w:rsidRPr="009D4085">
        <w:rPr>
          <w:rFonts w:ascii="Times New Roman" w:hAnsi="Times New Roman" w:cs="Times New Roman"/>
          <w:color w:val="000000" w:themeColor="text1"/>
          <w:lang w:eastAsia="zh-CN"/>
        </w:rPr>
        <w:t xml:space="preserve"> </w:t>
      </w:r>
      <w:r w:rsidR="00031955" w:rsidRPr="009D4085">
        <w:rPr>
          <w:rFonts w:ascii="Times New Roman" w:hAnsi="Times New Roman" w:cs="Times New Roman"/>
          <w:color w:val="000000" w:themeColor="text1"/>
          <w:lang w:eastAsia="zh-CN"/>
        </w:rPr>
        <w:fldChar w:fldCharType="begin" w:fldLock="1"/>
      </w:r>
      <w:r w:rsidR="00787992" w:rsidRPr="009D4085">
        <w:rPr>
          <w:rFonts w:ascii="Times New Roman" w:hAnsi="Times New Roman" w:cs="Times New Roman"/>
          <w:color w:val="000000" w:themeColor="text1"/>
          <w:lang w:eastAsia="zh-CN"/>
        </w:rPr>
        <w:instrText>ADDIN CSL_CITATION { "citationItems" : [ { "id" : "ITEM-1", "itemData" : { "DOI" : "10.1101/gr.101535.109", "ISBN" : "1549-5469 (Electronic)\\r1088-9051 (Linking)", "ISSN" : "10889051", "PMID" : "20488932", "abstract" : "Abnormalities of genomic methylation patterns are lethal or cause disease, but the cues that normally designate CpG dinucleotides for methylation are poorly understood. We have developed a new method of methylation profiling that has single-CpG resolution and can address the methylation status of repeated sequences. We have used this method to determine the methylation status of &gt;275 million CpG sites in human and mouse DNA from breast and brain tissues. Methylation density at most sequences was found to increase linearly with CpG density and to fall sharply at very high CpG densities, but transposons remained densely methylated even at higher CpG densities. The presence of histone H2A.Z and histone H3 di- or trimethylated at lysine 4 correlated strongly with unmethylated DNA and occurred primarily at promoter regions. We conclude that methylation is the default state of most CpG dinucleotides in the mammalian genome and that a combination of local dinucleotide frequencies, the interaction of repeated sequences, and the presence or absence of histone variants or modifications shields a population of CpG sites (most of which are in and around promoters) from DNA methyltransferases that lack intrinsic sequence specificity.", "author" : [ { "dropping-particle" : "", "family" : "Edwards", "given" : "John R.", "non-dropping-particle" : "", "parse-names" : false, "suffix" : "" }, { "dropping-particle" : "", "family" : "O'Donnell", "given" : "Anne H.", "non-dropping-particle" : "", "parse-names" : false, "suffix" : "" }, { "dropping-particle" : "", "family" : "Rollins", "given" : "Robert A.", "non-dropping-particle" : "", "parse-names" : false, "suffix" : "" }, { "dropping-particle" : "", "family" : "Peckham", "given" : "Heather E.", "non-dropping-particle" : "", "parse-names" : false, "suffix" : "" }, { "dropping-particle" : "", "family" : "Lee", "given" : "Clarence", "non-dropping-particle" : "", "parse-names" : false, "suffix" : "" }, { "dropping-particle" : "", "family" : "Milekic", "given" : "Maria H.", "non-dropping-particle" : "", "parse-names" : false, "suffix" : "" }, { "dropping-particle" : "", "family" : "Chanrion", "given" : "Benjamin", "non-dropping-particle" : "", "parse-names" : false, "suffix" : "" }, { "dropping-particle" : "", "family" : "Fu", "given" : "Yutao", "non-dropping-particle" : "", "parse-names" : false, "suffix" : "" }, { "dropping-particle" : "", "family" : "Su", "given" : "Tao", "non-dropping-particle" : "", "parse-names" : false, "suffix" : "" }, { "dropping-particle" : "", "family" : "Hibshoosh", "given" : "Hanina", "non-dropping-particle" : "", "parse-names" : false, "suffix" : "" }, { "dropping-particle" : "", "family" : "Gingrich", "given" : "Jay A.", "non-dropping-particle" : "", "parse-names" : false, "suffix" : "" }, { "dropping-particle" : "", "family" : "Haghighi", "given" : "Fatemeh", "non-dropping-particle" : "", "parse-names" : false, "suffix" : "" }, { "dropping-particle" : "", "family" : "Nutter", "given" : "Robert", "non-dropping-particle" : "", "parse-names" : false, "suffix" : "" }, { "dropping-particle" : "", "family" : "Bestor", "given" : "Timothy H.", "non-dropping-particle" : "", "parse-names" : false, "suffix" : "" } ], "container-title" : "Genome Research", "id" : "ITEM-1", "issue" : "7", "issued" : { "date-parts" : [ [ "2010" ] ] }, "page" : "972-980", "title" : "Chromatin and sequence features that define the fine and gross structure of genomic methylation patterns", "type" : "article-journal", "volume" : "20" }, "uris" : [ "http://www.mendeley.com/documents/?uuid=ebce645b-2992-4f01-bd12-f321cfa39063" ] }, { "id" : "ITEM-2", "itemData" : { "DOI" : "10.1186/gb-2014-15-2-r37", "ISBN" : "1465-6914 (Electronic)\\r1465-6906 (Linking)", "ISSN" : "1474760X", "PMID" : "24555846", "abstract" : "BACKGROUND DNA methylation plays an essential role in the regulation of gene expression. While its presence near the transcription start site of a gene has been associated with reduced expression, the variation in methylation levels across individuals, its environmental or genetic causes, and its association with gene expression remain poorly understood. RESULTS We report the joint analysis of sequence variants, gene expression and DNA methylation in primary fibroblast samples derived from a set of 62 unrelated individuals. Approximately 2% of the most variable CpG sites are mappable in cis to sequence variation, usually within 5\u00a0kb. Via eQTL analysis with microarray data combined with mapping of allelic expression regions, we obtained a set of 2,770 regions mappable in cis to sequence variation. In 9.5% of these expressed regions, an associated SNP was also a methylation QTL. Methylation and gene expression are often correlated without direct discernible involvement of sequence variation, but not always in the expected direction of negative for promoter CpGs and positive for gene-body CpGs. Population-level correlation between methylation and expression is strongest in a subset of developmentally significant genes, including all four HOX clusters. The presence and sign of this correlation are best predicted using specific chromatin marks rather than position of the CpG site with respect to the gene. CONCLUSIONS Our results indicate a wide variety of relationships between gene expression, DNA methylation and sequence variation in untransformed adult human fibroblasts, with considerable involvement of chromatin features and some discernible involvement of sequence variation.", "author" : [ { "dropping-particle" : "", "family" : "Wagner", "given" : "James R.", "non-dropping-particle" : "", "parse-names" : false, "suffix" : "" }, { "dropping-particle" : "", "family" : "Busche", "given" : "Stephan", "non-dropping-particle" : "", "parse-names" : false, "suffix" : "" }, { "dropping-particle" : "", "family" : "Ge", "given" : "Bing", "non-dropping-particle" : "", "parse-names" : false, "suffix" : "" }, { "dropping-particle" : "", "family" : "Kwan", "given" : "Tony", "non-dropping-particle" : "", "parse-names" : false, "suffix" : "" }, { "dropping-particle" : "", "family" : "Pastinen", "given" : "Tomi", "non-dropping-particle" : "", "parse-names" : false, "suffix" : "" }, { "dropping-particle" : "", "family" : "Blanchette", "given" : "Mathieu", "non-dropping-particle" : "", "parse-names" : false, "suffix" : "" } ], "container-title" : "Genome Biology", "id" : "ITEM-2", "issue" : "2", "issued" : { "date-parts" : [ [ "2014" ] ] }, "title" : "The relationship between DNA methylation, genetic and expression inter-individual variation in untransformed human fibroblasts", "type" : "article-journal", "volume" : "15" }, "uris" : [ "http://www.mendeley.com/documents/?uuid=89e653f8-9c67-4451-a581-952aa93c383e" ] }, { "id" : "ITEM-3", "itemData" : { "DOI" : "10.1038/nature12433", "ISBN" : "1476-4687 (Electronic)\\r0028-0836 (Linking)", "ISSN" : "00280836", "PMID" : "23925113", "abstract" : "DNA methylation is a defining feature of mammalian cellular identity and is essential for normal development. Most cell types, except germ cells and pre-implantation embryos, display relatively stable DNA methylation patterns, with 70-80% of all CpGs being methylated. Despite recent advances, we still have a limited understanding of when, where and how many CpGs participate in genomic regulation. Here we report the in-depth analysis of 42 whole-genome bisulphite sequencing data sets across 30 diverse human cell and tissue types. We observe dynamic regulation for only 21.8% of autosomal CpGs within a normal developmental context, most of which are distal to transcription start sites. These dynamic CpGs co-localize with gene regulatory elements, particularly enhancers and transcription-factor-binding sites, which allow identification of key lineage-specific regulators. In addition, differentially methylated regions (DMRs) often contain single nucleotide polymorphisms associated with cell-type-related diseases as determined by genome-wide association studies. The results also highlight the general inefficiency of whole-genome bisulphite sequencing, as 70-80% of the sequencing reads across these data sets provided little or no relevant information about CpG methylation. To demonstrate further the utility of our DMR set, we use it to classify unknown samples and identify representative signature regions that recapitulate major DNA methylation dynamics. In summary, although in theory every CpG can change its methylation state, our results suggest that only a fraction does so as part of coordinated regulatory programs. Therefore, our selected DMRs can serve as a starting point to guide new, more effective reduced representation approaches to capture the most informative fraction of CpGs, as well as further pinpoint putative regulatory elements.", "author" : [ { "dropping-particle" : "", "family" : "Ziller", "given" : "Michael J.", "non-dropping-particle" : "", "parse-names" : false, "suffix" : "" }, { "dropping-particle" : "", "family" : "Gu", "given" : "Hongcang", "non-dropping-particle" : "", "parse-names" : false, "suffix" : "" }, { "dropping-particle" : "", "family" : "M\u00fcller", "given" : "Fabian", "non-dropping-particle" : "", "parse-names" : false, "suffix" : "" }, { "dropping-particle" : "", "family" : "Donaghey", "given" : "Julie", "non-dropping-particle" : "", "parse-names" : false, "suffix" : "" }, { "dropping-particle" : "", "family" : "Tsai", "given" : "Linus T.Y.", "non-dropping-particle" : "", "parse-names" : false, "suffix" : "" }, { "dropping-particle" : "", "family" : "Kohlbacher", "given" : "Oliver", "non-dropping-particle" : "", "parse-names" : false, "suffix" : "" }, { "dropping-particle" : "", "family" : "Jager", "given" : "Philip L.", "non-dropping-particle" : "De", "parse-names" : false, "suffix" : "" }, { "dropping-particle" : "", "family" : "Rosen", "given" : "Evan D.", "non-dropping-particle" : "", "parse-names" : false, "suffix" : "" }, { "dropping-particle" : "", "family" : "Bennett", "given" : "David A.", "non-dropping-particle" : "", "parse-names" : false, "suffix" : "" }, { "dropping-particle" : "", "family" : "Bernstein", "given" : "Bradley E.", "non-dropping-particle" : "", "parse-names" : false, "suffix" : "" }, { "dropping-particle" : "", "family" : "Gnirke", "given" : "Andreas", "non-dropping-particle" : "", "parse-names" : false, "suffix" : "" }, { "dropping-particle" : "", "family" : "Meissner", "given" : "Alexander", "non-dropping-particle" : "", "parse-names" : false, "suffix" : "" } ], "container-title" : "Nature", "id" : "ITEM-3", "issue" : "7463", "issued" : { "date-parts" : [ [ "2013" ] ] }, "page" : "477-481", "title" : "Charting a dynamic DNA methylation landscape of the human genome", "type" : "article-journal", "volume" : "500" }, "uris" : [ "http://www.mendeley.com/documents/?uuid=581b82c9-dd14-4345-af4e-2d03c6461d7a" ] } ], "mendeley" : { "formattedCitation" : "[19\u201321]", "plainTextFormattedCitation" : "[19\u201321]", "previouslyFormattedCitation" : "[19\u201321]" }, "properties" : { "noteIndex" : 0 }, "schema" : "https://github.com/citation-style-language/schema/raw/master/csl-citation.json" }</w:instrText>
      </w:r>
      <w:r w:rsidR="00031955" w:rsidRPr="009D4085">
        <w:rPr>
          <w:rFonts w:ascii="Times New Roman" w:hAnsi="Times New Roman" w:cs="Times New Roman"/>
          <w:color w:val="000000" w:themeColor="text1"/>
          <w:lang w:eastAsia="zh-CN"/>
        </w:rPr>
        <w:fldChar w:fldCharType="separate"/>
      </w:r>
      <w:r w:rsidR="002D1E90" w:rsidRPr="009D4085">
        <w:rPr>
          <w:rFonts w:ascii="Times New Roman" w:hAnsi="Times New Roman" w:cs="Times New Roman"/>
          <w:noProof/>
          <w:color w:val="000000" w:themeColor="text1"/>
          <w:lang w:eastAsia="zh-CN"/>
        </w:rPr>
        <w:t>[19–21]</w:t>
      </w:r>
      <w:r w:rsidR="00031955" w:rsidRPr="009D4085">
        <w:rPr>
          <w:rFonts w:ascii="Times New Roman" w:hAnsi="Times New Roman" w:cs="Times New Roman"/>
          <w:color w:val="000000" w:themeColor="text1"/>
          <w:lang w:eastAsia="zh-CN"/>
        </w:rPr>
        <w:fldChar w:fldCharType="end"/>
      </w:r>
      <w:r w:rsidR="009D589F" w:rsidRPr="009D4085">
        <w:rPr>
          <w:rFonts w:ascii="Times New Roman" w:hAnsi="Times New Roman" w:cs="Times New Roman"/>
          <w:color w:val="000000" w:themeColor="text1"/>
          <w:lang w:eastAsia="zh-CN"/>
        </w:rPr>
        <w:t xml:space="preserve">. </w:t>
      </w:r>
      <w:r w:rsidR="009070B5" w:rsidRPr="009D4085">
        <w:rPr>
          <w:rFonts w:ascii="Times New Roman" w:hAnsi="Times New Roman" w:cs="Times New Roman"/>
          <w:color w:val="000000" w:themeColor="text1"/>
          <w:lang w:eastAsia="zh-CN"/>
        </w:rPr>
        <w:t xml:space="preserve">In </w:t>
      </w:r>
      <w:r w:rsidR="00465913" w:rsidRPr="009D4085">
        <w:rPr>
          <w:rFonts w:ascii="Times New Roman" w:hAnsi="Times New Roman" w:cs="Times New Roman"/>
          <w:color w:val="000000" w:themeColor="text1"/>
          <w:lang w:eastAsia="zh-CN"/>
        </w:rPr>
        <w:t>this</w:t>
      </w:r>
      <w:r w:rsidR="009070B5" w:rsidRPr="009D4085">
        <w:rPr>
          <w:rFonts w:ascii="Times New Roman" w:hAnsi="Times New Roman" w:cs="Times New Roman"/>
          <w:color w:val="000000" w:themeColor="text1"/>
          <w:lang w:eastAsia="zh-CN"/>
        </w:rPr>
        <w:t xml:space="preserve"> study, we </w:t>
      </w:r>
      <w:r w:rsidR="00DC4122" w:rsidRPr="009D4085">
        <w:rPr>
          <w:rFonts w:ascii="Times New Roman" w:hAnsi="Times New Roman" w:cs="Times New Roman"/>
          <w:color w:val="000000" w:themeColor="text1"/>
          <w:lang w:eastAsia="zh-CN"/>
        </w:rPr>
        <w:t>mapped</w:t>
      </w:r>
      <w:r w:rsidR="00B33EEF" w:rsidRPr="009D4085">
        <w:rPr>
          <w:rFonts w:ascii="Times New Roman" w:hAnsi="Times New Roman" w:cs="Times New Roman"/>
          <w:color w:val="000000" w:themeColor="text1"/>
          <w:lang w:eastAsia="zh-CN"/>
        </w:rPr>
        <w:t xml:space="preserve"> </w:t>
      </w:r>
      <w:r w:rsidR="00DC4122" w:rsidRPr="009D4085">
        <w:rPr>
          <w:rFonts w:ascii="Times New Roman" w:hAnsi="Times New Roman" w:cs="Times New Roman"/>
          <w:color w:val="000000" w:themeColor="text1"/>
          <w:lang w:eastAsia="zh-CN"/>
        </w:rPr>
        <w:t xml:space="preserve">the location of </w:t>
      </w:r>
      <w:r w:rsidR="00B33EEF" w:rsidRPr="009D4085">
        <w:rPr>
          <w:rFonts w:ascii="Times New Roman" w:hAnsi="Times New Roman" w:cs="Times New Roman"/>
          <w:color w:val="000000" w:themeColor="text1"/>
          <w:lang w:eastAsia="zh-CN"/>
        </w:rPr>
        <w:t xml:space="preserve">MHBs </w:t>
      </w:r>
      <w:r w:rsidR="00DC4122" w:rsidRPr="009D4085">
        <w:rPr>
          <w:rFonts w:ascii="Times New Roman" w:hAnsi="Times New Roman" w:cs="Times New Roman"/>
          <w:color w:val="000000" w:themeColor="text1"/>
          <w:lang w:eastAsia="zh-CN"/>
        </w:rPr>
        <w:t xml:space="preserve">to </w:t>
      </w:r>
      <w:r w:rsidR="00A76909" w:rsidRPr="009D4085">
        <w:rPr>
          <w:rFonts w:ascii="Times New Roman" w:hAnsi="Times New Roman" w:cs="Times New Roman"/>
          <w:color w:val="000000" w:themeColor="text1"/>
          <w:lang w:eastAsia="zh-CN"/>
        </w:rPr>
        <w:t xml:space="preserve">a large number of genomic elements. </w:t>
      </w:r>
      <w:r w:rsidR="004912AC" w:rsidRPr="009D4085">
        <w:rPr>
          <w:rFonts w:ascii="Times New Roman" w:hAnsi="Times New Roman" w:cs="Times New Roman"/>
          <w:color w:val="000000" w:themeColor="text1"/>
          <w:lang w:eastAsia="zh-CN"/>
        </w:rPr>
        <w:t>Overall</w:t>
      </w:r>
      <w:r w:rsidR="00D31462" w:rsidRPr="009D4085">
        <w:rPr>
          <w:rFonts w:ascii="Times New Roman" w:hAnsi="Times New Roman" w:cs="Times New Roman"/>
          <w:color w:val="000000" w:themeColor="text1"/>
          <w:lang w:eastAsia="zh-CN"/>
        </w:rPr>
        <w:t xml:space="preserve">, </w:t>
      </w:r>
      <w:r w:rsidR="00CE11B8" w:rsidRPr="009D4085">
        <w:rPr>
          <w:rFonts w:ascii="Times New Roman" w:hAnsi="Times New Roman" w:cs="Times New Roman"/>
          <w:color w:val="000000" w:themeColor="text1"/>
          <w:lang w:eastAsia="zh-CN"/>
        </w:rPr>
        <w:t xml:space="preserve">MHBs in </w:t>
      </w:r>
      <w:r w:rsidR="00533D68" w:rsidRPr="009D4085">
        <w:rPr>
          <w:rFonts w:ascii="Times New Roman" w:hAnsi="Times New Roman" w:cs="Times New Roman"/>
          <w:color w:val="000000" w:themeColor="text1"/>
          <w:lang w:eastAsia="zh-CN"/>
        </w:rPr>
        <w:t>two populations</w:t>
      </w:r>
      <w:r w:rsidR="00F47084" w:rsidRPr="009D4085">
        <w:rPr>
          <w:rFonts w:ascii="Times New Roman" w:hAnsi="Times New Roman" w:cs="Times New Roman"/>
          <w:color w:val="000000" w:themeColor="text1"/>
          <w:lang w:eastAsia="zh-CN"/>
        </w:rPr>
        <w:t xml:space="preserve"> </w:t>
      </w:r>
      <w:r w:rsidR="000E0674" w:rsidRPr="009D4085">
        <w:rPr>
          <w:rFonts w:ascii="Times New Roman" w:hAnsi="Times New Roman" w:cs="Times New Roman"/>
          <w:color w:val="000000" w:themeColor="text1"/>
          <w:lang w:eastAsia="zh-CN"/>
        </w:rPr>
        <w:t>had</w:t>
      </w:r>
      <w:r w:rsidR="00F47084" w:rsidRPr="009D4085">
        <w:rPr>
          <w:rFonts w:ascii="Times New Roman" w:hAnsi="Times New Roman" w:cs="Times New Roman"/>
          <w:color w:val="000000" w:themeColor="text1"/>
          <w:lang w:eastAsia="zh-CN"/>
        </w:rPr>
        <w:t xml:space="preserve"> similar distributions </w:t>
      </w:r>
      <w:r w:rsidR="00C302AF" w:rsidRPr="009D4085">
        <w:rPr>
          <w:rFonts w:ascii="Times New Roman" w:hAnsi="Times New Roman" w:cs="Times New Roman"/>
          <w:color w:val="000000" w:themeColor="text1"/>
          <w:lang w:eastAsia="zh-CN"/>
        </w:rPr>
        <w:t>across</w:t>
      </w:r>
      <w:r w:rsidR="00F47084" w:rsidRPr="009D4085">
        <w:rPr>
          <w:rFonts w:ascii="Times New Roman" w:hAnsi="Times New Roman" w:cs="Times New Roman"/>
          <w:color w:val="000000" w:themeColor="text1"/>
          <w:lang w:eastAsia="zh-CN"/>
        </w:rPr>
        <w:t xml:space="preserve"> genomic features</w:t>
      </w:r>
      <w:r w:rsidR="002F221B" w:rsidRPr="009D4085">
        <w:rPr>
          <w:rFonts w:ascii="Times New Roman" w:hAnsi="Times New Roman" w:cs="Times New Roman"/>
          <w:color w:val="000000" w:themeColor="text1"/>
          <w:lang w:eastAsia="zh-CN"/>
        </w:rPr>
        <w:t xml:space="preserve">, especially in </w:t>
      </w:r>
      <w:r w:rsidR="008E24B1" w:rsidRPr="009D4085">
        <w:rPr>
          <w:rFonts w:ascii="Times New Roman" w:hAnsi="Times New Roman" w:cs="Times New Roman"/>
          <w:color w:val="000000" w:themeColor="text1"/>
          <w:lang w:eastAsia="zh-CN"/>
        </w:rPr>
        <w:t xml:space="preserve">gene </w:t>
      </w:r>
      <w:r w:rsidR="0091759E">
        <w:rPr>
          <w:rFonts w:ascii="Times New Roman" w:hAnsi="Times New Roman" w:cs="Times New Roman"/>
          <w:color w:val="000000" w:themeColor="text1"/>
          <w:lang w:eastAsia="zh-CN"/>
        </w:rPr>
        <w:t>bodies</w:t>
      </w:r>
      <w:r w:rsidR="00A27901" w:rsidRPr="009D4085">
        <w:rPr>
          <w:rFonts w:ascii="Times New Roman" w:hAnsi="Times New Roman" w:cs="Times New Roman"/>
          <w:color w:val="000000" w:themeColor="text1"/>
          <w:lang w:eastAsia="zh-CN"/>
        </w:rPr>
        <w:t xml:space="preserve"> (</w:t>
      </w:r>
      <w:r w:rsidR="00103CA3" w:rsidRPr="009D4085">
        <w:rPr>
          <w:rFonts w:ascii="Times New Roman" w:hAnsi="Times New Roman" w:cs="Times New Roman"/>
          <w:color w:val="000000" w:themeColor="text1"/>
          <w:lang w:eastAsia="zh-CN"/>
        </w:rPr>
        <w:t xml:space="preserve">Figure 1C and </w:t>
      </w:r>
      <w:r w:rsidR="00A27901" w:rsidRPr="009D4085">
        <w:rPr>
          <w:rFonts w:ascii="Times New Roman" w:hAnsi="Times New Roman" w:cs="Times New Roman"/>
          <w:color w:val="000000" w:themeColor="text1"/>
          <w:lang w:eastAsia="zh-CN"/>
        </w:rPr>
        <w:t xml:space="preserve">Supplementary Table </w:t>
      </w:r>
      <w:r w:rsidR="007E5487" w:rsidRPr="009D4085">
        <w:rPr>
          <w:rFonts w:ascii="Times New Roman" w:hAnsi="Times New Roman" w:cs="Times New Roman"/>
          <w:color w:val="000000" w:themeColor="text1"/>
          <w:lang w:eastAsia="zh-CN"/>
        </w:rPr>
        <w:t>5</w:t>
      </w:r>
      <w:r w:rsidR="00A27901" w:rsidRPr="009D4085">
        <w:rPr>
          <w:rFonts w:ascii="Times New Roman" w:hAnsi="Times New Roman" w:cs="Times New Roman"/>
          <w:color w:val="000000" w:themeColor="text1"/>
          <w:lang w:eastAsia="zh-CN"/>
        </w:rPr>
        <w:t>)</w:t>
      </w:r>
      <w:r w:rsidR="008E24B1" w:rsidRPr="009D4085">
        <w:rPr>
          <w:rFonts w:ascii="Times New Roman" w:hAnsi="Times New Roman" w:cs="Times New Roman"/>
          <w:color w:val="000000" w:themeColor="text1"/>
          <w:lang w:eastAsia="zh-CN"/>
        </w:rPr>
        <w:t xml:space="preserve">. </w:t>
      </w:r>
      <w:r w:rsidR="00F55251" w:rsidRPr="009D4085">
        <w:rPr>
          <w:rFonts w:ascii="Times New Roman" w:hAnsi="Times New Roman" w:cs="Times New Roman"/>
          <w:color w:val="000000" w:themeColor="text1"/>
          <w:lang w:eastAsia="zh-CN"/>
        </w:rPr>
        <w:t xml:space="preserve">Specifically, </w:t>
      </w:r>
      <w:r w:rsidR="00440DD8" w:rsidRPr="009D4085">
        <w:rPr>
          <w:rFonts w:ascii="Times New Roman" w:hAnsi="Times New Roman" w:cs="Times New Roman"/>
          <w:color w:val="000000" w:themeColor="text1"/>
          <w:lang w:eastAsia="zh-CN"/>
        </w:rPr>
        <w:t>86,511</w:t>
      </w:r>
      <w:r w:rsidR="00280C9B" w:rsidRPr="009D4085">
        <w:rPr>
          <w:rFonts w:ascii="Times New Roman" w:hAnsi="Times New Roman" w:cs="Times New Roman"/>
          <w:color w:val="000000" w:themeColor="text1"/>
          <w:lang w:eastAsia="zh-CN"/>
        </w:rPr>
        <w:t xml:space="preserve"> (</w:t>
      </w:r>
      <w:r w:rsidR="00CB2064" w:rsidRPr="009D4085">
        <w:rPr>
          <w:rFonts w:ascii="Times New Roman" w:hAnsi="Times New Roman" w:cs="Times New Roman"/>
          <w:color w:val="000000" w:themeColor="text1"/>
          <w:lang w:eastAsia="zh-CN"/>
        </w:rPr>
        <w:t>43</w:t>
      </w:r>
      <w:r w:rsidR="00AA2E0F" w:rsidRPr="009D4085">
        <w:rPr>
          <w:rFonts w:ascii="Times New Roman" w:hAnsi="Times New Roman" w:cs="Times New Roman"/>
          <w:color w:val="000000" w:themeColor="text1"/>
          <w:lang w:eastAsia="zh-CN"/>
        </w:rPr>
        <w:t>.</w:t>
      </w:r>
      <w:r w:rsidR="00577FB5" w:rsidRPr="009D4085">
        <w:rPr>
          <w:rFonts w:ascii="Times New Roman" w:hAnsi="Times New Roman" w:cs="Times New Roman"/>
          <w:color w:val="000000" w:themeColor="text1"/>
          <w:lang w:eastAsia="zh-CN"/>
        </w:rPr>
        <w:t>41</w:t>
      </w:r>
      <w:r w:rsidR="005E5871" w:rsidRPr="009D4085">
        <w:rPr>
          <w:rFonts w:ascii="Times New Roman" w:hAnsi="Times New Roman" w:cs="Times New Roman"/>
          <w:color w:val="000000" w:themeColor="text1"/>
          <w:lang w:eastAsia="zh-CN"/>
        </w:rPr>
        <w:t>%</w:t>
      </w:r>
      <w:r w:rsidR="00280C9B" w:rsidRPr="009D4085">
        <w:rPr>
          <w:rFonts w:ascii="Times New Roman" w:hAnsi="Times New Roman" w:cs="Times New Roman"/>
          <w:color w:val="000000" w:themeColor="text1"/>
          <w:lang w:eastAsia="zh-CN"/>
        </w:rPr>
        <w:t>)</w:t>
      </w:r>
      <w:r w:rsidR="004A377C" w:rsidRPr="009D4085">
        <w:rPr>
          <w:rFonts w:ascii="Times New Roman" w:hAnsi="Times New Roman" w:cs="Times New Roman"/>
          <w:color w:val="000000" w:themeColor="text1"/>
          <w:lang w:eastAsia="zh-CN"/>
        </w:rPr>
        <w:t xml:space="preserve"> </w:t>
      </w:r>
      <w:r w:rsidR="00440DD8" w:rsidRPr="009D4085">
        <w:rPr>
          <w:rFonts w:ascii="Times New Roman" w:hAnsi="Times New Roman" w:cs="Times New Roman"/>
          <w:color w:val="000000" w:themeColor="text1"/>
          <w:lang w:eastAsia="zh-CN"/>
        </w:rPr>
        <w:t>and 13,732</w:t>
      </w:r>
      <w:r w:rsidR="004A51F4" w:rsidRPr="009D4085">
        <w:rPr>
          <w:rFonts w:ascii="Times New Roman" w:hAnsi="Times New Roman" w:cs="Times New Roman"/>
          <w:color w:val="000000" w:themeColor="text1"/>
          <w:lang w:eastAsia="zh-CN"/>
        </w:rPr>
        <w:t xml:space="preserve"> (</w:t>
      </w:r>
      <w:r w:rsidR="001944B4" w:rsidRPr="009D4085">
        <w:rPr>
          <w:rFonts w:ascii="Times New Roman" w:hAnsi="Times New Roman" w:cs="Times New Roman"/>
          <w:color w:val="000000" w:themeColor="text1"/>
          <w:lang w:eastAsia="zh-CN"/>
        </w:rPr>
        <w:t>6.89</w:t>
      </w:r>
      <w:r w:rsidR="004A51F4" w:rsidRPr="009D4085">
        <w:rPr>
          <w:rFonts w:ascii="Times New Roman" w:hAnsi="Times New Roman" w:cs="Times New Roman"/>
          <w:color w:val="000000" w:themeColor="text1"/>
          <w:lang w:eastAsia="zh-CN"/>
        </w:rPr>
        <w:t>%)</w:t>
      </w:r>
      <w:r w:rsidR="009E2B87" w:rsidRPr="009D4085">
        <w:rPr>
          <w:rFonts w:ascii="Times New Roman" w:hAnsi="Times New Roman" w:cs="Times New Roman"/>
          <w:color w:val="000000" w:themeColor="text1"/>
          <w:lang w:eastAsia="zh-CN"/>
        </w:rPr>
        <w:t xml:space="preserve"> </w:t>
      </w:r>
      <w:r w:rsidR="00FE24A7">
        <w:rPr>
          <w:rFonts w:ascii="Times New Roman" w:hAnsi="Times New Roman" w:cs="Times New Roman"/>
          <w:color w:val="000000" w:themeColor="text1"/>
          <w:lang w:eastAsia="zh-CN"/>
        </w:rPr>
        <w:t xml:space="preserve">of </w:t>
      </w:r>
      <w:r w:rsidR="009E2B87" w:rsidRPr="009D4085">
        <w:rPr>
          <w:rFonts w:ascii="Times New Roman" w:hAnsi="Times New Roman" w:cs="Times New Roman"/>
          <w:color w:val="000000" w:themeColor="text1"/>
          <w:lang w:eastAsia="zh-CN"/>
        </w:rPr>
        <w:t>European</w:t>
      </w:r>
      <w:r w:rsidR="001407B3" w:rsidRPr="009D4085">
        <w:rPr>
          <w:rFonts w:ascii="Times New Roman" w:hAnsi="Times New Roman" w:cs="Times New Roman"/>
          <w:color w:val="000000" w:themeColor="text1"/>
          <w:lang w:eastAsia="zh-CN"/>
        </w:rPr>
        <w:t xml:space="preserve"> MHBs</w:t>
      </w:r>
      <w:r w:rsidR="00373484" w:rsidRPr="009D4085">
        <w:rPr>
          <w:rFonts w:ascii="Times New Roman" w:hAnsi="Times New Roman" w:cs="Times New Roman"/>
          <w:color w:val="000000" w:themeColor="text1"/>
          <w:lang w:eastAsia="zh-CN"/>
        </w:rPr>
        <w:t xml:space="preserve"> </w:t>
      </w:r>
      <w:r w:rsidR="001407B3" w:rsidRPr="009D4085">
        <w:rPr>
          <w:rFonts w:ascii="Times New Roman" w:hAnsi="Times New Roman" w:cs="Times New Roman"/>
          <w:color w:val="000000" w:themeColor="text1"/>
          <w:lang w:eastAsia="zh-CN"/>
        </w:rPr>
        <w:t xml:space="preserve">were located </w:t>
      </w:r>
      <w:r w:rsidR="005B1497" w:rsidRPr="009D4085">
        <w:rPr>
          <w:rFonts w:ascii="Times New Roman" w:hAnsi="Times New Roman" w:cs="Times New Roman"/>
          <w:color w:val="000000" w:themeColor="text1"/>
          <w:lang w:eastAsia="zh-CN"/>
        </w:rPr>
        <w:t>in</w:t>
      </w:r>
      <w:r w:rsidR="001407B3" w:rsidRPr="009D4085">
        <w:rPr>
          <w:rFonts w:ascii="Times New Roman" w:hAnsi="Times New Roman" w:cs="Times New Roman"/>
          <w:color w:val="000000" w:themeColor="text1"/>
          <w:lang w:eastAsia="zh-CN"/>
        </w:rPr>
        <w:t xml:space="preserve"> intron</w:t>
      </w:r>
      <w:r w:rsidR="00C43398">
        <w:rPr>
          <w:rFonts w:ascii="Times New Roman" w:hAnsi="Times New Roman" w:cs="Times New Roman"/>
          <w:color w:val="000000" w:themeColor="text1"/>
          <w:lang w:eastAsia="zh-CN"/>
        </w:rPr>
        <w:t>s</w:t>
      </w:r>
      <w:r w:rsidR="001407B3" w:rsidRPr="009D4085">
        <w:rPr>
          <w:rFonts w:ascii="Times New Roman" w:hAnsi="Times New Roman" w:cs="Times New Roman"/>
          <w:color w:val="000000" w:themeColor="text1"/>
          <w:lang w:eastAsia="zh-CN"/>
        </w:rPr>
        <w:t xml:space="preserve"> and coding exon</w:t>
      </w:r>
      <w:r w:rsidR="00C43398">
        <w:rPr>
          <w:rFonts w:ascii="Times New Roman" w:hAnsi="Times New Roman" w:cs="Times New Roman"/>
          <w:color w:val="000000" w:themeColor="text1"/>
          <w:lang w:eastAsia="zh-CN"/>
        </w:rPr>
        <w:t>s</w:t>
      </w:r>
      <w:r w:rsidR="002B263E" w:rsidRPr="009D4085">
        <w:rPr>
          <w:rFonts w:ascii="Times New Roman" w:hAnsi="Times New Roman" w:cs="Times New Roman"/>
          <w:color w:val="000000" w:themeColor="text1"/>
          <w:lang w:eastAsia="zh-CN"/>
        </w:rPr>
        <w:t>,</w:t>
      </w:r>
      <w:r w:rsidR="00F73A92">
        <w:rPr>
          <w:rFonts w:ascii="Times New Roman" w:hAnsi="Times New Roman" w:cs="Times New Roman"/>
          <w:color w:val="000000" w:themeColor="text1"/>
          <w:lang w:eastAsia="zh-CN"/>
        </w:rPr>
        <w:t xml:space="preserve"> while</w:t>
      </w:r>
      <w:r w:rsidR="007433A2" w:rsidRPr="009D4085">
        <w:rPr>
          <w:rFonts w:ascii="Times New Roman" w:hAnsi="Times New Roman" w:cs="Times New Roman"/>
          <w:color w:val="000000" w:themeColor="text1"/>
          <w:lang w:eastAsia="zh-CN"/>
        </w:rPr>
        <w:t xml:space="preserve"> </w:t>
      </w:r>
      <w:r w:rsidR="00BB7E55" w:rsidRPr="009D4085">
        <w:rPr>
          <w:rFonts w:ascii="Times New Roman" w:hAnsi="Times New Roman" w:cs="Times New Roman"/>
          <w:color w:val="000000" w:themeColor="text1"/>
          <w:lang w:eastAsia="zh-CN"/>
        </w:rPr>
        <w:t xml:space="preserve">68,826 </w:t>
      </w:r>
      <w:r w:rsidR="0035325A" w:rsidRPr="009D4085">
        <w:rPr>
          <w:rFonts w:ascii="Times New Roman" w:hAnsi="Times New Roman" w:cs="Times New Roman"/>
          <w:color w:val="000000" w:themeColor="text1"/>
          <w:lang w:eastAsia="zh-CN"/>
        </w:rPr>
        <w:t xml:space="preserve">(43.79%) </w:t>
      </w:r>
      <w:r w:rsidR="00BB7E55" w:rsidRPr="009D4085">
        <w:rPr>
          <w:rFonts w:ascii="Times New Roman" w:hAnsi="Times New Roman" w:cs="Times New Roman"/>
          <w:color w:val="000000" w:themeColor="text1"/>
          <w:lang w:eastAsia="zh-CN"/>
        </w:rPr>
        <w:t>and 11,213</w:t>
      </w:r>
      <w:r w:rsidR="00F86F69" w:rsidRPr="009D4085">
        <w:rPr>
          <w:rFonts w:ascii="Times New Roman" w:hAnsi="Times New Roman" w:cs="Times New Roman"/>
          <w:color w:val="000000" w:themeColor="text1"/>
          <w:lang w:eastAsia="zh-CN"/>
        </w:rPr>
        <w:t xml:space="preserve"> </w:t>
      </w:r>
      <w:r w:rsidR="004C62D2" w:rsidRPr="009D4085">
        <w:rPr>
          <w:rFonts w:ascii="Times New Roman" w:hAnsi="Times New Roman" w:cs="Times New Roman"/>
          <w:color w:val="000000" w:themeColor="text1"/>
          <w:lang w:eastAsia="zh-CN"/>
        </w:rPr>
        <w:t xml:space="preserve">(7.13%) </w:t>
      </w:r>
      <w:r w:rsidR="00F86F69" w:rsidRPr="009D4085">
        <w:rPr>
          <w:rFonts w:ascii="Times New Roman" w:hAnsi="Times New Roman" w:cs="Times New Roman"/>
          <w:color w:val="000000" w:themeColor="text1"/>
          <w:lang w:eastAsia="zh-CN"/>
        </w:rPr>
        <w:t>African MHBs</w:t>
      </w:r>
      <w:r w:rsidR="00DC4122" w:rsidRPr="009D4085">
        <w:rPr>
          <w:rFonts w:ascii="Times New Roman" w:hAnsi="Times New Roman" w:cs="Times New Roman"/>
          <w:color w:val="000000" w:themeColor="text1"/>
          <w:lang w:eastAsia="zh-CN"/>
        </w:rPr>
        <w:t xml:space="preserve"> were located in </w:t>
      </w:r>
      <w:r w:rsidR="008652A1">
        <w:rPr>
          <w:rFonts w:ascii="Times New Roman" w:hAnsi="Times New Roman" w:cs="Times New Roman"/>
          <w:color w:val="000000" w:themeColor="text1"/>
          <w:lang w:eastAsia="zh-CN"/>
        </w:rPr>
        <w:t xml:space="preserve">these </w:t>
      </w:r>
      <w:r w:rsidR="006D6DB2">
        <w:rPr>
          <w:rFonts w:ascii="Times New Roman" w:hAnsi="Times New Roman" w:cs="Times New Roman"/>
          <w:color w:val="000000" w:themeColor="text1"/>
          <w:lang w:eastAsia="zh-CN"/>
        </w:rPr>
        <w:t>respective</w:t>
      </w:r>
      <w:r w:rsidR="002B263E" w:rsidRPr="009D4085">
        <w:rPr>
          <w:rFonts w:ascii="Times New Roman" w:hAnsi="Times New Roman" w:cs="Times New Roman"/>
          <w:color w:val="000000" w:themeColor="text1"/>
          <w:lang w:eastAsia="zh-CN"/>
        </w:rPr>
        <w:t xml:space="preserve"> </w:t>
      </w:r>
      <w:r w:rsidR="00DC4122" w:rsidRPr="009D4085">
        <w:rPr>
          <w:rFonts w:ascii="Times New Roman" w:hAnsi="Times New Roman" w:cs="Times New Roman"/>
          <w:color w:val="000000" w:themeColor="text1"/>
          <w:lang w:eastAsia="zh-CN"/>
        </w:rPr>
        <w:t>regions</w:t>
      </w:r>
      <w:r w:rsidR="00F86F69" w:rsidRPr="009D4085">
        <w:rPr>
          <w:rFonts w:ascii="Times New Roman" w:hAnsi="Times New Roman" w:cs="Times New Roman"/>
          <w:color w:val="000000" w:themeColor="text1"/>
          <w:lang w:eastAsia="zh-CN"/>
        </w:rPr>
        <w:t>.</w:t>
      </w:r>
      <w:r w:rsidR="003A3B3C" w:rsidRPr="009D4085">
        <w:rPr>
          <w:rFonts w:ascii="Times New Roman" w:hAnsi="Times New Roman" w:cs="Times New Roman"/>
          <w:color w:val="000000" w:themeColor="text1"/>
          <w:lang w:eastAsia="zh-CN"/>
        </w:rPr>
        <w:t xml:space="preserve"> </w:t>
      </w:r>
      <w:proofErr w:type="gramStart"/>
      <w:r w:rsidR="00363A65">
        <w:rPr>
          <w:rFonts w:ascii="Times New Roman" w:hAnsi="Times New Roman" w:cs="Times New Roman"/>
          <w:color w:val="000000" w:themeColor="text1"/>
          <w:lang w:eastAsia="zh-CN"/>
        </w:rPr>
        <w:t>Interestingly, a more prominent discrepancy of MHB distribution was found in</w:t>
      </w:r>
      <w:r w:rsidR="00E30C2B">
        <w:rPr>
          <w:rFonts w:ascii="Times New Roman" w:hAnsi="Times New Roman" w:cs="Times New Roman"/>
          <w:color w:val="000000" w:themeColor="text1"/>
          <w:lang w:eastAsia="zh-CN"/>
        </w:rPr>
        <w:t xml:space="preserve"> </w:t>
      </w:r>
      <w:r w:rsidR="00E161DF">
        <w:rPr>
          <w:rFonts w:ascii="Times New Roman" w:hAnsi="Times New Roman" w:cs="Times New Roman"/>
          <w:color w:val="000000" w:themeColor="text1"/>
          <w:lang w:eastAsia="zh-CN"/>
        </w:rPr>
        <w:t>regulatory genomic features</w:t>
      </w:r>
      <w:r w:rsidR="00A5486D" w:rsidRPr="009D4085">
        <w:rPr>
          <w:rFonts w:ascii="Times New Roman" w:hAnsi="Times New Roman" w:cs="Times New Roman"/>
          <w:color w:val="000000" w:themeColor="text1"/>
          <w:lang w:eastAsia="zh-CN"/>
        </w:rPr>
        <w:t xml:space="preserve">, </w:t>
      </w:r>
      <w:r w:rsidR="00D0319D" w:rsidRPr="009D4085">
        <w:rPr>
          <w:rFonts w:ascii="Times New Roman" w:hAnsi="Times New Roman" w:cs="Times New Roman"/>
          <w:color w:val="000000" w:themeColor="text1"/>
          <w:lang w:eastAsia="zh-CN"/>
        </w:rPr>
        <w:t>African MHBs cover</w:t>
      </w:r>
      <w:r w:rsidR="00E84BD3" w:rsidRPr="009D4085">
        <w:rPr>
          <w:rFonts w:ascii="Times New Roman" w:hAnsi="Times New Roman" w:cs="Times New Roman"/>
          <w:color w:val="000000" w:themeColor="text1"/>
          <w:lang w:eastAsia="zh-CN"/>
        </w:rPr>
        <w:t>ed</w:t>
      </w:r>
      <w:r w:rsidR="00D0319D" w:rsidRPr="009D4085">
        <w:rPr>
          <w:rFonts w:ascii="Times New Roman" w:hAnsi="Times New Roman" w:cs="Times New Roman"/>
          <w:color w:val="000000" w:themeColor="text1"/>
          <w:lang w:eastAsia="zh-CN"/>
        </w:rPr>
        <w:t xml:space="preserve"> more promoter </w:t>
      </w:r>
      <w:r w:rsidR="00B20E65" w:rsidRPr="009D4085">
        <w:rPr>
          <w:rFonts w:ascii="Times New Roman" w:hAnsi="Times New Roman" w:cs="Times New Roman"/>
          <w:color w:val="000000" w:themeColor="text1"/>
          <w:lang w:eastAsia="zh-CN"/>
        </w:rPr>
        <w:t>(</w:t>
      </w:r>
      <w:r w:rsidR="005361AC" w:rsidRPr="009D4085">
        <w:rPr>
          <w:rFonts w:ascii="Times New Roman" w:hAnsi="Times New Roman" w:cs="Times New Roman"/>
          <w:color w:val="000000" w:themeColor="text1"/>
          <w:lang w:eastAsia="zh-CN"/>
        </w:rPr>
        <w:t>a</w:t>
      </w:r>
      <w:r w:rsidR="00913B64" w:rsidRPr="009D4085">
        <w:rPr>
          <w:rFonts w:ascii="Times New Roman" w:hAnsi="Times New Roman" w:cs="Times New Roman"/>
          <w:color w:val="000000" w:themeColor="text1"/>
          <w:lang w:eastAsia="zh-CN"/>
        </w:rPr>
        <w:t xml:space="preserve">ctive promoters: </w:t>
      </w:r>
      <w:r w:rsidR="00212DF0" w:rsidRPr="009D4085">
        <w:rPr>
          <w:rFonts w:ascii="Times New Roman" w:hAnsi="Times New Roman" w:cs="Times New Roman"/>
          <w:color w:val="000000" w:themeColor="text1"/>
          <w:lang w:eastAsia="zh-CN"/>
        </w:rPr>
        <w:t>5</w:t>
      </w:r>
      <w:r w:rsidR="00F674BE" w:rsidRPr="009D4085">
        <w:rPr>
          <w:rFonts w:ascii="Times New Roman" w:hAnsi="Times New Roman" w:cs="Times New Roman"/>
          <w:color w:val="000000" w:themeColor="text1"/>
          <w:lang w:eastAsia="zh-CN"/>
        </w:rPr>
        <w:t>.</w:t>
      </w:r>
      <w:r w:rsidR="007C112E" w:rsidRPr="009D4085">
        <w:rPr>
          <w:rFonts w:ascii="Times New Roman" w:hAnsi="Times New Roman" w:cs="Times New Roman"/>
          <w:color w:val="000000" w:themeColor="text1"/>
          <w:lang w:eastAsia="zh-CN"/>
        </w:rPr>
        <w:t>16</w:t>
      </w:r>
      <w:r w:rsidR="00212DF0" w:rsidRPr="009D4085">
        <w:rPr>
          <w:rFonts w:ascii="Times New Roman" w:hAnsi="Times New Roman" w:cs="Times New Roman"/>
          <w:color w:val="000000" w:themeColor="text1"/>
          <w:lang w:eastAsia="zh-CN"/>
        </w:rPr>
        <w:t xml:space="preserve">% </w:t>
      </w:r>
      <w:r w:rsidR="004D2A67" w:rsidRPr="009D4085">
        <w:rPr>
          <w:rFonts w:ascii="Times New Roman" w:hAnsi="Times New Roman" w:cs="Times New Roman"/>
          <w:color w:val="000000" w:themeColor="text1"/>
          <w:lang w:eastAsia="zh-CN"/>
        </w:rPr>
        <w:t xml:space="preserve">of MHBs in African </w:t>
      </w:r>
      <w:r w:rsidR="00212DF0" w:rsidRPr="009D4085">
        <w:rPr>
          <w:rFonts w:ascii="Times New Roman" w:hAnsi="Times New Roman" w:cs="Times New Roman"/>
          <w:color w:val="000000" w:themeColor="text1"/>
          <w:lang w:eastAsia="zh-CN"/>
        </w:rPr>
        <w:t xml:space="preserve">vs </w:t>
      </w:r>
      <w:r w:rsidR="00556D96" w:rsidRPr="009D4085">
        <w:rPr>
          <w:rFonts w:ascii="Times New Roman" w:hAnsi="Times New Roman" w:cs="Times New Roman"/>
          <w:color w:val="000000" w:themeColor="text1"/>
          <w:lang w:eastAsia="zh-CN"/>
        </w:rPr>
        <w:t>3.25</w:t>
      </w:r>
      <w:r w:rsidR="00D93745" w:rsidRPr="009D4085">
        <w:rPr>
          <w:rFonts w:ascii="Times New Roman" w:hAnsi="Times New Roman" w:cs="Times New Roman"/>
          <w:color w:val="000000" w:themeColor="text1"/>
          <w:lang w:eastAsia="zh-CN"/>
        </w:rPr>
        <w:t>%</w:t>
      </w:r>
      <w:r w:rsidR="006761F8" w:rsidRPr="009D4085">
        <w:rPr>
          <w:rFonts w:ascii="Times New Roman" w:hAnsi="Times New Roman" w:cs="Times New Roman"/>
          <w:color w:val="000000" w:themeColor="text1"/>
          <w:lang w:eastAsia="zh-CN"/>
        </w:rPr>
        <w:t xml:space="preserve"> </w:t>
      </w:r>
      <w:r w:rsidR="004D2A67" w:rsidRPr="009D4085">
        <w:rPr>
          <w:rFonts w:ascii="Times New Roman" w:hAnsi="Times New Roman" w:cs="Times New Roman"/>
          <w:color w:val="000000" w:themeColor="text1"/>
          <w:lang w:eastAsia="zh-CN"/>
        </w:rPr>
        <w:t>of MHBs in European</w:t>
      </w:r>
      <w:r w:rsidR="00B74648" w:rsidRPr="009D4085">
        <w:rPr>
          <w:rFonts w:ascii="Times New Roman" w:hAnsi="Times New Roman" w:cs="Times New Roman"/>
          <w:color w:val="000000" w:themeColor="text1"/>
          <w:lang w:eastAsia="zh-CN"/>
        </w:rPr>
        <w:t xml:space="preserve">; </w:t>
      </w:r>
      <w:r w:rsidR="00C1017E" w:rsidRPr="009D4085">
        <w:rPr>
          <w:rFonts w:ascii="Times New Roman" w:hAnsi="Times New Roman" w:cs="Times New Roman"/>
          <w:color w:val="000000" w:themeColor="text1"/>
          <w:lang w:eastAsia="zh-CN"/>
        </w:rPr>
        <w:t xml:space="preserve">weak promoters: </w:t>
      </w:r>
      <w:r w:rsidR="0042747F" w:rsidRPr="009D4085">
        <w:rPr>
          <w:rFonts w:ascii="Times New Roman" w:hAnsi="Times New Roman" w:cs="Times New Roman"/>
          <w:color w:val="000000" w:themeColor="text1"/>
          <w:lang w:eastAsia="zh-CN"/>
        </w:rPr>
        <w:t xml:space="preserve">4.69% vs </w:t>
      </w:r>
      <w:r w:rsidR="00B21571" w:rsidRPr="009D4085">
        <w:rPr>
          <w:rFonts w:ascii="Times New Roman" w:hAnsi="Times New Roman" w:cs="Times New Roman"/>
          <w:color w:val="000000" w:themeColor="text1"/>
          <w:lang w:eastAsia="zh-CN"/>
        </w:rPr>
        <w:t>3.21%</w:t>
      </w:r>
      <w:r w:rsidR="00E4290B" w:rsidRPr="009D4085">
        <w:rPr>
          <w:rFonts w:ascii="Times New Roman" w:hAnsi="Times New Roman" w:cs="Times New Roman"/>
          <w:color w:val="000000" w:themeColor="text1"/>
          <w:lang w:eastAsia="zh-CN"/>
        </w:rPr>
        <w:t>;</w:t>
      </w:r>
      <w:r w:rsidR="00B21571" w:rsidRPr="009D4085">
        <w:rPr>
          <w:rFonts w:ascii="Times New Roman" w:hAnsi="Times New Roman" w:cs="Times New Roman"/>
          <w:color w:val="000000" w:themeColor="text1"/>
          <w:lang w:eastAsia="zh-CN"/>
        </w:rPr>
        <w:t xml:space="preserve"> </w:t>
      </w:r>
      <w:r w:rsidR="0058308C" w:rsidRPr="009D4085">
        <w:rPr>
          <w:rFonts w:ascii="Times New Roman" w:hAnsi="Times New Roman" w:cs="Times New Roman"/>
          <w:color w:val="000000" w:themeColor="text1"/>
          <w:lang w:eastAsia="zh-CN"/>
        </w:rPr>
        <w:t xml:space="preserve">and </w:t>
      </w:r>
      <w:r w:rsidR="009A2F31" w:rsidRPr="009D4085">
        <w:rPr>
          <w:rFonts w:ascii="Times New Roman" w:hAnsi="Times New Roman" w:cs="Times New Roman"/>
          <w:color w:val="000000" w:themeColor="text1"/>
          <w:lang w:eastAsia="zh-CN"/>
        </w:rPr>
        <w:t xml:space="preserve">poised promoters: </w:t>
      </w:r>
      <w:r w:rsidR="00F117E6" w:rsidRPr="009D4085">
        <w:rPr>
          <w:rFonts w:ascii="Times New Roman" w:hAnsi="Times New Roman" w:cs="Times New Roman"/>
          <w:color w:val="000000" w:themeColor="text1"/>
          <w:lang w:eastAsia="zh-CN"/>
        </w:rPr>
        <w:t xml:space="preserve">4.24% vs </w:t>
      </w:r>
      <w:r w:rsidR="00950178" w:rsidRPr="009D4085">
        <w:rPr>
          <w:rFonts w:ascii="Times New Roman" w:hAnsi="Times New Roman" w:cs="Times New Roman"/>
          <w:color w:val="000000" w:themeColor="text1"/>
          <w:lang w:eastAsia="zh-CN"/>
        </w:rPr>
        <w:t>2.51%</w:t>
      </w:r>
      <w:r w:rsidR="00B20E65" w:rsidRPr="009D4085">
        <w:rPr>
          <w:rFonts w:ascii="Times New Roman" w:hAnsi="Times New Roman" w:cs="Times New Roman"/>
          <w:color w:val="000000" w:themeColor="text1"/>
          <w:lang w:eastAsia="zh-CN"/>
        </w:rPr>
        <w:t xml:space="preserve">) </w:t>
      </w:r>
      <w:r w:rsidR="00D0319D" w:rsidRPr="009D4085">
        <w:rPr>
          <w:rFonts w:ascii="Times New Roman" w:hAnsi="Times New Roman" w:cs="Times New Roman"/>
          <w:color w:val="000000" w:themeColor="text1"/>
          <w:lang w:eastAsia="zh-CN"/>
        </w:rPr>
        <w:t>and enhancer regions</w:t>
      </w:r>
      <w:r w:rsidR="00E47BFB" w:rsidRPr="009D4085">
        <w:rPr>
          <w:rFonts w:ascii="Times New Roman" w:hAnsi="Times New Roman" w:cs="Times New Roman"/>
          <w:color w:val="000000" w:themeColor="text1"/>
          <w:lang w:eastAsia="zh-CN"/>
        </w:rPr>
        <w:t xml:space="preserve"> (</w:t>
      </w:r>
      <w:r w:rsidR="003A5B4E" w:rsidRPr="009D4085">
        <w:rPr>
          <w:rFonts w:ascii="Times New Roman" w:hAnsi="Times New Roman" w:cs="Times New Roman"/>
          <w:color w:val="000000" w:themeColor="text1"/>
          <w:lang w:eastAsia="zh-CN"/>
        </w:rPr>
        <w:t xml:space="preserve">stronger enhancers: </w:t>
      </w:r>
      <w:r w:rsidR="00E47BFB" w:rsidRPr="009D4085">
        <w:rPr>
          <w:rFonts w:ascii="Times New Roman" w:hAnsi="Times New Roman" w:cs="Times New Roman"/>
          <w:color w:val="000000" w:themeColor="text1"/>
          <w:lang w:eastAsia="zh-CN"/>
        </w:rPr>
        <w:t>5.72% vs 4.21%</w:t>
      </w:r>
      <w:r w:rsidR="00986167" w:rsidRPr="009D4085">
        <w:rPr>
          <w:rFonts w:ascii="Times New Roman" w:hAnsi="Times New Roman" w:cs="Times New Roman"/>
          <w:color w:val="000000" w:themeColor="text1"/>
          <w:lang w:eastAsia="zh-CN"/>
        </w:rPr>
        <w:t>;</w:t>
      </w:r>
      <w:r w:rsidR="00E47BFB" w:rsidRPr="009D4085">
        <w:rPr>
          <w:rFonts w:ascii="Times New Roman" w:hAnsi="Times New Roman" w:cs="Times New Roman"/>
          <w:color w:val="000000" w:themeColor="text1"/>
          <w:lang w:eastAsia="zh-CN"/>
        </w:rPr>
        <w:t xml:space="preserve"> and </w:t>
      </w:r>
      <w:r w:rsidR="00986167" w:rsidRPr="009D4085">
        <w:rPr>
          <w:rFonts w:ascii="Times New Roman" w:hAnsi="Times New Roman" w:cs="Times New Roman"/>
          <w:color w:val="000000" w:themeColor="text1"/>
          <w:lang w:eastAsia="zh-CN"/>
        </w:rPr>
        <w:t xml:space="preserve">weak enhancers: </w:t>
      </w:r>
      <w:r w:rsidR="00B22C45" w:rsidRPr="009D4085">
        <w:rPr>
          <w:rFonts w:ascii="Times New Roman" w:hAnsi="Times New Roman" w:cs="Times New Roman"/>
          <w:color w:val="000000" w:themeColor="text1"/>
          <w:lang w:eastAsia="zh-CN"/>
        </w:rPr>
        <w:t xml:space="preserve">6.73% vs </w:t>
      </w:r>
      <w:r w:rsidR="0053012F" w:rsidRPr="009D4085">
        <w:rPr>
          <w:rFonts w:ascii="Times New Roman" w:hAnsi="Times New Roman" w:cs="Times New Roman"/>
          <w:color w:val="000000" w:themeColor="text1"/>
          <w:lang w:eastAsia="zh-CN"/>
        </w:rPr>
        <w:t>5.53%</w:t>
      </w:r>
      <w:r w:rsidR="00E47BFB" w:rsidRPr="009D4085">
        <w:rPr>
          <w:rFonts w:ascii="Times New Roman" w:hAnsi="Times New Roman" w:cs="Times New Roman"/>
          <w:color w:val="000000" w:themeColor="text1"/>
          <w:lang w:eastAsia="zh-CN"/>
        </w:rPr>
        <w:t>)</w:t>
      </w:r>
      <w:r w:rsidR="006F33FC">
        <w:rPr>
          <w:rFonts w:ascii="Times New Roman" w:hAnsi="Times New Roman" w:cs="Times New Roman"/>
          <w:color w:val="000000" w:themeColor="text1"/>
          <w:lang w:eastAsia="zh-CN"/>
        </w:rPr>
        <w:t xml:space="preserve"> than European</w:t>
      </w:r>
      <w:r w:rsidR="0007766F" w:rsidRPr="009D4085">
        <w:rPr>
          <w:rFonts w:ascii="Times New Roman" w:hAnsi="Times New Roman" w:cs="Times New Roman"/>
          <w:color w:val="000000" w:themeColor="text1"/>
          <w:lang w:eastAsia="zh-CN"/>
        </w:rPr>
        <w:t>,</w:t>
      </w:r>
      <w:r w:rsidR="00252352" w:rsidRPr="009D4085">
        <w:rPr>
          <w:rFonts w:ascii="Times New Roman" w:hAnsi="Times New Roman" w:cs="Times New Roman"/>
          <w:color w:val="000000" w:themeColor="text1"/>
          <w:lang w:eastAsia="zh-CN"/>
        </w:rPr>
        <w:t xml:space="preserve"> whereas</w:t>
      </w:r>
      <w:r w:rsidR="0056706F" w:rsidRPr="009D4085">
        <w:rPr>
          <w:rFonts w:ascii="Times New Roman" w:hAnsi="Times New Roman" w:cs="Times New Roman"/>
          <w:color w:val="000000" w:themeColor="text1"/>
          <w:lang w:eastAsia="zh-CN"/>
        </w:rPr>
        <w:t xml:space="preserve"> </w:t>
      </w:r>
      <w:r w:rsidR="00117338" w:rsidRPr="009D4085">
        <w:rPr>
          <w:rFonts w:ascii="Times New Roman" w:hAnsi="Times New Roman" w:cs="Times New Roman"/>
          <w:color w:val="000000" w:themeColor="text1"/>
          <w:lang w:eastAsia="zh-CN"/>
        </w:rPr>
        <w:t>European</w:t>
      </w:r>
      <w:r w:rsidR="0072303E" w:rsidRPr="009D4085">
        <w:rPr>
          <w:rFonts w:ascii="Times New Roman" w:hAnsi="Times New Roman" w:cs="Times New Roman"/>
          <w:color w:val="000000" w:themeColor="text1"/>
          <w:lang w:eastAsia="zh-CN"/>
        </w:rPr>
        <w:t xml:space="preserve"> MHBs</w:t>
      </w:r>
      <w:r w:rsidR="00DB5743" w:rsidRPr="009D4085">
        <w:rPr>
          <w:rFonts w:ascii="Times New Roman" w:hAnsi="Times New Roman" w:cs="Times New Roman"/>
          <w:color w:val="000000" w:themeColor="text1"/>
          <w:lang w:eastAsia="zh-CN"/>
        </w:rPr>
        <w:t xml:space="preserve"> </w:t>
      </w:r>
      <w:r w:rsidR="00120898" w:rsidRPr="009D4085">
        <w:rPr>
          <w:rFonts w:ascii="Times New Roman" w:hAnsi="Times New Roman" w:cs="Times New Roman"/>
          <w:color w:val="000000" w:themeColor="text1"/>
          <w:lang w:eastAsia="zh-CN"/>
        </w:rPr>
        <w:t>covered more</w:t>
      </w:r>
      <w:r w:rsidR="00B937CC" w:rsidRPr="009D4085">
        <w:rPr>
          <w:rFonts w:ascii="Times New Roman" w:hAnsi="Times New Roman" w:cs="Times New Roman"/>
          <w:color w:val="000000" w:themeColor="text1"/>
          <w:lang w:eastAsia="zh-CN"/>
        </w:rPr>
        <w:t xml:space="preserve"> </w:t>
      </w:r>
      <w:r w:rsidR="00A156D4" w:rsidRPr="009D4085">
        <w:rPr>
          <w:rFonts w:ascii="Times New Roman" w:hAnsi="Times New Roman" w:cs="Times New Roman"/>
          <w:color w:val="000000" w:themeColor="text1"/>
          <w:lang w:eastAsia="zh-CN"/>
        </w:rPr>
        <w:t>p</w:t>
      </w:r>
      <w:r w:rsidR="0010512E" w:rsidRPr="009D4085">
        <w:rPr>
          <w:rFonts w:ascii="Times New Roman" w:hAnsi="Times New Roman" w:cs="Times New Roman"/>
          <w:color w:val="000000" w:themeColor="text1"/>
          <w:lang w:eastAsia="zh-CN"/>
        </w:rPr>
        <w:t>se</w:t>
      </w:r>
      <w:r w:rsidR="00402D02" w:rsidRPr="009D4085">
        <w:rPr>
          <w:rFonts w:ascii="Times New Roman" w:hAnsi="Times New Roman" w:cs="Times New Roman"/>
          <w:color w:val="000000" w:themeColor="text1"/>
          <w:lang w:eastAsia="zh-CN"/>
        </w:rPr>
        <w:t>udogene regions</w:t>
      </w:r>
      <w:r w:rsidR="00C04341" w:rsidRPr="009D4085">
        <w:rPr>
          <w:rFonts w:ascii="Times New Roman" w:hAnsi="Times New Roman" w:cs="Times New Roman"/>
          <w:color w:val="000000" w:themeColor="text1"/>
          <w:lang w:eastAsia="zh-CN"/>
        </w:rPr>
        <w:t xml:space="preserve"> (</w:t>
      </w:r>
      <w:r w:rsidR="003D44E1" w:rsidRPr="009D4085">
        <w:rPr>
          <w:rFonts w:ascii="Times New Roman" w:hAnsi="Times New Roman" w:cs="Times New Roman"/>
          <w:color w:val="000000" w:themeColor="text1"/>
          <w:lang w:eastAsia="zh-CN"/>
        </w:rPr>
        <w:t>0.62% vs 0.51%</w:t>
      </w:r>
      <w:r w:rsidR="00C04341" w:rsidRPr="009D4085">
        <w:rPr>
          <w:rFonts w:ascii="Times New Roman" w:hAnsi="Times New Roman" w:cs="Times New Roman"/>
          <w:color w:val="000000" w:themeColor="text1"/>
          <w:lang w:eastAsia="zh-CN"/>
        </w:rPr>
        <w:t>)</w:t>
      </w:r>
      <w:r w:rsidR="00D13F6C" w:rsidRPr="009D4085">
        <w:rPr>
          <w:rFonts w:ascii="Times New Roman" w:hAnsi="Times New Roman" w:cs="Times New Roman"/>
          <w:color w:val="000000" w:themeColor="text1"/>
          <w:lang w:eastAsia="zh-CN"/>
        </w:rPr>
        <w:t xml:space="preserve"> than </w:t>
      </w:r>
      <w:r w:rsidR="00030687">
        <w:rPr>
          <w:rFonts w:ascii="Times New Roman" w:hAnsi="Times New Roman" w:cs="Times New Roman"/>
          <w:color w:val="000000" w:themeColor="text1"/>
          <w:lang w:eastAsia="zh-CN"/>
        </w:rPr>
        <w:t>African</w:t>
      </w:r>
      <w:r w:rsidR="000E56FC" w:rsidRPr="009D4085">
        <w:rPr>
          <w:rFonts w:ascii="Times New Roman" w:hAnsi="Times New Roman" w:cs="Times New Roman"/>
          <w:color w:val="000000" w:themeColor="text1"/>
          <w:lang w:eastAsia="zh-CN"/>
        </w:rPr>
        <w:t>.</w:t>
      </w:r>
      <w:commentRangeStart w:id="5"/>
      <w:proofErr w:type="gramEnd"/>
      <w:r w:rsidR="004B0941" w:rsidRPr="009D4085">
        <w:rPr>
          <w:rFonts w:ascii="Times New Roman" w:hAnsi="Times New Roman" w:cs="Times New Roman"/>
          <w:color w:val="000000" w:themeColor="text1"/>
          <w:lang w:eastAsia="zh-CN"/>
        </w:rPr>
        <w:t xml:space="preserve"> </w:t>
      </w:r>
      <w:r w:rsidR="0085684D" w:rsidRPr="009D4085">
        <w:rPr>
          <w:rFonts w:ascii="Times New Roman" w:hAnsi="Times New Roman" w:cs="Times New Roman"/>
          <w:color w:val="000000" w:themeColor="text1"/>
          <w:lang w:eastAsia="zh-CN"/>
        </w:rPr>
        <w:t xml:space="preserve">These </w:t>
      </w:r>
      <w:r w:rsidR="005906EA" w:rsidRPr="009D4085">
        <w:rPr>
          <w:rFonts w:ascii="Times New Roman" w:hAnsi="Times New Roman" w:cs="Times New Roman"/>
          <w:color w:val="000000" w:themeColor="text1"/>
          <w:lang w:eastAsia="zh-CN"/>
        </w:rPr>
        <w:t>findings</w:t>
      </w:r>
      <w:r w:rsidR="0085684D" w:rsidRPr="009D4085">
        <w:rPr>
          <w:rFonts w:ascii="Times New Roman" w:hAnsi="Times New Roman" w:cs="Times New Roman"/>
          <w:color w:val="000000" w:themeColor="text1"/>
          <w:lang w:eastAsia="zh-CN"/>
        </w:rPr>
        <w:t xml:space="preserve"> </w:t>
      </w:r>
      <w:r w:rsidR="0020510A" w:rsidRPr="009D4085">
        <w:rPr>
          <w:rFonts w:ascii="Times New Roman" w:hAnsi="Times New Roman" w:cs="Times New Roman"/>
          <w:color w:val="000000" w:themeColor="text1"/>
          <w:lang w:eastAsia="zh-CN"/>
        </w:rPr>
        <w:t>suggest</w:t>
      </w:r>
      <w:r w:rsidR="00D3702A" w:rsidRPr="009D4085">
        <w:rPr>
          <w:rFonts w:ascii="Times New Roman" w:hAnsi="Times New Roman" w:cs="Times New Roman"/>
          <w:color w:val="000000" w:themeColor="text1"/>
          <w:lang w:eastAsia="zh-CN"/>
        </w:rPr>
        <w:t xml:space="preserve"> </w:t>
      </w:r>
      <w:r w:rsidR="00270121">
        <w:rPr>
          <w:rFonts w:ascii="Times New Roman" w:hAnsi="Times New Roman" w:cs="Times New Roman"/>
          <w:color w:val="000000" w:themeColor="text1"/>
          <w:lang w:eastAsia="zh-CN"/>
        </w:rPr>
        <w:t>that the</w:t>
      </w:r>
      <w:r w:rsidR="00C8526F" w:rsidRPr="009D4085">
        <w:rPr>
          <w:rFonts w:ascii="Times New Roman" w:hAnsi="Times New Roman" w:cs="Times New Roman"/>
          <w:color w:val="000000" w:themeColor="text1"/>
          <w:lang w:eastAsia="zh-CN"/>
        </w:rPr>
        <w:t xml:space="preserve"> regulat</w:t>
      </w:r>
      <w:r w:rsidR="00120898" w:rsidRPr="009D4085">
        <w:rPr>
          <w:rFonts w:ascii="Times New Roman" w:hAnsi="Times New Roman" w:cs="Times New Roman"/>
          <w:color w:val="000000" w:themeColor="text1"/>
          <w:lang w:eastAsia="zh-CN"/>
        </w:rPr>
        <w:t>ory</w:t>
      </w:r>
      <w:r w:rsidR="00C8526F" w:rsidRPr="009D4085">
        <w:rPr>
          <w:rFonts w:ascii="Times New Roman" w:hAnsi="Times New Roman" w:cs="Times New Roman"/>
          <w:color w:val="000000" w:themeColor="text1"/>
          <w:lang w:eastAsia="zh-CN"/>
        </w:rPr>
        <w:t xml:space="preserve"> effects of MHBs </w:t>
      </w:r>
      <w:r w:rsidR="00B149CB">
        <w:rPr>
          <w:rFonts w:ascii="Times New Roman" w:hAnsi="Times New Roman" w:cs="Times New Roman"/>
          <w:color w:val="000000" w:themeColor="text1"/>
          <w:lang w:eastAsia="zh-CN"/>
        </w:rPr>
        <w:t xml:space="preserve">may have changed </w:t>
      </w:r>
      <w:r w:rsidR="00120898" w:rsidRPr="009D4085">
        <w:rPr>
          <w:rFonts w:ascii="Times New Roman" w:hAnsi="Times New Roman" w:cs="Times New Roman"/>
          <w:color w:val="000000" w:themeColor="text1"/>
          <w:lang w:eastAsia="zh-CN"/>
        </w:rPr>
        <w:t xml:space="preserve">in </w:t>
      </w:r>
      <w:r w:rsidR="00D73202" w:rsidRPr="009D4085">
        <w:rPr>
          <w:rFonts w:ascii="Times New Roman" w:hAnsi="Times New Roman" w:cs="Times New Roman"/>
          <w:color w:val="000000" w:themeColor="text1"/>
          <w:lang w:eastAsia="zh-CN"/>
        </w:rPr>
        <w:t xml:space="preserve">recent </w:t>
      </w:r>
      <w:r w:rsidR="003852CD" w:rsidRPr="009D4085">
        <w:rPr>
          <w:rFonts w:ascii="Times New Roman" w:hAnsi="Times New Roman" w:cs="Times New Roman"/>
          <w:color w:val="000000" w:themeColor="text1"/>
          <w:lang w:eastAsia="zh-CN"/>
        </w:rPr>
        <w:t>human evolution</w:t>
      </w:r>
      <w:r w:rsidR="00C8526F" w:rsidRPr="009D4085">
        <w:rPr>
          <w:rFonts w:ascii="Times New Roman" w:hAnsi="Times New Roman" w:cs="Times New Roman"/>
          <w:color w:val="000000" w:themeColor="text1"/>
          <w:lang w:eastAsia="zh-CN"/>
        </w:rPr>
        <w:t>.</w:t>
      </w:r>
      <w:r w:rsidR="0020510A" w:rsidRPr="009D4085">
        <w:rPr>
          <w:rFonts w:ascii="Times New Roman" w:hAnsi="Times New Roman" w:cs="Times New Roman"/>
          <w:color w:val="000000" w:themeColor="text1"/>
          <w:lang w:eastAsia="zh-CN"/>
        </w:rPr>
        <w:t xml:space="preserve"> </w:t>
      </w:r>
      <w:commentRangeEnd w:id="5"/>
      <w:r w:rsidR="00362A46">
        <w:rPr>
          <w:rStyle w:val="CommentReference"/>
        </w:rPr>
        <w:commentReference w:id="5"/>
      </w:r>
    </w:p>
    <w:p w14:paraId="4CE3ADF3" w14:textId="7B415D2A" w:rsidR="000218C4" w:rsidRPr="009D4085" w:rsidRDefault="00120898" w:rsidP="009D4085">
      <w:pPr>
        <w:spacing w:after="120" w:line="480" w:lineRule="auto"/>
        <w:ind w:firstLine="288"/>
        <w:jc w:val="both"/>
        <w:rPr>
          <w:rFonts w:ascii="Times New Roman" w:hAnsi="Times New Roman" w:cs="Times New Roman"/>
          <w:color w:val="000000" w:themeColor="text1"/>
          <w:lang w:eastAsia="zh-CN"/>
        </w:rPr>
      </w:pPr>
      <w:r w:rsidRPr="009D4085">
        <w:rPr>
          <w:rFonts w:ascii="Times New Roman" w:hAnsi="Times New Roman" w:cs="Times New Roman"/>
          <w:color w:val="000000" w:themeColor="text1"/>
          <w:lang w:eastAsia="zh-CN"/>
        </w:rPr>
        <w:t xml:space="preserve">From an </w:t>
      </w:r>
      <w:r w:rsidR="00B825CC" w:rsidRPr="009D4085">
        <w:rPr>
          <w:rFonts w:ascii="Times New Roman" w:hAnsi="Times New Roman" w:cs="Times New Roman"/>
          <w:color w:val="000000" w:themeColor="text1"/>
          <w:lang w:eastAsia="zh-CN"/>
        </w:rPr>
        <w:t>enrichment analysis based on 20,000 permutation</w:t>
      </w:r>
      <w:r w:rsidR="00850B9A">
        <w:rPr>
          <w:rFonts w:ascii="Times New Roman" w:hAnsi="Times New Roman" w:cs="Times New Roman"/>
          <w:color w:val="000000" w:themeColor="text1"/>
          <w:lang w:eastAsia="zh-CN"/>
        </w:rPr>
        <w:t>s</w:t>
      </w:r>
      <w:r w:rsidR="00B825CC" w:rsidRPr="009D4085">
        <w:rPr>
          <w:rFonts w:ascii="Times New Roman" w:hAnsi="Times New Roman" w:cs="Times New Roman"/>
          <w:color w:val="000000" w:themeColor="text1"/>
          <w:lang w:eastAsia="zh-CN"/>
        </w:rPr>
        <w:t xml:space="preserve">, </w:t>
      </w:r>
      <w:r w:rsidRPr="009D4085">
        <w:rPr>
          <w:rFonts w:ascii="Times New Roman" w:hAnsi="Times New Roman" w:cs="Times New Roman"/>
          <w:color w:val="000000" w:themeColor="text1"/>
          <w:lang w:eastAsia="zh-CN"/>
        </w:rPr>
        <w:t xml:space="preserve">we showed that </w:t>
      </w:r>
      <w:r w:rsidR="000B6B81" w:rsidRPr="009D4085">
        <w:rPr>
          <w:rFonts w:ascii="Times New Roman" w:hAnsi="Times New Roman" w:cs="Times New Roman"/>
          <w:color w:val="000000" w:themeColor="text1"/>
          <w:lang w:eastAsia="zh-CN"/>
        </w:rPr>
        <w:t xml:space="preserve">MHBs in </w:t>
      </w:r>
      <w:r w:rsidR="004D4EDF" w:rsidRPr="009D4085">
        <w:rPr>
          <w:rFonts w:ascii="Times New Roman" w:hAnsi="Times New Roman" w:cs="Times New Roman"/>
          <w:color w:val="000000" w:themeColor="text1"/>
          <w:lang w:eastAsia="zh-CN"/>
        </w:rPr>
        <w:t xml:space="preserve">both </w:t>
      </w:r>
      <w:r w:rsidR="000B6B81" w:rsidRPr="009D4085">
        <w:rPr>
          <w:rFonts w:ascii="Times New Roman" w:hAnsi="Times New Roman" w:cs="Times New Roman"/>
          <w:color w:val="000000" w:themeColor="text1"/>
          <w:lang w:eastAsia="zh-CN"/>
        </w:rPr>
        <w:t>population</w:t>
      </w:r>
      <w:r w:rsidR="00A75AF9" w:rsidRPr="009D4085">
        <w:rPr>
          <w:rFonts w:ascii="Times New Roman" w:hAnsi="Times New Roman" w:cs="Times New Roman"/>
          <w:color w:val="000000" w:themeColor="text1"/>
          <w:lang w:eastAsia="zh-CN"/>
        </w:rPr>
        <w:t>s</w:t>
      </w:r>
      <w:r w:rsidR="000B6B81" w:rsidRPr="009D4085">
        <w:rPr>
          <w:rFonts w:ascii="Times New Roman" w:hAnsi="Times New Roman" w:cs="Times New Roman"/>
          <w:color w:val="000000" w:themeColor="text1"/>
          <w:lang w:eastAsia="zh-CN"/>
        </w:rPr>
        <w:t xml:space="preserve"> were</w:t>
      </w:r>
      <w:r w:rsidR="00076442" w:rsidRPr="009D4085">
        <w:rPr>
          <w:rFonts w:ascii="Times New Roman" w:hAnsi="Times New Roman" w:cs="Times New Roman"/>
          <w:color w:val="000000" w:themeColor="text1"/>
          <w:lang w:eastAsia="zh-CN"/>
        </w:rPr>
        <w:t xml:space="preserve"> strong</w:t>
      </w:r>
      <w:r w:rsidR="006744F2" w:rsidRPr="009D4085">
        <w:rPr>
          <w:rFonts w:ascii="Times New Roman" w:hAnsi="Times New Roman" w:cs="Times New Roman"/>
          <w:color w:val="000000" w:themeColor="text1"/>
          <w:lang w:eastAsia="zh-CN"/>
        </w:rPr>
        <w:t>ly</w:t>
      </w:r>
      <w:r w:rsidR="00076442" w:rsidRPr="009D4085">
        <w:rPr>
          <w:rFonts w:ascii="Times New Roman" w:hAnsi="Times New Roman" w:cs="Times New Roman"/>
          <w:color w:val="000000" w:themeColor="text1"/>
          <w:lang w:eastAsia="zh-CN"/>
        </w:rPr>
        <w:t xml:space="preserve"> en</w:t>
      </w:r>
      <w:r w:rsidR="00CB599E" w:rsidRPr="009D4085">
        <w:rPr>
          <w:rFonts w:ascii="Times New Roman" w:hAnsi="Times New Roman" w:cs="Times New Roman"/>
          <w:color w:val="000000" w:themeColor="text1"/>
          <w:lang w:eastAsia="zh-CN"/>
        </w:rPr>
        <w:t>rich</w:t>
      </w:r>
      <w:r w:rsidR="006744F2" w:rsidRPr="009D4085">
        <w:rPr>
          <w:rFonts w:ascii="Times New Roman" w:hAnsi="Times New Roman" w:cs="Times New Roman"/>
          <w:color w:val="000000" w:themeColor="text1"/>
          <w:lang w:eastAsia="zh-CN"/>
        </w:rPr>
        <w:t>ed</w:t>
      </w:r>
      <w:r w:rsidR="00076442" w:rsidRPr="009D4085">
        <w:rPr>
          <w:rFonts w:ascii="Times New Roman" w:hAnsi="Times New Roman" w:cs="Times New Roman"/>
          <w:color w:val="000000" w:themeColor="text1"/>
          <w:lang w:eastAsia="zh-CN"/>
        </w:rPr>
        <w:t xml:space="preserve"> in </w:t>
      </w:r>
      <w:proofErr w:type="spellStart"/>
      <w:r w:rsidR="006A0D70" w:rsidRPr="009D4085">
        <w:rPr>
          <w:rFonts w:ascii="Times New Roman" w:hAnsi="Times New Roman" w:cs="Times New Roman"/>
          <w:color w:val="000000" w:themeColor="text1"/>
          <w:lang w:eastAsia="zh-CN"/>
        </w:rPr>
        <w:t>CpG</w:t>
      </w:r>
      <w:proofErr w:type="spellEnd"/>
      <w:r w:rsidR="006A0D70" w:rsidRPr="009D4085">
        <w:rPr>
          <w:rFonts w:ascii="Times New Roman" w:hAnsi="Times New Roman" w:cs="Times New Roman"/>
          <w:color w:val="000000" w:themeColor="text1"/>
          <w:lang w:eastAsia="zh-CN"/>
        </w:rPr>
        <w:t xml:space="preserve"> island</w:t>
      </w:r>
      <w:r w:rsidR="002B5F0D" w:rsidRPr="009D4085">
        <w:rPr>
          <w:rFonts w:ascii="Times New Roman" w:hAnsi="Times New Roman" w:cs="Times New Roman"/>
          <w:color w:val="000000" w:themeColor="text1"/>
          <w:lang w:eastAsia="zh-CN"/>
        </w:rPr>
        <w:t>s</w:t>
      </w:r>
      <w:r w:rsidR="002060EA" w:rsidRPr="009D4085">
        <w:rPr>
          <w:rFonts w:ascii="Times New Roman" w:hAnsi="Times New Roman" w:cs="Times New Roman"/>
          <w:color w:val="000000" w:themeColor="text1"/>
          <w:lang w:eastAsia="zh-CN"/>
        </w:rPr>
        <w:t xml:space="preserve"> </w:t>
      </w:r>
      <w:r w:rsidR="00E15577" w:rsidRPr="009D4085">
        <w:rPr>
          <w:rFonts w:ascii="Times New Roman" w:hAnsi="Times New Roman" w:cs="Times New Roman"/>
          <w:color w:val="000000" w:themeColor="text1"/>
          <w:lang w:eastAsia="zh-CN"/>
        </w:rPr>
        <w:t xml:space="preserve">and </w:t>
      </w:r>
      <w:r w:rsidRPr="009D4085">
        <w:rPr>
          <w:rFonts w:ascii="Times New Roman" w:hAnsi="Times New Roman" w:cs="Times New Roman"/>
          <w:color w:val="000000" w:themeColor="text1"/>
          <w:lang w:eastAsia="zh-CN"/>
        </w:rPr>
        <w:t>p</w:t>
      </w:r>
      <w:r w:rsidR="00E15577" w:rsidRPr="009D4085">
        <w:rPr>
          <w:rFonts w:ascii="Times New Roman" w:hAnsi="Times New Roman" w:cs="Times New Roman"/>
          <w:color w:val="000000" w:themeColor="text1"/>
          <w:lang w:eastAsia="zh-CN"/>
        </w:rPr>
        <w:t xml:space="preserve">oised promoter </w:t>
      </w:r>
      <w:r w:rsidR="002060EA" w:rsidRPr="009D4085">
        <w:rPr>
          <w:rFonts w:ascii="Times New Roman" w:hAnsi="Times New Roman" w:cs="Times New Roman"/>
          <w:color w:val="000000" w:themeColor="text1"/>
          <w:lang w:eastAsia="zh-CN"/>
        </w:rPr>
        <w:t>regions</w:t>
      </w:r>
      <w:r w:rsidRPr="009D4085">
        <w:rPr>
          <w:rFonts w:ascii="Times New Roman" w:hAnsi="Times New Roman" w:cs="Times New Roman"/>
          <w:color w:val="000000" w:themeColor="text1"/>
          <w:lang w:eastAsia="zh-CN"/>
        </w:rPr>
        <w:t xml:space="preserve"> (22</w:t>
      </w:r>
      <w:r w:rsidR="00DC32D4">
        <w:rPr>
          <w:rFonts w:ascii="Times New Roman" w:hAnsi="Times New Roman" w:cs="Times New Roman"/>
          <w:color w:val="000000" w:themeColor="text1"/>
          <w:lang w:eastAsia="zh-CN"/>
        </w:rPr>
        <w:t>-</w:t>
      </w:r>
      <w:r w:rsidRPr="009D4085">
        <w:rPr>
          <w:rFonts w:ascii="Times New Roman" w:hAnsi="Times New Roman" w:cs="Times New Roman"/>
          <w:color w:val="000000" w:themeColor="text1"/>
          <w:lang w:eastAsia="zh-CN"/>
        </w:rPr>
        <w:t xml:space="preserve"> and 19</w:t>
      </w:r>
      <w:r w:rsidR="00DC32D4">
        <w:rPr>
          <w:rFonts w:ascii="Times New Roman" w:hAnsi="Times New Roman" w:cs="Times New Roman"/>
          <w:color w:val="000000" w:themeColor="text1"/>
          <w:lang w:eastAsia="zh-CN"/>
        </w:rPr>
        <w:t>-fold</w:t>
      </w:r>
      <w:r w:rsidRPr="009D4085">
        <w:rPr>
          <w:rFonts w:ascii="Times New Roman" w:hAnsi="Times New Roman" w:cs="Times New Roman"/>
          <w:color w:val="000000" w:themeColor="text1"/>
          <w:lang w:eastAsia="zh-CN"/>
        </w:rPr>
        <w:t xml:space="preserve"> in European MHBs</w:t>
      </w:r>
      <w:r w:rsidR="00B46118">
        <w:rPr>
          <w:rFonts w:ascii="Times New Roman" w:hAnsi="Times New Roman" w:cs="Times New Roman"/>
          <w:color w:val="000000" w:themeColor="text1"/>
          <w:lang w:eastAsia="zh-CN"/>
        </w:rPr>
        <w:t>;</w:t>
      </w:r>
      <w:r w:rsidRPr="009D4085">
        <w:rPr>
          <w:rFonts w:ascii="Times New Roman" w:hAnsi="Times New Roman" w:cs="Times New Roman"/>
          <w:color w:val="000000" w:themeColor="text1"/>
          <w:lang w:eastAsia="zh-CN"/>
        </w:rPr>
        <w:t xml:space="preserve"> and 35</w:t>
      </w:r>
      <w:r w:rsidR="00C202BE">
        <w:rPr>
          <w:rFonts w:ascii="Times New Roman" w:hAnsi="Times New Roman" w:cs="Times New Roman"/>
          <w:color w:val="000000" w:themeColor="text1"/>
          <w:lang w:eastAsia="zh-CN"/>
        </w:rPr>
        <w:t>- and 31-fold</w:t>
      </w:r>
      <w:r w:rsidRPr="009D4085">
        <w:rPr>
          <w:rFonts w:ascii="Times New Roman" w:hAnsi="Times New Roman" w:cs="Times New Roman"/>
          <w:color w:val="000000" w:themeColor="text1"/>
          <w:lang w:eastAsia="zh-CN"/>
        </w:rPr>
        <w:t xml:space="preserve"> in African MHBs)</w:t>
      </w:r>
      <w:r w:rsidR="00C20FC5" w:rsidRPr="009D4085">
        <w:rPr>
          <w:rFonts w:ascii="Times New Roman" w:hAnsi="Times New Roman" w:cs="Times New Roman"/>
          <w:color w:val="000000" w:themeColor="text1"/>
          <w:lang w:eastAsia="zh-CN"/>
        </w:rPr>
        <w:t xml:space="preserve"> (</w:t>
      </w:r>
      <w:r w:rsidR="005C22B3" w:rsidRPr="009D4085">
        <w:rPr>
          <w:rFonts w:ascii="Times New Roman" w:hAnsi="Times New Roman" w:cs="Times New Roman"/>
          <w:color w:val="000000" w:themeColor="text1"/>
          <w:lang w:eastAsia="zh-CN"/>
        </w:rPr>
        <w:t xml:space="preserve">Figure 1D and </w:t>
      </w:r>
      <w:r w:rsidR="00C20FC5" w:rsidRPr="009D4085">
        <w:rPr>
          <w:rFonts w:ascii="Times New Roman" w:hAnsi="Times New Roman" w:cs="Times New Roman"/>
          <w:color w:val="000000" w:themeColor="text1"/>
          <w:lang w:eastAsia="zh-CN"/>
        </w:rPr>
        <w:t xml:space="preserve">Supplementary Table </w:t>
      </w:r>
      <w:r w:rsidR="0046416D" w:rsidRPr="009D4085">
        <w:rPr>
          <w:rFonts w:ascii="Times New Roman" w:hAnsi="Times New Roman" w:cs="Times New Roman"/>
          <w:color w:val="000000" w:themeColor="text1"/>
          <w:lang w:eastAsia="zh-CN"/>
        </w:rPr>
        <w:t>6</w:t>
      </w:r>
      <w:r w:rsidR="00C20FC5" w:rsidRPr="009D4085">
        <w:rPr>
          <w:rFonts w:ascii="Times New Roman" w:hAnsi="Times New Roman" w:cs="Times New Roman"/>
          <w:color w:val="000000" w:themeColor="text1"/>
          <w:lang w:eastAsia="zh-CN"/>
        </w:rPr>
        <w:t>)</w:t>
      </w:r>
      <w:r w:rsidR="00D12B99" w:rsidRPr="009D4085">
        <w:rPr>
          <w:rFonts w:ascii="Times New Roman" w:hAnsi="Times New Roman" w:cs="Times New Roman"/>
          <w:color w:val="000000" w:themeColor="text1"/>
          <w:lang w:eastAsia="zh-CN"/>
        </w:rPr>
        <w:t xml:space="preserve">. </w:t>
      </w:r>
      <w:r w:rsidR="00706FC3" w:rsidRPr="009D4085">
        <w:rPr>
          <w:rFonts w:ascii="Times New Roman" w:hAnsi="Times New Roman" w:cs="Times New Roman"/>
          <w:color w:val="000000" w:themeColor="text1"/>
          <w:lang w:eastAsia="zh-CN"/>
        </w:rPr>
        <w:t xml:space="preserve">Furthermore, </w:t>
      </w:r>
      <w:r w:rsidR="00647F27" w:rsidRPr="009D4085">
        <w:rPr>
          <w:rFonts w:ascii="Times New Roman" w:hAnsi="Times New Roman" w:cs="Times New Roman"/>
          <w:color w:val="000000" w:themeColor="text1"/>
          <w:lang w:eastAsia="zh-CN"/>
        </w:rPr>
        <w:t xml:space="preserve">we observed a modest enrichment of MHBs in </w:t>
      </w:r>
      <w:proofErr w:type="spellStart"/>
      <w:r w:rsidR="00DB77AE" w:rsidRPr="009D4085">
        <w:rPr>
          <w:rFonts w:ascii="Times New Roman" w:hAnsi="Times New Roman" w:cs="Times New Roman"/>
          <w:color w:val="000000" w:themeColor="text1"/>
          <w:lang w:eastAsia="zh-CN"/>
        </w:rPr>
        <w:t>CpG</w:t>
      </w:r>
      <w:proofErr w:type="spellEnd"/>
      <w:r w:rsidR="00DB77AE" w:rsidRPr="009D4085">
        <w:rPr>
          <w:rFonts w:ascii="Times New Roman" w:hAnsi="Times New Roman" w:cs="Times New Roman"/>
          <w:color w:val="000000" w:themeColor="text1"/>
          <w:lang w:eastAsia="zh-CN"/>
        </w:rPr>
        <w:t xml:space="preserve"> shore</w:t>
      </w:r>
      <w:r w:rsidR="00E93F08" w:rsidRPr="009D4085">
        <w:rPr>
          <w:rFonts w:ascii="Times New Roman" w:hAnsi="Times New Roman" w:cs="Times New Roman"/>
          <w:color w:val="000000" w:themeColor="text1"/>
          <w:lang w:eastAsia="zh-CN"/>
        </w:rPr>
        <w:t xml:space="preserve">s, coding exons, </w:t>
      </w:r>
      <w:r w:rsidR="00296712" w:rsidRPr="009D4085">
        <w:rPr>
          <w:rFonts w:ascii="Times New Roman" w:hAnsi="Times New Roman" w:cs="Times New Roman"/>
          <w:color w:val="000000" w:themeColor="text1"/>
          <w:lang w:eastAsia="zh-CN"/>
        </w:rPr>
        <w:t>enhancers</w:t>
      </w:r>
      <w:r w:rsidR="00E93F08" w:rsidRPr="009D4085">
        <w:rPr>
          <w:rFonts w:ascii="Times New Roman" w:hAnsi="Times New Roman" w:cs="Times New Roman"/>
          <w:color w:val="000000" w:themeColor="text1"/>
          <w:lang w:eastAsia="zh-CN"/>
        </w:rPr>
        <w:t xml:space="preserve">, active promoters, weak promoters, </w:t>
      </w:r>
      <w:r w:rsidR="0062327E" w:rsidRPr="009D4085">
        <w:rPr>
          <w:rFonts w:ascii="Times New Roman" w:hAnsi="Times New Roman" w:cs="Times New Roman"/>
          <w:color w:val="000000" w:themeColor="text1"/>
          <w:lang w:eastAsia="zh-CN"/>
        </w:rPr>
        <w:t>5’ untranslated region</w:t>
      </w:r>
      <w:r w:rsidR="00566A24">
        <w:rPr>
          <w:rFonts w:ascii="Times New Roman" w:hAnsi="Times New Roman" w:cs="Times New Roman"/>
          <w:color w:val="000000" w:themeColor="text1"/>
          <w:lang w:eastAsia="zh-CN"/>
        </w:rPr>
        <w:t>s</w:t>
      </w:r>
      <w:r w:rsidR="0062327E" w:rsidRPr="009D4085">
        <w:rPr>
          <w:rFonts w:ascii="Times New Roman" w:hAnsi="Times New Roman" w:cs="Times New Roman"/>
          <w:color w:val="000000" w:themeColor="text1"/>
          <w:lang w:eastAsia="zh-CN"/>
        </w:rPr>
        <w:t xml:space="preserve"> (5’ UTR), </w:t>
      </w:r>
      <w:r w:rsidR="00296712" w:rsidRPr="009D4085">
        <w:rPr>
          <w:rFonts w:ascii="Times New Roman" w:hAnsi="Times New Roman" w:cs="Times New Roman"/>
          <w:color w:val="000000" w:themeColor="text1"/>
          <w:lang w:eastAsia="zh-CN"/>
        </w:rPr>
        <w:t>3’ UTR</w:t>
      </w:r>
      <w:r w:rsidR="00566A24">
        <w:rPr>
          <w:rFonts w:ascii="Times New Roman" w:hAnsi="Times New Roman" w:cs="Times New Roman"/>
          <w:color w:val="000000" w:themeColor="text1"/>
          <w:lang w:eastAsia="zh-CN"/>
        </w:rPr>
        <w:t>s</w:t>
      </w:r>
      <w:r w:rsidR="00296712" w:rsidRPr="009D4085">
        <w:rPr>
          <w:rFonts w:ascii="Times New Roman" w:hAnsi="Times New Roman" w:cs="Times New Roman"/>
          <w:color w:val="000000" w:themeColor="text1"/>
          <w:lang w:eastAsia="zh-CN"/>
        </w:rPr>
        <w:t>, downstream</w:t>
      </w:r>
      <w:r w:rsidR="002627DE" w:rsidRPr="009D4085">
        <w:rPr>
          <w:rFonts w:ascii="Times New Roman" w:hAnsi="Times New Roman" w:cs="Times New Roman"/>
          <w:color w:val="000000" w:themeColor="text1"/>
          <w:lang w:eastAsia="zh-CN"/>
        </w:rPr>
        <w:t xml:space="preserve"> regions</w:t>
      </w:r>
      <w:r w:rsidR="00296712" w:rsidRPr="009D4085">
        <w:rPr>
          <w:rFonts w:ascii="Times New Roman" w:hAnsi="Times New Roman" w:cs="Times New Roman"/>
          <w:color w:val="000000" w:themeColor="text1"/>
          <w:lang w:eastAsia="zh-CN"/>
        </w:rPr>
        <w:t>, insulators</w:t>
      </w:r>
      <w:r w:rsidR="009C0B29" w:rsidRPr="009D4085">
        <w:rPr>
          <w:rFonts w:ascii="Times New Roman" w:hAnsi="Times New Roman" w:cs="Times New Roman"/>
          <w:color w:val="000000" w:themeColor="text1"/>
          <w:lang w:eastAsia="zh-CN"/>
        </w:rPr>
        <w:t>,</w:t>
      </w:r>
      <w:r w:rsidR="00296712" w:rsidRPr="009D4085">
        <w:rPr>
          <w:rFonts w:ascii="Times New Roman" w:hAnsi="Times New Roman" w:cs="Times New Roman"/>
          <w:color w:val="000000" w:themeColor="text1"/>
          <w:lang w:eastAsia="zh-CN"/>
        </w:rPr>
        <w:t xml:space="preserve"> </w:t>
      </w:r>
      <w:r w:rsidR="00296712" w:rsidRPr="009D4085">
        <w:rPr>
          <w:rFonts w:ascii="Times New Roman" w:hAnsi="Times New Roman" w:cs="Times New Roman"/>
          <w:noProof/>
          <w:color w:val="000000" w:themeColor="text1"/>
          <w:lang w:eastAsia="zh-CN"/>
        </w:rPr>
        <w:t>and</w:t>
      </w:r>
      <w:r w:rsidR="00296712" w:rsidRPr="009D4085">
        <w:rPr>
          <w:rFonts w:ascii="Times New Roman" w:hAnsi="Times New Roman" w:cs="Times New Roman"/>
          <w:color w:val="000000" w:themeColor="text1"/>
          <w:lang w:eastAsia="zh-CN"/>
        </w:rPr>
        <w:t xml:space="preserve"> </w:t>
      </w:r>
      <w:r w:rsidR="00D1696F" w:rsidRPr="009D4085">
        <w:rPr>
          <w:rFonts w:ascii="Times New Roman" w:hAnsi="Times New Roman" w:cs="Times New Roman"/>
          <w:color w:val="000000" w:themeColor="text1"/>
          <w:lang w:eastAsia="zh-CN"/>
        </w:rPr>
        <w:t>pseudogenes.</w:t>
      </w:r>
      <w:r w:rsidR="00A94ADF" w:rsidRPr="009D4085">
        <w:rPr>
          <w:rFonts w:ascii="Times New Roman" w:hAnsi="Times New Roman" w:cs="Times New Roman"/>
          <w:color w:val="000000" w:themeColor="text1"/>
          <w:lang w:eastAsia="zh-CN"/>
        </w:rPr>
        <w:t xml:space="preserve"> </w:t>
      </w:r>
      <w:r w:rsidR="00DB706F" w:rsidRPr="009D4085">
        <w:rPr>
          <w:rFonts w:ascii="Times New Roman" w:hAnsi="Times New Roman" w:cs="Times New Roman"/>
          <w:color w:val="000000" w:themeColor="text1"/>
          <w:lang w:eastAsia="zh-CN"/>
        </w:rPr>
        <w:t xml:space="preserve">Together, </w:t>
      </w:r>
      <w:r w:rsidR="00D57DA8" w:rsidRPr="009D4085">
        <w:rPr>
          <w:rFonts w:ascii="Times New Roman" w:hAnsi="Times New Roman" w:cs="Times New Roman"/>
          <w:color w:val="000000" w:themeColor="text1"/>
          <w:lang w:eastAsia="zh-CN"/>
        </w:rPr>
        <w:t>t</w:t>
      </w:r>
      <w:r w:rsidR="00EF28A9" w:rsidRPr="009D4085">
        <w:rPr>
          <w:rFonts w:ascii="Times New Roman" w:hAnsi="Times New Roman" w:cs="Times New Roman"/>
          <w:color w:val="000000" w:themeColor="text1"/>
          <w:lang w:eastAsia="zh-CN"/>
        </w:rPr>
        <w:t>he</w:t>
      </w:r>
      <w:r w:rsidR="007B3778" w:rsidRPr="009D4085">
        <w:rPr>
          <w:rFonts w:ascii="Times New Roman" w:hAnsi="Times New Roman" w:cs="Times New Roman"/>
          <w:color w:val="000000" w:themeColor="text1"/>
          <w:lang w:eastAsia="zh-CN"/>
        </w:rPr>
        <w:t xml:space="preserve"> </w:t>
      </w:r>
      <w:r w:rsidR="00BE2DC8" w:rsidRPr="009D4085">
        <w:rPr>
          <w:rFonts w:ascii="Times New Roman" w:hAnsi="Times New Roman" w:cs="Times New Roman"/>
          <w:color w:val="000000" w:themeColor="text1"/>
          <w:lang w:eastAsia="zh-CN"/>
        </w:rPr>
        <w:t xml:space="preserve">results </w:t>
      </w:r>
      <w:r w:rsidRPr="009D4085">
        <w:rPr>
          <w:rFonts w:ascii="Times New Roman" w:hAnsi="Times New Roman" w:cs="Times New Roman"/>
          <w:color w:val="000000" w:themeColor="text1"/>
          <w:lang w:eastAsia="zh-CN"/>
        </w:rPr>
        <w:t>suggest a</w:t>
      </w:r>
      <w:r w:rsidR="00BE2DC8" w:rsidRPr="009D4085">
        <w:rPr>
          <w:rFonts w:ascii="Times New Roman" w:hAnsi="Times New Roman" w:cs="Times New Roman"/>
          <w:color w:val="000000" w:themeColor="text1"/>
          <w:lang w:eastAsia="zh-CN"/>
        </w:rPr>
        <w:t xml:space="preserve"> </w:t>
      </w:r>
      <w:r w:rsidR="00C067C4">
        <w:rPr>
          <w:rFonts w:ascii="Times New Roman" w:hAnsi="Times New Roman" w:cs="Times New Roman"/>
          <w:color w:val="000000" w:themeColor="text1"/>
          <w:lang w:eastAsia="zh-CN"/>
        </w:rPr>
        <w:t>possible</w:t>
      </w:r>
      <w:r w:rsidR="00C067C4" w:rsidRPr="009D4085">
        <w:rPr>
          <w:rFonts w:ascii="Times New Roman" w:hAnsi="Times New Roman" w:cs="Times New Roman"/>
          <w:color w:val="000000" w:themeColor="text1"/>
          <w:lang w:eastAsia="zh-CN"/>
        </w:rPr>
        <w:t xml:space="preserve"> </w:t>
      </w:r>
      <w:r w:rsidR="00B7414D" w:rsidRPr="009D4085">
        <w:rPr>
          <w:rFonts w:ascii="Times New Roman" w:hAnsi="Times New Roman" w:cs="Times New Roman"/>
          <w:color w:val="000000" w:themeColor="text1"/>
          <w:lang w:eastAsia="zh-CN"/>
        </w:rPr>
        <w:t>role of MHB</w:t>
      </w:r>
      <w:r w:rsidR="000C5892">
        <w:rPr>
          <w:rFonts w:ascii="Times New Roman" w:hAnsi="Times New Roman" w:cs="Times New Roman"/>
          <w:color w:val="000000" w:themeColor="text1"/>
          <w:lang w:eastAsia="zh-CN"/>
        </w:rPr>
        <w:t>s</w:t>
      </w:r>
      <w:r w:rsidR="00B7414D" w:rsidRPr="009D4085">
        <w:rPr>
          <w:rFonts w:ascii="Times New Roman" w:hAnsi="Times New Roman" w:cs="Times New Roman"/>
          <w:color w:val="000000" w:themeColor="text1"/>
          <w:lang w:eastAsia="zh-CN"/>
        </w:rPr>
        <w:t xml:space="preserve"> in </w:t>
      </w:r>
      <w:r w:rsidR="00393C43" w:rsidRPr="009D4085">
        <w:rPr>
          <w:rFonts w:ascii="Times New Roman" w:hAnsi="Times New Roman" w:cs="Times New Roman"/>
          <w:color w:val="000000" w:themeColor="text1"/>
          <w:lang w:eastAsia="zh-CN"/>
        </w:rPr>
        <w:t>transcriptional regulation</w:t>
      </w:r>
      <w:r w:rsidR="00F62330" w:rsidRPr="009D4085">
        <w:rPr>
          <w:rFonts w:ascii="Times New Roman" w:hAnsi="Times New Roman" w:cs="Times New Roman"/>
          <w:color w:val="000000" w:themeColor="text1"/>
          <w:lang w:eastAsia="zh-CN"/>
        </w:rPr>
        <w:t>.</w:t>
      </w:r>
      <w:r w:rsidR="00446A66" w:rsidRPr="009D4085">
        <w:rPr>
          <w:rFonts w:ascii="Times New Roman" w:hAnsi="Times New Roman" w:cs="Times New Roman"/>
          <w:color w:val="000000" w:themeColor="text1"/>
          <w:lang w:eastAsia="zh-CN"/>
        </w:rPr>
        <w:t xml:space="preserve"> </w:t>
      </w:r>
      <w:r w:rsidR="0065764B" w:rsidRPr="009D4085">
        <w:rPr>
          <w:rFonts w:ascii="Times New Roman" w:hAnsi="Times New Roman" w:cs="Times New Roman"/>
          <w:color w:val="000000" w:themeColor="text1"/>
          <w:lang w:eastAsia="zh-CN"/>
        </w:rPr>
        <w:t xml:space="preserve">In addition, </w:t>
      </w:r>
      <w:r w:rsidR="00820B17" w:rsidRPr="009D4085">
        <w:rPr>
          <w:rFonts w:ascii="Times New Roman" w:hAnsi="Times New Roman" w:cs="Times New Roman"/>
          <w:color w:val="000000" w:themeColor="text1"/>
          <w:lang w:eastAsia="zh-CN"/>
        </w:rPr>
        <w:t>consistent with</w:t>
      </w:r>
      <w:r w:rsidR="00587FD8" w:rsidRPr="009D4085">
        <w:rPr>
          <w:rFonts w:ascii="Times New Roman" w:hAnsi="Times New Roman" w:cs="Times New Roman"/>
          <w:color w:val="000000" w:themeColor="text1"/>
          <w:lang w:eastAsia="zh-CN"/>
        </w:rPr>
        <w:t xml:space="preserve"> results of </w:t>
      </w:r>
      <w:r w:rsidR="00031D3F" w:rsidRPr="009D4085">
        <w:rPr>
          <w:rFonts w:ascii="Times New Roman" w:hAnsi="Times New Roman" w:cs="Times New Roman"/>
          <w:color w:val="000000" w:themeColor="text1"/>
          <w:lang w:eastAsia="zh-CN"/>
        </w:rPr>
        <w:t xml:space="preserve">genomic </w:t>
      </w:r>
      <w:r w:rsidR="00587FD8" w:rsidRPr="009D4085">
        <w:rPr>
          <w:rFonts w:ascii="Times New Roman" w:hAnsi="Times New Roman" w:cs="Times New Roman"/>
          <w:color w:val="000000" w:themeColor="text1"/>
          <w:lang w:eastAsia="zh-CN"/>
        </w:rPr>
        <w:t>feature annotation</w:t>
      </w:r>
      <w:r w:rsidR="005520DF" w:rsidRPr="009D4085">
        <w:rPr>
          <w:rFonts w:ascii="Times New Roman" w:hAnsi="Times New Roman" w:cs="Times New Roman"/>
          <w:color w:val="000000" w:themeColor="text1"/>
          <w:lang w:eastAsia="zh-CN"/>
        </w:rPr>
        <w:t xml:space="preserve">, </w:t>
      </w:r>
      <w:r w:rsidR="00B9273D" w:rsidRPr="009D4085">
        <w:rPr>
          <w:rFonts w:ascii="Times New Roman" w:hAnsi="Times New Roman" w:cs="Times New Roman"/>
          <w:color w:val="000000" w:themeColor="text1"/>
          <w:lang w:eastAsia="zh-CN"/>
        </w:rPr>
        <w:t xml:space="preserve">African MHBs </w:t>
      </w:r>
      <w:r w:rsidR="00F87337" w:rsidRPr="009D4085">
        <w:rPr>
          <w:rFonts w:ascii="Times New Roman" w:hAnsi="Times New Roman" w:cs="Times New Roman"/>
          <w:color w:val="000000" w:themeColor="text1"/>
          <w:lang w:eastAsia="zh-CN"/>
        </w:rPr>
        <w:t xml:space="preserve">had </w:t>
      </w:r>
      <w:r w:rsidR="00207C32">
        <w:rPr>
          <w:rFonts w:ascii="Times New Roman" w:hAnsi="Times New Roman" w:cs="Times New Roman"/>
          <w:color w:val="000000" w:themeColor="text1"/>
          <w:lang w:eastAsia="zh-CN"/>
        </w:rPr>
        <w:t>higher</w:t>
      </w:r>
      <w:r w:rsidRPr="009D4085">
        <w:rPr>
          <w:rFonts w:ascii="Times New Roman" w:hAnsi="Times New Roman" w:cs="Times New Roman"/>
          <w:color w:val="000000" w:themeColor="text1"/>
          <w:lang w:eastAsia="zh-CN"/>
        </w:rPr>
        <w:t xml:space="preserve"> </w:t>
      </w:r>
      <w:r w:rsidR="00F87337" w:rsidRPr="009D4085">
        <w:rPr>
          <w:rFonts w:ascii="Times New Roman" w:hAnsi="Times New Roman" w:cs="Times New Roman"/>
          <w:color w:val="000000" w:themeColor="text1"/>
          <w:lang w:eastAsia="zh-CN"/>
        </w:rPr>
        <w:t xml:space="preserve">enrichment in gene </w:t>
      </w:r>
      <w:r w:rsidR="00B9273D" w:rsidRPr="009D4085">
        <w:rPr>
          <w:rFonts w:ascii="Times New Roman" w:hAnsi="Times New Roman" w:cs="Times New Roman"/>
          <w:color w:val="000000" w:themeColor="text1"/>
          <w:lang w:eastAsia="zh-CN"/>
        </w:rPr>
        <w:t>promoter and enhancer regions</w:t>
      </w:r>
      <w:r w:rsidRPr="009D4085">
        <w:rPr>
          <w:rFonts w:ascii="Times New Roman" w:hAnsi="Times New Roman" w:cs="Times New Roman"/>
          <w:color w:val="000000" w:themeColor="text1"/>
          <w:lang w:eastAsia="zh-CN"/>
        </w:rPr>
        <w:t xml:space="preserve"> than their European </w:t>
      </w:r>
      <w:r w:rsidRPr="009D4085">
        <w:rPr>
          <w:rFonts w:ascii="Times New Roman" w:hAnsi="Times New Roman" w:cs="Times New Roman"/>
          <w:color w:val="000000" w:themeColor="text1"/>
          <w:lang w:eastAsia="zh-CN"/>
        </w:rPr>
        <w:lastRenderedPageBreak/>
        <w:t>counterparts</w:t>
      </w:r>
      <w:r w:rsidR="001968CF" w:rsidRPr="009D4085">
        <w:rPr>
          <w:rFonts w:ascii="Times New Roman" w:hAnsi="Times New Roman" w:cs="Times New Roman"/>
          <w:color w:val="000000" w:themeColor="text1"/>
          <w:lang w:eastAsia="zh-CN"/>
        </w:rPr>
        <w:t xml:space="preserve">, also </w:t>
      </w:r>
      <w:r w:rsidRPr="009D4085">
        <w:rPr>
          <w:rFonts w:ascii="Times New Roman" w:hAnsi="Times New Roman" w:cs="Times New Roman"/>
          <w:color w:val="000000" w:themeColor="text1"/>
          <w:lang w:eastAsia="zh-CN"/>
        </w:rPr>
        <w:t xml:space="preserve">supporting the idea </w:t>
      </w:r>
      <w:r w:rsidR="001968CF" w:rsidRPr="009D4085">
        <w:rPr>
          <w:rFonts w:ascii="Times New Roman" w:hAnsi="Times New Roman" w:cs="Times New Roman"/>
          <w:color w:val="000000" w:themeColor="text1"/>
          <w:lang w:eastAsia="zh-CN"/>
        </w:rPr>
        <w:t>that the regulat</w:t>
      </w:r>
      <w:r w:rsidR="005C499B" w:rsidRPr="009D4085">
        <w:rPr>
          <w:rFonts w:ascii="Times New Roman" w:hAnsi="Times New Roman" w:cs="Times New Roman"/>
          <w:color w:val="000000" w:themeColor="text1"/>
          <w:lang w:eastAsia="zh-CN"/>
        </w:rPr>
        <w:t>ory</w:t>
      </w:r>
      <w:r w:rsidR="001968CF" w:rsidRPr="009D4085">
        <w:rPr>
          <w:rFonts w:ascii="Times New Roman" w:hAnsi="Times New Roman" w:cs="Times New Roman"/>
          <w:color w:val="000000" w:themeColor="text1"/>
          <w:lang w:eastAsia="zh-CN"/>
        </w:rPr>
        <w:t xml:space="preserve"> effects </w:t>
      </w:r>
      <w:r w:rsidR="00FD72A7" w:rsidRPr="009D4085">
        <w:rPr>
          <w:rFonts w:ascii="Times New Roman" w:hAnsi="Times New Roman" w:cs="Times New Roman"/>
          <w:color w:val="000000" w:themeColor="text1"/>
          <w:lang w:eastAsia="zh-CN"/>
        </w:rPr>
        <w:t xml:space="preserve">of MHBs </w:t>
      </w:r>
      <w:r w:rsidR="005C499B" w:rsidRPr="009D4085">
        <w:rPr>
          <w:rFonts w:ascii="Times New Roman" w:hAnsi="Times New Roman" w:cs="Times New Roman"/>
          <w:color w:val="000000" w:themeColor="text1"/>
          <w:lang w:eastAsia="zh-CN"/>
        </w:rPr>
        <w:t xml:space="preserve">are </w:t>
      </w:r>
      <w:r w:rsidR="00FD4D7F">
        <w:rPr>
          <w:rFonts w:ascii="Times New Roman" w:hAnsi="Times New Roman" w:cs="Times New Roman"/>
          <w:color w:val="000000" w:themeColor="text1"/>
          <w:lang w:eastAsia="zh-CN"/>
        </w:rPr>
        <w:t>divergent</w:t>
      </w:r>
      <w:r w:rsidR="00FD4D7F" w:rsidRPr="009D4085">
        <w:rPr>
          <w:rFonts w:ascii="Times New Roman" w:hAnsi="Times New Roman" w:cs="Times New Roman"/>
          <w:color w:val="000000" w:themeColor="text1"/>
          <w:lang w:eastAsia="zh-CN"/>
        </w:rPr>
        <w:t xml:space="preserve"> </w:t>
      </w:r>
      <w:r w:rsidR="005C499B" w:rsidRPr="009D4085">
        <w:rPr>
          <w:rFonts w:ascii="Times New Roman" w:hAnsi="Times New Roman" w:cs="Times New Roman"/>
          <w:color w:val="000000" w:themeColor="text1"/>
          <w:lang w:eastAsia="zh-CN"/>
        </w:rPr>
        <w:t xml:space="preserve">in </w:t>
      </w:r>
      <w:r w:rsidR="00910ECD" w:rsidRPr="009D4085">
        <w:rPr>
          <w:rFonts w:ascii="Times New Roman" w:hAnsi="Times New Roman" w:cs="Times New Roman"/>
          <w:color w:val="000000" w:themeColor="text1"/>
          <w:lang w:eastAsia="zh-CN"/>
        </w:rPr>
        <w:t>African and European populations</w:t>
      </w:r>
      <w:r w:rsidR="001968CF" w:rsidRPr="009D4085">
        <w:rPr>
          <w:rFonts w:ascii="Times New Roman" w:hAnsi="Times New Roman" w:cs="Times New Roman"/>
          <w:color w:val="000000" w:themeColor="text1"/>
          <w:lang w:eastAsia="zh-CN"/>
        </w:rPr>
        <w:t>.</w:t>
      </w:r>
    </w:p>
    <w:p w14:paraId="4246A543" w14:textId="3DC3C768" w:rsidR="003A3B01" w:rsidRPr="009D4085" w:rsidRDefault="000F59E2" w:rsidP="009D4085">
      <w:pPr>
        <w:spacing w:after="120" w:line="480" w:lineRule="auto"/>
        <w:rPr>
          <w:rFonts w:ascii="Times New Roman" w:hAnsi="Times New Roman" w:cs="Times New Roman"/>
          <w:b/>
          <w:bCs/>
          <w:color w:val="000000" w:themeColor="text1"/>
          <w:lang w:eastAsia="zh-CN"/>
        </w:rPr>
      </w:pPr>
      <w:r w:rsidRPr="009D4085">
        <w:rPr>
          <w:rFonts w:ascii="Times New Roman" w:hAnsi="Times New Roman" w:cs="Times New Roman"/>
          <w:b/>
          <w:bCs/>
          <w:color w:val="000000" w:themeColor="text1"/>
          <w:lang w:eastAsia="zh-CN"/>
        </w:rPr>
        <w:t>Population</w:t>
      </w:r>
      <w:r w:rsidR="008C27F2" w:rsidRPr="009D4085">
        <w:rPr>
          <w:rFonts w:ascii="Times New Roman" w:hAnsi="Times New Roman" w:cs="Times New Roman"/>
          <w:b/>
          <w:bCs/>
          <w:color w:val="000000" w:themeColor="text1"/>
          <w:lang w:eastAsia="zh-CN"/>
        </w:rPr>
        <w:t>-</w:t>
      </w:r>
      <w:r w:rsidR="00171D1B" w:rsidRPr="009D4085">
        <w:rPr>
          <w:rFonts w:ascii="Times New Roman" w:hAnsi="Times New Roman" w:cs="Times New Roman"/>
          <w:b/>
          <w:bCs/>
          <w:color w:val="000000" w:themeColor="text1"/>
          <w:lang w:eastAsia="zh-CN"/>
        </w:rPr>
        <w:t>specific</w:t>
      </w:r>
      <w:r w:rsidRPr="009D4085">
        <w:rPr>
          <w:rFonts w:ascii="Times New Roman" w:hAnsi="Times New Roman" w:cs="Times New Roman"/>
          <w:b/>
          <w:bCs/>
          <w:color w:val="000000" w:themeColor="text1"/>
          <w:lang w:eastAsia="zh-CN"/>
        </w:rPr>
        <w:t xml:space="preserve"> </w:t>
      </w:r>
      <w:r w:rsidR="001E16C2">
        <w:rPr>
          <w:rFonts w:ascii="Times New Roman" w:hAnsi="Times New Roman" w:cs="Times New Roman"/>
          <w:b/>
          <w:bCs/>
          <w:color w:val="000000" w:themeColor="text1"/>
          <w:lang w:eastAsia="zh-CN"/>
        </w:rPr>
        <w:t xml:space="preserve">DNA </w:t>
      </w:r>
      <w:r w:rsidR="00675235" w:rsidRPr="009D4085">
        <w:rPr>
          <w:rFonts w:ascii="Times New Roman" w:hAnsi="Times New Roman" w:cs="Times New Roman"/>
          <w:b/>
          <w:bCs/>
          <w:color w:val="000000" w:themeColor="text1"/>
          <w:lang w:eastAsia="zh-CN"/>
        </w:rPr>
        <w:t>methylation pa</w:t>
      </w:r>
      <w:r w:rsidR="00E5766D" w:rsidRPr="009D4085">
        <w:rPr>
          <w:rFonts w:ascii="Times New Roman" w:hAnsi="Times New Roman" w:cs="Times New Roman"/>
          <w:b/>
          <w:bCs/>
          <w:color w:val="000000" w:themeColor="text1"/>
          <w:lang w:eastAsia="zh-CN"/>
        </w:rPr>
        <w:t xml:space="preserve">tterns of </w:t>
      </w:r>
      <w:r w:rsidR="00BE199B" w:rsidRPr="009D4085">
        <w:rPr>
          <w:rFonts w:ascii="Times New Roman" w:hAnsi="Times New Roman" w:cs="Times New Roman"/>
          <w:b/>
          <w:bCs/>
          <w:color w:val="000000" w:themeColor="text1"/>
          <w:lang w:eastAsia="zh-CN"/>
        </w:rPr>
        <w:t xml:space="preserve">MHBs </w:t>
      </w:r>
      <w:r w:rsidR="00FF5BB5" w:rsidRPr="009D4085">
        <w:rPr>
          <w:rFonts w:ascii="Times New Roman" w:hAnsi="Times New Roman" w:cs="Times New Roman"/>
          <w:b/>
          <w:bCs/>
          <w:color w:val="000000" w:themeColor="text1"/>
          <w:lang w:eastAsia="zh-CN"/>
        </w:rPr>
        <w:t>in WGBS data set</w:t>
      </w:r>
      <w:r w:rsidR="00704396" w:rsidRPr="009D4085">
        <w:rPr>
          <w:rFonts w:ascii="Times New Roman" w:hAnsi="Times New Roman" w:cs="Times New Roman"/>
          <w:b/>
          <w:bCs/>
          <w:color w:val="000000" w:themeColor="text1"/>
          <w:lang w:eastAsia="zh-CN"/>
        </w:rPr>
        <w:t>s</w:t>
      </w:r>
    </w:p>
    <w:p w14:paraId="330E2FD6" w14:textId="6F0BD7C1" w:rsidR="00C11E49" w:rsidRPr="009D4085" w:rsidRDefault="009A5408" w:rsidP="009D4085">
      <w:pPr>
        <w:spacing w:after="120" w:line="480" w:lineRule="auto"/>
        <w:ind w:firstLine="288"/>
        <w:jc w:val="both"/>
        <w:rPr>
          <w:rFonts w:ascii="Times New Roman" w:hAnsi="Times New Roman" w:cs="Times New Roman"/>
          <w:bCs/>
          <w:color w:val="000000" w:themeColor="text1"/>
          <w:lang w:eastAsia="zh-CN"/>
        </w:rPr>
      </w:pPr>
      <w:r w:rsidRPr="009D4085">
        <w:rPr>
          <w:rFonts w:ascii="Times New Roman" w:hAnsi="Times New Roman" w:cs="Times New Roman"/>
          <w:bCs/>
          <w:color w:val="000000" w:themeColor="text1"/>
          <w:lang w:eastAsia="zh-CN"/>
        </w:rPr>
        <w:t xml:space="preserve">To measure </w:t>
      </w:r>
      <w:r w:rsidR="001B5202" w:rsidRPr="009D4085">
        <w:rPr>
          <w:rFonts w:ascii="Times New Roman" w:hAnsi="Times New Roman" w:cs="Times New Roman"/>
          <w:bCs/>
          <w:color w:val="000000" w:themeColor="text1"/>
          <w:lang w:eastAsia="zh-CN"/>
        </w:rPr>
        <w:t xml:space="preserve">the methylation level of </w:t>
      </w:r>
      <w:r w:rsidR="00EA1C25" w:rsidRPr="009D4085">
        <w:rPr>
          <w:rFonts w:ascii="Times New Roman" w:hAnsi="Times New Roman" w:cs="Times New Roman"/>
          <w:bCs/>
          <w:color w:val="000000" w:themeColor="text1"/>
          <w:lang w:eastAsia="zh-CN"/>
        </w:rPr>
        <w:t xml:space="preserve">adjacent </w:t>
      </w:r>
      <w:proofErr w:type="spellStart"/>
      <w:r w:rsidR="00C0233C" w:rsidRPr="009D4085">
        <w:rPr>
          <w:rFonts w:ascii="Times New Roman" w:hAnsi="Times New Roman" w:cs="Times New Roman"/>
          <w:bCs/>
          <w:color w:val="000000" w:themeColor="text1"/>
          <w:lang w:eastAsia="zh-CN"/>
        </w:rPr>
        <w:t>CpG</w:t>
      </w:r>
      <w:proofErr w:type="spellEnd"/>
      <w:r w:rsidR="00C0233C" w:rsidRPr="009D4085">
        <w:rPr>
          <w:rFonts w:ascii="Times New Roman" w:hAnsi="Times New Roman" w:cs="Times New Roman"/>
          <w:bCs/>
          <w:color w:val="000000" w:themeColor="text1"/>
          <w:lang w:eastAsia="zh-CN"/>
        </w:rPr>
        <w:t xml:space="preserve"> sites in </w:t>
      </w:r>
      <w:r w:rsidR="00D2759F">
        <w:rPr>
          <w:rFonts w:ascii="Times New Roman" w:hAnsi="Times New Roman" w:cs="Times New Roman"/>
          <w:bCs/>
          <w:color w:val="000000" w:themeColor="text1"/>
          <w:lang w:eastAsia="zh-CN"/>
        </w:rPr>
        <w:t xml:space="preserve">each </w:t>
      </w:r>
      <w:r w:rsidR="00C0233C" w:rsidRPr="009D4085">
        <w:rPr>
          <w:rFonts w:ascii="Times New Roman" w:hAnsi="Times New Roman" w:cs="Times New Roman"/>
          <w:bCs/>
          <w:color w:val="000000" w:themeColor="text1"/>
          <w:lang w:eastAsia="zh-CN"/>
        </w:rPr>
        <w:t>block</w:t>
      </w:r>
      <w:r w:rsidR="00E572E6" w:rsidRPr="009D4085">
        <w:rPr>
          <w:rFonts w:ascii="Times New Roman" w:hAnsi="Times New Roman" w:cs="Times New Roman"/>
          <w:bCs/>
          <w:color w:val="000000" w:themeColor="text1"/>
          <w:lang w:eastAsia="zh-CN"/>
        </w:rPr>
        <w:t xml:space="preserve">, </w:t>
      </w:r>
      <w:r w:rsidR="00D5630D" w:rsidRPr="009D4085">
        <w:rPr>
          <w:rFonts w:ascii="Times New Roman" w:hAnsi="Times New Roman" w:cs="Times New Roman"/>
          <w:bCs/>
          <w:color w:val="000000" w:themeColor="text1"/>
          <w:lang w:eastAsia="zh-CN"/>
        </w:rPr>
        <w:t>methylation haplotype load (MHL)</w:t>
      </w:r>
      <w:r w:rsidR="0098534F" w:rsidRPr="009D4085">
        <w:rPr>
          <w:rFonts w:ascii="Times New Roman" w:hAnsi="Times New Roman" w:cs="Times New Roman"/>
          <w:bCs/>
          <w:color w:val="000000" w:themeColor="text1"/>
          <w:lang w:eastAsia="zh-CN"/>
        </w:rPr>
        <w:t xml:space="preserve"> </w:t>
      </w:r>
      <w:r w:rsidR="001034A2" w:rsidRPr="009D4085">
        <w:rPr>
          <w:rFonts w:ascii="Times New Roman" w:hAnsi="Times New Roman" w:cs="Times New Roman"/>
          <w:bCs/>
          <w:color w:val="000000" w:themeColor="text1"/>
          <w:lang w:eastAsia="zh-CN"/>
        </w:rPr>
        <w:t>was calculated</w:t>
      </w:r>
      <w:r w:rsidR="0001216C" w:rsidRPr="009D4085">
        <w:rPr>
          <w:rFonts w:ascii="Times New Roman" w:hAnsi="Times New Roman" w:cs="Times New Roman"/>
          <w:bCs/>
          <w:color w:val="000000" w:themeColor="text1"/>
          <w:lang w:eastAsia="zh-CN"/>
        </w:rPr>
        <w:t xml:space="preserve"> </w:t>
      </w:r>
      <w:r w:rsidR="005C499B" w:rsidRPr="009D4085">
        <w:rPr>
          <w:rFonts w:ascii="Times New Roman" w:hAnsi="Times New Roman" w:cs="Times New Roman"/>
          <w:bCs/>
          <w:color w:val="000000" w:themeColor="text1"/>
          <w:lang w:eastAsia="zh-CN"/>
        </w:rPr>
        <w:t xml:space="preserve">from WGBS data sets </w:t>
      </w:r>
      <w:r w:rsidR="0001216C" w:rsidRPr="009D4085">
        <w:rPr>
          <w:rFonts w:ascii="Times New Roman" w:hAnsi="Times New Roman" w:cs="Times New Roman"/>
          <w:bCs/>
          <w:color w:val="000000" w:themeColor="text1"/>
          <w:lang w:eastAsia="zh-CN"/>
        </w:rPr>
        <w:t xml:space="preserve">as </w:t>
      </w:r>
      <w:r w:rsidR="005C499B" w:rsidRPr="009D4085">
        <w:rPr>
          <w:rFonts w:ascii="Times New Roman" w:hAnsi="Times New Roman" w:cs="Times New Roman"/>
          <w:bCs/>
          <w:color w:val="000000" w:themeColor="text1"/>
          <w:lang w:eastAsia="zh-CN"/>
        </w:rPr>
        <w:t xml:space="preserve">described in Guo </w:t>
      </w:r>
      <w:r w:rsidR="005C499B" w:rsidRPr="009D4085">
        <w:rPr>
          <w:rFonts w:ascii="Times New Roman" w:hAnsi="Times New Roman" w:cs="Times New Roman"/>
          <w:bCs/>
          <w:i/>
          <w:color w:val="000000" w:themeColor="text1"/>
          <w:lang w:eastAsia="zh-CN"/>
        </w:rPr>
        <w:t>et al.</w:t>
      </w:r>
      <w:r w:rsidR="005C499B" w:rsidRPr="009D4085">
        <w:rPr>
          <w:rFonts w:ascii="Times New Roman" w:hAnsi="Times New Roman" w:cs="Times New Roman"/>
          <w:bCs/>
          <w:color w:val="000000" w:themeColor="text1"/>
          <w:lang w:eastAsia="zh-CN"/>
        </w:rPr>
        <w:t xml:space="preserve"> </w:t>
      </w:r>
      <w:r w:rsidR="00BB7F34" w:rsidRPr="009D4085">
        <w:rPr>
          <w:rFonts w:ascii="Times New Roman" w:hAnsi="Times New Roman" w:cs="Times New Roman"/>
          <w:bCs/>
          <w:color w:val="000000" w:themeColor="text1"/>
          <w:lang w:eastAsia="zh-CN"/>
        </w:rPr>
        <w:fldChar w:fldCharType="begin" w:fldLock="1"/>
      </w:r>
      <w:r w:rsidR="00782B04" w:rsidRPr="009D4085">
        <w:rPr>
          <w:rFonts w:ascii="Times New Roman" w:hAnsi="Times New Roman" w:cs="Times New Roman"/>
          <w:bCs/>
          <w:color w:val="000000" w:themeColor="text1"/>
          <w:lang w:eastAsia="zh-CN"/>
        </w:rPr>
        <w:instrText>ADDIN CSL_CITATION { "citationItems" : [ { "id" : "ITEM-1", "itemData" : { "DOI" : "10.1038/ng.3805", "ISBN" : "1546-1718 (Electronic)\r1061-4036 (Linking)", "ISSN" : "15461718", "PMID" : "28263317", "abstract" : "Adjacent CpG sites in mammalian genomes can be co-methylated owing to the processivity of methyltransferases or demethylases, yet discordant methylation patterns have also been observed, which are related to stochastic or uncoordinated molecular processes. We focused on a systematic search and investigation of regions in the full human genome that show highly coordinated methylation. We defined 147,888 blocks of tightly coupled CpG sites, called methylation haplotype blocks, after analysis of 61 whole-genome bisulfite sequencing data sets and validation with 101 reduced-representation bisulfite sequencing data sets and 637 methylation array data sets. Using a metric called methylation haplotype load, we performed tissue-specific methylation analysis at the block level. Subsets of informative blocks were further identified for deconvolution of heterogeneous samples. Finally, using methylation haplotypes we demonstrated quantitative estimation of tumor load and tissue-of-origin mapping in the circulating cell-free DNA of 59 patients with lung or colorectal cancer.", "author" : [ { "dropping-particle" : "", "family" : "Guo", "given" : "Shicheng", "non-dropping-particle" : "", "parse-names" : false, "suffix" : "" }, { "dropping-particle" : "", "family" : "Diep", "given" : "Dinh", "non-dropping-particle" : "", "parse-names" : false, "suffix" : "" }, { "dropping-particle" : "", "family" : "Plongthongkum", "given" : "Nongluk", "non-dropping-particle" : "", "parse-names" : false, "suffix" : "" }, { "dropping-particle" : "", "family" : "Fung", "given" : "Ho Lim", "non-dropping-particle" : "", "parse-names" : false, "suffix" : "" }, { "dropping-particle" : "", "family" : "Zhang", "given" : "Kang", "non-dropping-particle" : "", "parse-names" : false, "suffix" : "" }, { "dropping-particle" : "", "family" : "Zhang", "given" : "Kun", "non-dropping-particle" : "", "parse-names" : false, "suffix" : "" } ], "container-title" : "Nature Genetics", "id" : "ITEM-1", "issue" : "4", "issued" : { "date-parts" : [ [ "2017" ] ] }, "page" : "635-642", "title" : "Identification of methylation haplotype blocks AIDS in deconvolution of heterogeneous tissue samples and tumor tissue-of-origin mapping from plasma DNA", "type" : "article-journal", "volume" : "49" }, "uris" : [ "http://www.mendeley.com/documents/?uuid=26126026-bf4e-4894-b3c6-2dd52b83d91a" ] } ], "mendeley" : { "formattedCitation" : "[6]", "plainTextFormattedCitation" : "[6]", "previouslyFormattedCitation" : "[6]" }, "properties" : { "noteIndex" : 0 }, "schema" : "https://github.com/citation-style-language/schema/raw/master/csl-citation.json" }</w:instrText>
      </w:r>
      <w:r w:rsidR="00BB7F34" w:rsidRPr="009D4085">
        <w:rPr>
          <w:rFonts w:ascii="Times New Roman" w:hAnsi="Times New Roman" w:cs="Times New Roman"/>
          <w:bCs/>
          <w:color w:val="000000" w:themeColor="text1"/>
          <w:lang w:eastAsia="zh-CN"/>
        </w:rPr>
        <w:fldChar w:fldCharType="separate"/>
      </w:r>
      <w:r w:rsidR="00BB7F34" w:rsidRPr="009D4085">
        <w:rPr>
          <w:rFonts w:ascii="Times New Roman" w:hAnsi="Times New Roman" w:cs="Times New Roman"/>
          <w:bCs/>
          <w:noProof/>
          <w:color w:val="000000" w:themeColor="text1"/>
          <w:lang w:eastAsia="zh-CN"/>
        </w:rPr>
        <w:t>[6]</w:t>
      </w:r>
      <w:r w:rsidR="00BB7F34" w:rsidRPr="009D4085">
        <w:rPr>
          <w:rFonts w:ascii="Times New Roman" w:hAnsi="Times New Roman" w:cs="Times New Roman"/>
          <w:bCs/>
          <w:color w:val="000000" w:themeColor="text1"/>
          <w:lang w:eastAsia="zh-CN"/>
        </w:rPr>
        <w:fldChar w:fldCharType="end"/>
      </w:r>
      <w:r w:rsidR="00686059" w:rsidRPr="009D4085">
        <w:rPr>
          <w:rFonts w:ascii="Times New Roman" w:hAnsi="Times New Roman" w:cs="Times New Roman"/>
          <w:bCs/>
          <w:color w:val="000000" w:themeColor="text1"/>
          <w:lang w:eastAsia="zh-CN"/>
        </w:rPr>
        <w:t xml:space="preserve">. </w:t>
      </w:r>
      <w:r w:rsidR="0077600E" w:rsidRPr="009D4085">
        <w:rPr>
          <w:rFonts w:ascii="Times New Roman" w:hAnsi="Times New Roman" w:cs="Times New Roman"/>
          <w:bCs/>
          <w:color w:val="000000" w:themeColor="text1"/>
          <w:lang w:eastAsia="zh-CN"/>
        </w:rPr>
        <w:t xml:space="preserve">MHL </w:t>
      </w:r>
      <w:r w:rsidR="00FD5189" w:rsidRPr="009D4085">
        <w:rPr>
          <w:rFonts w:ascii="Times New Roman" w:hAnsi="Times New Roman" w:cs="Times New Roman"/>
          <w:bCs/>
          <w:color w:val="000000" w:themeColor="text1"/>
          <w:lang w:eastAsia="zh-CN"/>
        </w:rPr>
        <w:t>represents</w:t>
      </w:r>
      <w:r w:rsidR="00BB7F34" w:rsidRPr="009D4085">
        <w:rPr>
          <w:rFonts w:ascii="Times New Roman" w:hAnsi="Times New Roman" w:cs="Times New Roman"/>
          <w:bCs/>
          <w:color w:val="000000" w:themeColor="text1"/>
          <w:lang w:eastAsia="zh-CN"/>
        </w:rPr>
        <w:t xml:space="preserve"> </w:t>
      </w:r>
      <w:r w:rsidR="00FE5FC3">
        <w:rPr>
          <w:rFonts w:ascii="Times New Roman" w:hAnsi="Times New Roman" w:cs="Times New Roman"/>
          <w:bCs/>
          <w:color w:val="000000" w:themeColor="text1"/>
          <w:lang w:eastAsia="zh-CN"/>
        </w:rPr>
        <w:t xml:space="preserve">the </w:t>
      </w:r>
      <w:r w:rsidR="00F42743" w:rsidRPr="009D4085">
        <w:rPr>
          <w:rFonts w:ascii="Times New Roman" w:hAnsi="Times New Roman" w:cs="Times New Roman"/>
          <w:bCs/>
          <w:color w:val="000000" w:themeColor="text1"/>
          <w:lang w:eastAsia="zh-CN"/>
        </w:rPr>
        <w:t xml:space="preserve">weighted mean of the fraction of fully methylated haplotypes </w:t>
      </w:r>
      <w:r w:rsidR="005C499B" w:rsidRPr="009D4085">
        <w:rPr>
          <w:rFonts w:ascii="Times New Roman" w:hAnsi="Times New Roman" w:cs="Times New Roman"/>
          <w:bCs/>
          <w:color w:val="000000" w:themeColor="text1"/>
          <w:lang w:eastAsia="zh-CN"/>
        </w:rPr>
        <w:t>sub-stringing</w:t>
      </w:r>
      <w:r w:rsidR="00F42743" w:rsidRPr="009D4085">
        <w:rPr>
          <w:rFonts w:ascii="Times New Roman" w:hAnsi="Times New Roman" w:cs="Times New Roman"/>
          <w:bCs/>
          <w:color w:val="000000" w:themeColor="text1"/>
          <w:lang w:eastAsia="zh-CN"/>
        </w:rPr>
        <w:t xml:space="preserve"> at different lengths</w:t>
      </w:r>
      <w:r w:rsidR="005C499B" w:rsidRPr="009D4085">
        <w:rPr>
          <w:rFonts w:ascii="Times New Roman" w:hAnsi="Times New Roman" w:cs="Times New Roman"/>
          <w:bCs/>
          <w:color w:val="000000" w:themeColor="text1"/>
          <w:lang w:eastAsia="zh-CN"/>
        </w:rPr>
        <w:t>.</w:t>
      </w:r>
      <w:r w:rsidR="00FD5189" w:rsidRPr="009D4085">
        <w:rPr>
          <w:rFonts w:ascii="Times New Roman" w:hAnsi="Times New Roman" w:cs="Times New Roman"/>
          <w:bCs/>
          <w:color w:val="000000" w:themeColor="text1"/>
          <w:lang w:eastAsia="zh-CN"/>
        </w:rPr>
        <w:t xml:space="preserve"> </w:t>
      </w:r>
      <w:r w:rsidR="005C499B" w:rsidRPr="009D4085">
        <w:rPr>
          <w:rFonts w:ascii="Times New Roman" w:hAnsi="Times New Roman" w:cs="Times New Roman"/>
          <w:bCs/>
          <w:color w:val="000000" w:themeColor="text1"/>
          <w:lang w:eastAsia="zh-CN"/>
        </w:rPr>
        <w:t>The MHL quantification</w:t>
      </w:r>
      <w:r w:rsidR="007262EA" w:rsidRPr="009D4085">
        <w:rPr>
          <w:rFonts w:ascii="Times New Roman" w:hAnsi="Times New Roman" w:cs="Times New Roman"/>
          <w:bCs/>
          <w:color w:val="000000" w:themeColor="text1"/>
          <w:lang w:eastAsia="zh-CN"/>
        </w:rPr>
        <w:t xml:space="preserve"> </w:t>
      </w:r>
      <w:r w:rsidR="005D7E32" w:rsidRPr="009D4085">
        <w:rPr>
          <w:rFonts w:ascii="Times New Roman" w:hAnsi="Times New Roman" w:cs="Times New Roman"/>
          <w:bCs/>
          <w:color w:val="000000" w:themeColor="text1"/>
          <w:lang w:eastAsia="zh-CN"/>
        </w:rPr>
        <w:t>is</w:t>
      </w:r>
      <w:r w:rsidR="009A6263" w:rsidRPr="009D4085">
        <w:rPr>
          <w:rFonts w:ascii="Times New Roman" w:hAnsi="Times New Roman" w:cs="Times New Roman"/>
          <w:bCs/>
          <w:color w:val="000000" w:themeColor="text1"/>
          <w:lang w:eastAsia="zh-CN"/>
        </w:rPr>
        <w:t xml:space="preserve"> more powerful than single </w:t>
      </w:r>
      <w:proofErr w:type="spellStart"/>
      <w:r w:rsidR="009A6263" w:rsidRPr="009D4085">
        <w:rPr>
          <w:rFonts w:ascii="Times New Roman" w:hAnsi="Times New Roman" w:cs="Times New Roman"/>
          <w:bCs/>
          <w:color w:val="000000" w:themeColor="text1"/>
          <w:lang w:eastAsia="zh-CN"/>
        </w:rPr>
        <w:t>CpG</w:t>
      </w:r>
      <w:proofErr w:type="spellEnd"/>
      <w:r w:rsidR="009A6263" w:rsidRPr="009D4085">
        <w:rPr>
          <w:rFonts w:ascii="Times New Roman" w:hAnsi="Times New Roman" w:cs="Times New Roman"/>
          <w:bCs/>
          <w:color w:val="000000" w:themeColor="text1"/>
          <w:lang w:eastAsia="zh-CN"/>
        </w:rPr>
        <w:t xml:space="preserve"> sites and other similar metrics</w:t>
      </w:r>
      <w:r w:rsidR="00447762" w:rsidRPr="009D4085">
        <w:rPr>
          <w:rFonts w:ascii="Times New Roman" w:hAnsi="Times New Roman" w:cs="Times New Roman"/>
          <w:bCs/>
          <w:color w:val="000000" w:themeColor="text1"/>
          <w:lang w:eastAsia="zh-CN"/>
        </w:rPr>
        <w:t xml:space="preserve"> </w:t>
      </w:r>
      <w:r w:rsidR="00CC6A3A" w:rsidRPr="009D4085">
        <w:rPr>
          <w:rFonts w:ascii="Times New Roman" w:hAnsi="Times New Roman" w:cs="Times New Roman"/>
          <w:bCs/>
          <w:color w:val="000000" w:themeColor="text1"/>
          <w:lang w:eastAsia="zh-CN"/>
        </w:rPr>
        <w:t>in the analysis of W</w:t>
      </w:r>
      <w:r w:rsidR="005C499B" w:rsidRPr="009D4085">
        <w:rPr>
          <w:rFonts w:ascii="Times New Roman" w:hAnsi="Times New Roman" w:cs="Times New Roman"/>
          <w:bCs/>
          <w:color w:val="000000" w:themeColor="text1"/>
          <w:lang w:eastAsia="zh-CN"/>
        </w:rPr>
        <w:t>G</w:t>
      </w:r>
      <w:r w:rsidR="00CC6A3A" w:rsidRPr="009D4085">
        <w:rPr>
          <w:rFonts w:ascii="Times New Roman" w:hAnsi="Times New Roman" w:cs="Times New Roman"/>
          <w:bCs/>
          <w:color w:val="000000" w:themeColor="text1"/>
          <w:lang w:eastAsia="zh-CN"/>
        </w:rPr>
        <w:t xml:space="preserve">BS </w:t>
      </w:r>
      <w:commentRangeStart w:id="6"/>
      <w:r w:rsidR="00133CA3" w:rsidRPr="009D4085">
        <w:rPr>
          <w:rFonts w:ascii="Times New Roman" w:hAnsi="Times New Roman" w:cs="Times New Roman"/>
          <w:bCs/>
          <w:color w:val="000000" w:themeColor="text1"/>
          <w:lang w:eastAsia="zh-CN"/>
        </w:rPr>
        <w:fldChar w:fldCharType="begin" w:fldLock="1"/>
      </w:r>
      <w:r w:rsidR="00782B04" w:rsidRPr="009D4085">
        <w:rPr>
          <w:rFonts w:ascii="Times New Roman" w:hAnsi="Times New Roman" w:cs="Times New Roman"/>
          <w:bCs/>
          <w:color w:val="000000" w:themeColor="text1"/>
          <w:lang w:eastAsia="zh-CN"/>
        </w:rPr>
        <w:instrText>ADDIN CSL_CITATION { "citationItems" : [ { "id" : "ITEM-1", "itemData" : { "DOI" : "10.1038/ng.3805", "ISBN" : "1546-1718 (Electronic)\r1061-4036 (Linking)", "ISSN" : "15461718", "PMID" : "28263317", "abstract" : "Adjacent CpG sites in mammalian genomes can be co-methylated owing to the processivity of methyltransferases or demethylases, yet discordant methylation patterns have also been observed, which are related to stochastic or uncoordinated molecular processes. We focused on a systematic search and investigation of regions in the full human genome that show highly coordinated methylation. We defined 147,888 blocks of tightly coupled CpG sites, called methylation haplotype blocks, after analysis of 61 whole-genome bisulfite sequencing data sets and validation with 101 reduced-representation bisulfite sequencing data sets and 637 methylation array data sets. Using a metric called methylation haplotype load, we performed tissue-specific methylation analysis at the block level. Subsets of informative blocks were further identified for deconvolution of heterogeneous samples. Finally, using methylation haplotypes we demonstrated quantitative estimation of tumor load and tissue-of-origin mapping in the circulating cell-free DNA of 59 patients with lung or colorectal cancer.", "author" : [ { "dropping-particle" : "", "family" : "Guo", "given" : "Shicheng", "non-dropping-particle" : "", "parse-names" : false, "suffix" : "" }, { "dropping-particle" : "", "family" : "Diep", "given" : "Dinh", "non-dropping-particle" : "", "parse-names" : false, "suffix" : "" }, { "dropping-particle" : "", "family" : "Plongthongkum", "given" : "Nongluk", "non-dropping-particle" : "", "parse-names" : false, "suffix" : "" }, { "dropping-particle" : "", "family" : "Fung", "given" : "Ho Lim", "non-dropping-particle" : "", "parse-names" : false, "suffix" : "" }, { "dropping-particle" : "", "family" : "Zhang", "given" : "Kang", "non-dropping-particle" : "", "parse-names" : false, "suffix" : "" }, { "dropping-particle" : "", "family" : "Zhang", "given" : "Kun", "non-dropping-particle" : "", "parse-names" : false, "suffix" : "" } ], "container-title" : "Nature Genetics", "id" : "ITEM-1", "issue" : "4", "issued" : { "date-parts" : [ [ "2017" ] ] }, "page" : "635-642", "title" : "Identification of methylation haplotype blocks AIDS in deconvolution of heterogeneous tissue samples and tumor tissue-of-origin mapping from plasma DNA", "type" : "article-journal", "volume" : "49" }, "uris" : [ "http://www.mendeley.com/documents/?uuid=26126026-bf4e-4894-b3c6-2dd52b83d91a" ] } ], "mendeley" : { "formattedCitation" : "[6]", "plainTextFormattedCitation" : "[6]", "previouslyFormattedCitation" : "[6]" }, "properties" : { "noteIndex" : 0 }, "schema" : "https://github.com/citation-style-language/schema/raw/master/csl-citation.json" }</w:instrText>
      </w:r>
      <w:r w:rsidR="00133CA3" w:rsidRPr="009D4085">
        <w:rPr>
          <w:rFonts w:ascii="Times New Roman" w:hAnsi="Times New Roman" w:cs="Times New Roman"/>
          <w:bCs/>
          <w:color w:val="000000" w:themeColor="text1"/>
          <w:lang w:eastAsia="zh-CN"/>
        </w:rPr>
        <w:fldChar w:fldCharType="separate"/>
      </w:r>
      <w:r w:rsidR="00133CA3" w:rsidRPr="009D4085">
        <w:rPr>
          <w:rFonts w:ascii="Times New Roman" w:hAnsi="Times New Roman" w:cs="Times New Roman"/>
          <w:bCs/>
          <w:noProof/>
          <w:color w:val="000000" w:themeColor="text1"/>
          <w:lang w:eastAsia="zh-CN"/>
        </w:rPr>
        <w:t>[6]</w:t>
      </w:r>
      <w:r w:rsidR="00133CA3" w:rsidRPr="009D4085">
        <w:rPr>
          <w:rFonts w:ascii="Times New Roman" w:hAnsi="Times New Roman" w:cs="Times New Roman"/>
          <w:bCs/>
          <w:color w:val="000000" w:themeColor="text1"/>
          <w:lang w:eastAsia="zh-CN"/>
        </w:rPr>
        <w:fldChar w:fldCharType="end"/>
      </w:r>
      <w:r w:rsidR="009A6263" w:rsidRPr="009D4085">
        <w:rPr>
          <w:rFonts w:ascii="Times New Roman" w:hAnsi="Times New Roman" w:cs="Times New Roman"/>
          <w:bCs/>
          <w:color w:val="000000" w:themeColor="text1"/>
          <w:lang w:eastAsia="zh-CN"/>
        </w:rPr>
        <w:t>.</w:t>
      </w:r>
      <w:r w:rsidR="000D7269" w:rsidRPr="009D4085">
        <w:rPr>
          <w:rFonts w:ascii="Times New Roman" w:hAnsi="Times New Roman" w:cs="Times New Roman"/>
          <w:bCs/>
          <w:color w:val="000000" w:themeColor="text1"/>
          <w:lang w:eastAsia="zh-CN"/>
        </w:rPr>
        <w:t xml:space="preserve"> </w:t>
      </w:r>
      <w:r w:rsidR="00864DEB" w:rsidRPr="009D4085">
        <w:rPr>
          <w:rFonts w:ascii="Times New Roman" w:hAnsi="Times New Roman" w:cs="Times New Roman"/>
          <w:bCs/>
          <w:color w:val="000000" w:themeColor="text1"/>
          <w:lang w:eastAsia="zh-CN"/>
        </w:rPr>
        <w:t>Here,</w:t>
      </w:r>
      <w:r w:rsidR="006B6ED1" w:rsidRPr="009D4085">
        <w:rPr>
          <w:rFonts w:ascii="Times New Roman" w:hAnsi="Times New Roman" w:cs="Times New Roman"/>
          <w:bCs/>
          <w:color w:val="000000" w:themeColor="text1"/>
          <w:lang w:eastAsia="zh-CN"/>
        </w:rPr>
        <w:t xml:space="preserve"> we differentiated </w:t>
      </w:r>
      <w:r w:rsidR="00663BEA" w:rsidRPr="009D4085">
        <w:rPr>
          <w:rFonts w:ascii="Times New Roman" w:hAnsi="Times New Roman" w:cs="Times New Roman"/>
          <w:bCs/>
          <w:color w:val="000000" w:themeColor="text1"/>
          <w:lang w:eastAsia="zh-CN"/>
        </w:rPr>
        <w:t>16 individuals</w:t>
      </w:r>
      <w:r w:rsidR="006B6ED1" w:rsidRPr="009D4085">
        <w:rPr>
          <w:rFonts w:ascii="Times New Roman" w:hAnsi="Times New Roman" w:cs="Times New Roman"/>
          <w:bCs/>
          <w:color w:val="000000" w:themeColor="text1"/>
          <w:lang w:eastAsia="zh-CN"/>
        </w:rPr>
        <w:t>’ ethnic backgrounds with</w:t>
      </w:r>
      <w:r w:rsidR="0025076D" w:rsidRPr="009D4085">
        <w:rPr>
          <w:rFonts w:ascii="Times New Roman" w:hAnsi="Times New Roman" w:cs="Times New Roman"/>
          <w:bCs/>
          <w:color w:val="000000" w:themeColor="text1"/>
          <w:lang w:eastAsia="zh-CN"/>
        </w:rPr>
        <w:t xml:space="preserve"> MHBs that</w:t>
      </w:r>
      <w:r w:rsidR="006B6ED1" w:rsidRPr="009D4085">
        <w:rPr>
          <w:rFonts w:ascii="Times New Roman" w:hAnsi="Times New Roman" w:cs="Times New Roman"/>
          <w:bCs/>
          <w:color w:val="000000" w:themeColor="text1"/>
          <w:lang w:eastAsia="zh-CN"/>
        </w:rPr>
        <w:t xml:space="preserve"> </w:t>
      </w:r>
      <w:r w:rsidR="0025076D" w:rsidRPr="009D4085">
        <w:rPr>
          <w:rFonts w:ascii="Times New Roman" w:hAnsi="Times New Roman" w:cs="Times New Roman"/>
          <w:bCs/>
          <w:color w:val="000000" w:themeColor="text1"/>
          <w:lang w:eastAsia="zh-CN"/>
        </w:rPr>
        <w:t>appeared in either population</w:t>
      </w:r>
      <w:r w:rsidR="00C74529" w:rsidRPr="009D4085">
        <w:rPr>
          <w:rFonts w:ascii="Times New Roman" w:hAnsi="Times New Roman" w:cs="Times New Roman"/>
          <w:bCs/>
          <w:color w:val="000000" w:themeColor="text1"/>
          <w:lang w:eastAsia="zh-CN"/>
        </w:rPr>
        <w:t xml:space="preserve">. </w:t>
      </w:r>
      <w:r w:rsidR="005F087D" w:rsidRPr="009D4085">
        <w:rPr>
          <w:rFonts w:ascii="Times New Roman" w:hAnsi="Times New Roman" w:cs="Times New Roman"/>
          <w:bCs/>
          <w:color w:val="000000" w:themeColor="text1"/>
          <w:lang w:eastAsia="zh-CN"/>
        </w:rPr>
        <w:t xml:space="preserve">The results </w:t>
      </w:r>
      <w:r w:rsidR="006B6ED1" w:rsidRPr="009D4085">
        <w:rPr>
          <w:rFonts w:ascii="Times New Roman" w:hAnsi="Times New Roman" w:cs="Times New Roman"/>
          <w:bCs/>
          <w:color w:val="000000" w:themeColor="text1"/>
          <w:lang w:eastAsia="zh-CN"/>
        </w:rPr>
        <w:t>demonstrated</w:t>
      </w:r>
      <w:r w:rsidR="005F087D" w:rsidRPr="009D4085">
        <w:rPr>
          <w:rFonts w:ascii="Times New Roman" w:hAnsi="Times New Roman" w:cs="Times New Roman"/>
          <w:bCs/>
          <w:color w:val="000000" w:themeColor="text1"/>
          <w:lang w:eastAsia="zh-CN"/>
        </w:rPr>
        <w:t xml:space="preserve"> </w:t>
      </w:r>
      <w:r w:rsidR="00B3488E" w:rsidRPr="009D4085">
        <w:rPr>
          <w:rFonts w:ascii="Times New Roman" w:hAnsi="Times New Roman" w:cs="Times New Roman"/>
          <w:bCs/>
          <w:color w:val="000000" w:themeColor="text1"/>
          <w:lang w:eastAsia="zh-CN"/>
        </w:rPr>
        <w:t>distinct</w:t>
      </w:r>
      <w:r w:rsidR="005F087D" w:rsidRPr="009D4085">
        <w:rPr>
          <w:rFonts w:ascii="Times New Roman" w:hAnsi="Times New Roman" w:cs="Times New Roman"/>
          <w:bCs/>
          <w:color w:val="000000" w:themeColor="text1"/>
          <w:lang w:eastAsia="zh-CN"/>
        </w:rPr>
        <w:t xml:space="preserve"> </w:t>
      </w:r>
      <w:r w:rsidR="006B6ED1" w:rsidRPr="009D4085">
        <w:rPr>
          <w:rFonts w:ascii="Times New Roman" w:hAnsi="Times New Roman" w:cs="Times New Roman"/>
          <w:bCs/>
          <w:color w:val="000000" w:themeColor="text1"/>
          <w:lang w:eastAsia="zh-CN"/>
        </w:rPr>
        <w:t>MH</w:t>
      </w:r>
      <w:r w:rsidR="0025076D" w:rsidRPr="009D4085">
        <w:rPr>
          <w:rFonts w:ascii="Times New Roman" w:hAnsi="Times New Roman" w:cs="Times New Roman"/>
          <w:bCs/>
          <w:color w:val="000000" w:themeColor="text1"/>
          <w:lang w:eastAsia="zh-CN"/>
        </w:rPr>
        <w:t>L</w:t>
      </w:r>
      <w:r w:rsidR="005F087D" w:rsidRPr="009D4085">
        <w:rPr>
          <w:rFonts w:ascii="Times New Roman" w:hAnsi="Times New Roman" w:cs="Times New Roman"/>
          <w:bCs/>
          <w:color w:val="000000" w:themeColor="text1"/>
          <w:lang w:eastAsia="zh-CN"/>
        </w:rPr>
        <w:t xml:space="preserve"> between European and African populations</w:t>
      </w:r>
      <w:r w:rsidR="0012157C">
        <w:rPr>
          <w:rFonts w:ascii="Times New Roman" w:hAnsi="Times New Roman" w:cs="Times New Roman"/>
          <w:bCs/>
          <w:color w:val="000000" w:themeColor="text1"/>
          <w:lang w:eastAsia="zh-CN"/>
        </w:rPr>
        <w:t>.</w:t>
      </w:r>
      <w:r w:rsidR="006B6ED1" w:rsidRPr="009D4085">
        <w:rPr>
          <w:rFonts w:ascii="Times New Roman" w:hAnsi="Times New Roman" w:cs="Times New Roman"/>
          <w:bCs/>
          <w:color w:val="000000" w:themeColor="text1"/>
          <w:lang w:eastAsia="zh-CN"/>
        </w:rPr>
        <w:t xml:space="preserve"> </w:t>
      </w:r>
      <w:r w:rsidR="0012157C">
        <w:rPr>
          <w:rFonts w:ascii="Times New Roman" w:hAnsi="Times New Roman" w:cs="Times New Roman"/>
          <w:bCs/>
          <w:color w:val="000000" w:themeColor="text1"/>
          <w:lang w:eastAsia="zh-CN"/>
        </w:rPr>
        <w:t>S</w:t>
      </w:r>
      <w:r w:rsidR="006B6ED1" w:rsidRPr="009D4085">
        <w:rPr>
          <w:rFonts w:ascii="Times New Roman" w:hAnsi="Times New Roman" w:cs="Times New Roman"/>
          <w:bCs/>
          <w:color w:val="000000" w:themeColor="text1"/>
          <w:lang w:eastAsia="zh-CN"/>
        </w:rPr>
        <w:t>pecifically,</w:t>
      </w:r>
      <w:r w:rsidR="005F087D" w:rsidRPr="009D4085">
        <w:rPr>
          <w:rFonts w:ascii="Times New Roman" w:hAnsi="Times New Roman" w:cs="Times New Roman"/>
          <w:bCs/>
          <w:color w:val="000000" w:themeColor="text1"/>
          <w:lang w:eastAsia="zh-CN"/>
        </w:rPr>
        <w:t xml:space="preserve"> </w:t>
      </w:r>
      <w:r w:rsidR="00AC2000" w:rsidRPr="009D4085">
        <w:rPr>
          <w:rFonts w:ascii="Times New Roman" w:hAnsi="Times New Roman" w:cs="Times New Roman"/>
          <w:bCs/>
          <w:color w:val="000000" w:themeColor="text1"/>
          <w:lang w:eastAsia="zh-CN"/>
        </w:rPr>
        <w:t>4,357</w:t>
      </w:r>
      <w:r w:rsidR="007F2E9C" w:rsidRPr="009D4085">
        <w:rPr>
          <w:rFonts w:ascii="Times New Roman" w:hAnsi="Times New Roman" w:cs="Times New Roman"/>
          <w:bCs/>
          <w:color w:val="000000" w:themeColor="text1"/>
          <w:lang w:eastAsia="zh-CN"/>
        </w:rPr>
        <w:t xml:space="preserve"> </w:t>
      </w:r>
      <w:r w:rsidR="00AC2000" w:rsidRPr="009D4085">
        <w:rPr>
          <w:rFonts w:ascii="Times New Roman" w:hAnsi="Times New Roman" w:cs="Times New Roman"/>
          <w:bCs/>
          <w:color w:val="000000" w:themeColor="text1"/>
          <w:lang w:eastAsia="zh-CN"/>
        </w:rPr>
        <w:t xml:space="preserve">MHBs </w:t>
      </w:r>
      <w:r w:rsidR="00EA40A3" w:rsidRPr="009D4085">
        <w:rPr>
          <w:rFonts w:ascii="Times New Roman" w:hAnsi="Times New Roman" w:cs="Times New Roman"/>
          <w:bCs/>
          <w:color w:val="000000" w:themeColor="text1"/>
          <w:lang w:eastAsia="zh-CN"/>
        </w:rPr>
        <w:t xml:space="preserve">were associated </w:t>
      </w:r>
      <w:commentRangeEnd w:id="6"/>
      <w:r w:rsidR="00362A46">
        <w:rPr>
          <w:rStyle w:val="CommentReference"/>
        </w:rPr>
        <w:commentReference w:id="6"/>
      </w:r>
      <w:r w:rsidR="00EA40A3" w:rsidRPr="009D4085">
        <w:rPr>
          <w:rFonts w:ascii="Times New Roman" w:hAnsi="Times New Roman" w:cs="Times New Roman"/>
          <w:bCs/>
          <w:color w:val="000000" w:themeColor="text1"/>
          <w:lang w:eastAsia="zh-CN"/>
        </w:rPr>
        <w:t xml:space="preserve">with population diversity with </w:t>
      </w:r>
      <w:r w:rsidR="003B732F" w:rsidRPr="009D4085">
        <w:rPr>
          <w:rFonts w:ascii="Times New Roman" w:hAnsi="Times New Roman" w:cs="Times New Roman"/>
          <w:bCs/>
          <w:color w:val="000000" w:themeColor="text1"/>
          <w:lang w:eastAsia="zh-CN"/>
        </w:rPr>
        <w:t xml:space="preserve">nominal </w:t>
      </w:r>
      <w:r w:rsidR="00EA40A3" w:rsidRPr="009D4085">
        <w:rPr>
          <w:rFonts w:ascii="Times New Roman" w:hAnsi="Times New Roman" w:cs="Times New Roman"/>
          <w:bCs/>
          <w:i/>
          <w:color w:val="000000" w:themeColor="text1"/>
          <w:lang w:eastAsia="zh-CN"/>
        </w:rPr>
        <w:t>P</w:t>
      </w:r>
      <w:r w:rsidR="00EA40A3" w:rsidRPr="009D4085">
        <w:rPr>
          <w:rFonts w:ascii="Times New Roman" w:hAnsi="Times New Roman" w:cs="Times New Roman"/>
          <w:bCs/>
          <w:color w:val="000000" w:themeColor="text1"/>
          <w:lang w:eastAsia="zh-CN"/>
        </w:rPr>
        <w:t xml:space="preserve"> values less than 0.01</w:t>
      </w:r>
      <w:r w:rsidR="002C2B03" w:rsidRPr="009D4085">
        <w:rPr>
          <w:rFonts w:ascii="Times New Roman" w:hAnsi="Times New Roman" w:cs="Times New Roman"/>
          <w:bCs/>
          <w:color w:val="000000" w:themeColor="text1"/>
          <w:lang w:eastAsia="zh-CN"/>
        </w:rPr>
        <w:t xml:space="preserve"> </w:t>
      </w:r>
      <w:r w:rsidR="002C2B03" w:rsidRPr="009D4085">
        <w:rPr>
          <w:rFonts w:ascii="Times New Roman" w:hAnsi="Times New Roman" w:cs="Times New Roman"/>
          <w:color w:val="000000" w:themeColor="text1"/>
          <w:lang w:eastAsia="zh-CN"/>
        </w:rPr>
        <w:t>(</w:t>
      </w:r>
      <w:r w:rsidR="00F94EB2" w:rsidRPr="009D4085">
        <w:rPr>
          <w:rFonts w:ascii="Times New Roman" w:hAnsi="Times New Roman" w:cs="Times New Roman"/>
          <w:color w:val="000000" w:themeColor="text1"/>
          <w:lang w:eastAsia="zh-CN"/>
        </w:rPr>
        <w:t xml:space="preserve">Figure 2A and </w:t>
      </w:r>
      <w:r w:rsidR="002C2B03" w:rsidRPr="009D4085">
        <w:rPr>
          <w:rFonts w:ascii="Times New Roman" w:hAnsi="Times New Roman" w:cs="Times New Roman"/>
          <w:color w:val="000000" w:themeColor="text1"/>
          <w:lang w:eastAsia="zh-CN"/>
        </w:rPr>
        <w:t xml:space="preserve">Supplementary Table </w:t>
      </w:r>
      <w:r w:rsidR="003C05E5" w:rsidRPr="009D4085">
        <w:rPr>
          <w:rFonts w:ascii="Times New Roman" w:hAnsi="Times New Roman" w:cs="Times New Roman"/>
          <w:color w:val="000000" w:themeColor="text1"/>
          <w:lang w:eastAsia="zh-CN"/>
        </w:rPr>
        <w:t>7</w:t>
      </w:r>
      <w:r w:rsidR="002C2B03" w:rsidRPr="009D4085">
        <w:rPr>
          <w:rFonts w:ascii="Times New Roman" w:hAnsi="Times New Roman" w:cs="Times New Roman"/>
          <w:color w:val="000000" w:themeColor="text1"/>
          <w:lang w:eastAsia="zh-CN"/>
        </w:rPr>
        <w:t>)</w:t>
      </w:r>
      <w:r w:rsidR="00C90170" w:rsidRPr="009D4085">
        <w:rPr>
          <w:rFonts w:ascii="Times New Roman" w:hAnsi="Times New Roman" w:cs="Times New Roman"/>
          <w:bCs/>
          <w:color w:val="000000" w:themeColor="text1"/>
          <w:lang w:eastAsia="zh-CN"/>
        </w:rPr>
        <w:t xml:space="preserve">. </w:t>
      </w:r>
      <w:r w:rsidR="00040FA0">
        <w:rPr>
          <w:rFonts w:ascii="Times New Roman" w:hAnsi="Times New Roman" w:cs="Times New Roman"/>
          <w:bCs/>
          <w:color w:val="000000" w:themeColor="text1"/>
          <w:lang w:eastAsia="zh-CN"/>
        </w:rPr>
        <w:t>In</w:t>
      </w:r>
      <w:r w:rsidR="008E6077" w:rsidRPr="009D4085">
        <w:rPr>
          <w:rFonts w:ascii="Times New Roman" w:hAnsi="Times New Roman" w:cs="Times New Roman"/>
          <w:bCs/>
          <w:color w:val="000000" w:themeColor="text1"/>
          <w:lang w:eastAsia="zh-CN"/>
        </w:rPr>
        <w:t xml:space="preserve"> </w:t>
      </w:r>
      <w:r w:rsidR="0025076D" w:rsidRPr="009D4085">
        <w:rPr>
          <w:rFonts w:ascii="Times New Roman" w:hAnsi="Times New Roman" w:cs="Times New Roman"/>
          <w:bCs/>
          <w:color w:val="000000" w:themeColor="text1"/>
          <w:lang w:eastAsia="zh-CN"/>
        </w:rPr>
        <w:t xml:space="preserve">the </w:t>
      </w:r>
      <w:r w:rsidR="000C3F18" w:rsidRPr="009D4085">
        <w:rPr>
          <w:rFonts w:ascii="Times New Roman" w:hAnsi="Times New Roman" w:cs="Times New Roman"/>
          <w:bCs/>
          <w:color w:val="000000" w:themeColor="text1"/>
          <w:lang w:eastAsia="zh-CN"/>
        </w:rPr>
        <w:t xml:space="preserve">5,526 </w:t>
      </w:r>
      <w:r w:rsidR="00882801" w:rsidRPr="009D4085">
        <w:rPr>
          <w:rFonts w:ascii="Times New Roman" w:hAnsi="Times New Roman" w:cs="Times New Roman"/>
          <w:bCs/>
          <w:color w:val="000000" w:themeColor="text1"/>
          <w:lang w:eastAsia="zh-CN"/>
        </w:rPr>
        <w:t>MHBs</w:t>
      </w:r>
      <w:r w:rsidR="0025076D" w:rsidRPr="009D4085">
        <w:rPr>
          <w:rFonts w:ascii="Times New Roman" w:hAnsi="Times New Roman" w:cs="Times New Roman"/>
          <w:bCs/>
          <w:color w:val="000000" w:themeColor="text1"/>
          <w:lang w:eastAsia="zh-CN"/>
        </w:rPr>
        <w:t xml:space="preserve"> shared by both populations</w:t>
      </w:r>
      <w:r w:rsidR="00882801" w:rsidRPr="009D4085">
        <w:rPr>
          <w:rFonts w:ascii="Times New Roman" w:hAnsi="Times New Roman" w:cs="Times New Roman"/>
          <w:bCs/>
          <w:color w:val="000000" w:themeColor="text1"/>
          <w:lang w:eastAsia="zh-CN"/>
        </w:rPr>
        <w:t xml:space="preserve">, </w:t>
      </w:r>
      <w:r w:rsidR="00B73A95" w:rsidRPr="009D4085">
        <w:rPr>
          <w:rFonts w:ascii="Times New Roman" w:hAnsi="Times New Roman" w:cs="Times New Roman"/>
          <w:bCs/>
          <w:color w:val="000000" w:themeColor="text1"/>
          <w:lang w:eastAsia="zh-CN"/>
        </w:rPr>
        <w:t xml:space="preserve">methylation divergence </w:t>
      </w:r>
      <w:proofErr w:type="gramStart"/>
      <w:r w:rsidR="0025076D" w:rsidRPr="009D4085">
        <w:rPr>
          <w:rFonts w:ascii="Times New Roman" w:hAnsi="Times New Roman" w:cs="Times New Roman"/>
          <w:bCs/>
          <w:color w:val="000000" w:themeColor="text1"/>
          <w:lang w:eastAsia="zh-CN"/>
        </w:rPr>
        <w:t>was also observed</w:t>
      </w:r>
      <w:proofErr w:type="gramEnd"/>
      <w:r w:rsidR="0025076D" w:rsidRPr="009D4085">
        <w:rPr>
          <w:rFonts w:ascii="Times New Roman" w:hAnsi="Times New Roman" w:cs="Times New Roman"/>
          <w:bCs/>
          <w:color w:val="000000" w:themeColor="text1"/>
          <w:lang w:eastAsia="zh-CN"/>
        </w:rPr>
        <w:t xml:space="preserve"> across ethnic backgrounds</w:t>
      </w:r>
      <w:r w:rsidR="00D013F0" w:rsidRPr="009D4085">
        <w:rPr>
          <w:rFonts w:ascii="Times New Roman" w:hAnsi="Times New Roman" w:cs="Times New Roman"/>
          <w:bCs/>
          <w:color w:val="000000" w:themeColor="text1"/>
          <w:lang w:eastAsia="zh-CN"/>
        </w:rPr>
        <w:t xml:space="preserve"> (</w:t>
      </w:r>
      <w:r w:rsidR="00B22EE3" w:rsidRPr="009D4085">
        <w:rPr>
          <w:rFonts w:ascii="Times New Roman" w:hAnsi="Times New Roman" w:cs="Times New Roman"/>
          <w:bCs/>
          <w:color w:val="000000" w:themeColor="text1"/>
          <w:lang w:eastAsia="zh-CN"/>
        </w:rPr>
        <w:t>Figure 2B</w:t>
      </w:r>
      <w:r w:rsidR="00D013F0" w:rsidRPr="009D4085">
        <w:rPr>
          <w:rFonts w:ascii="Times New Roman" w:hAnsi="Times New Roman" w:cs="Times New Roman"/>
          <w:bCs/>
          <w:color w:val="000000" w:themeColor="text1"/>
          <w:lang w:eastAsia="zh-CN"/>
        </w:rPr>
        <w:t>)</w:t>
      </w:r>
      <w:r w:rsidR="00C0638A" w:rsidRPr="009D4085">
        <w:rPr>
          <w:rFonts w:ascii="Times New Roman" w:hAnsi="Times New Roman" w:cs="Times New Roman"/>
          <w:bCs/>
          <w:color w:val="000000" w:themeColor="text1"/>
          <w:lang w:eastAsia="zh-CN"/>
        </w:rPr>
        <w:t>.</w:t>
      </w:r>
      <w:r w:rsidR="001C42E2" w:rsidRPr="009D4085">
        <w:rPr>
          <w:rFonts w:ascii="Times New Roman" w:hAnsi="Times New Roman" w:cs="Times New Roman"/>
          <w:bCs/>
          <w:color w:val="000000" w:themeColor="text1"/>
          <w:lang w:eastAsia="zh-CN"/>
        </w:rPr>
        <w:t xml:space="preserve"> </w:t>
      </w:r>
      <w:r w:rsidR="00F07702" w:rsidRPr="009D4085">
        <w:rPr>
          <w:rFonts w:ascii="Times New Roman" w:hAnsi="Times New Roman" w:cs="Times New Roman"/>
          <w:bCs/>
          <w:color w:val="000000" w:themeColor="text1"/>
          <w:lang w:eastAsia="zh-CN"/>
        </w:rPr>
        <w:t>These results</w:t>
      </w:r>
      <w:r w:rsidR="00C90170" w:rsidRPr="009D4085">
        <w:rPr>
          <w:rFonts w:ascii="Times New Roman" w:hAnsi="Times New Roman" w:cs="Times New Roman"/>
          <w:bCs/>
          <w:color w:val="000000" w:themeColor="text1"/>
          <w:lang w:eastAsia="zh-CN"/>
        </w:rPr>
        <w:t xml:space="preserve"> </w:t>
      </w:r>
      <w:r w:rsidR="00786534" w:rsidRPr="009D4085">
        <w:rPr>
          <w:rFonts w:ascii="Times New Roman" w:hAnsi="Times New Roman" w:cs="Times New Roman"/>
          <w:bCs/>
          <w:color w:val="000000" w:themeColor="text1"/>
          <w:lang w:eastAsia="zh-CN"/>
        </w:rPr>
        <w:t xml:space="preserve">uncover the significance of </w:t>
      </w:r>
      <w:r w:rsidR="0025076D" w:rsidRPr="009D4085">
        <w:rPr>
          <w:rFonts w:ascii="Times New Roman" w:hAnsi="Times New Roman" w:cs="Times New Roman"/>
          <w:bCs/>
          <w:color w:val="000000" w:themeColor="text1"/>
          <w:lang w:eastAsia="zh-CN"/>
        </w:rPr>
        <w:t xml:space="preserve">MHB </w:t>
      </w:r>
      <w:r w:rsidR="00786534" w:rsidRPr="009D4085">
        <w:rPr>
          <w:rFonts w:ascii="Times New Roman" w:hAnsi="Times New Roman" w:cs="Times New Roman"/>
          <w:bCs/>
          <w:color w:val="000000" w:themeColor="text1"/>
          <w:lang w:eastAsia="zh-CN"/>
        </w:rPr>
        <w:t>in</w:t>
      </w:r>
      <w:r w:rsidR="00C90170" w:rsidRPr="009D4085">
        <w:rPr>
          <w:rFonts w:ascii="Times New Roman" w:hAnsi="Times New Roman" w:cs="Times New Roman"/>
          <w:bCs/>
          <w:color w:val="000000" w:themeColor="text1"/>
          <w:lang w:eastAsia="zh-CN"/>
        </w:rPr>
        <w:t xml:space="preserve"> mirror</w:t>
      </w:r>
      <w:r w:rsidR="00786534" w:rsidRPr="009D4085">
        <w:rPr>
          <w:rFonts w:ascii="Times New Roman" w:hAnsi="Times New Roman" w:cs="Times New Roman"/>
          <w:bCs/>
          <w:color w:val="000000" w:themeColor="text1"/>
          <w:lang w:eastAsia="zh-CN"/>
        </w:rPr>
        <w:t>ing</w:t>
      </w:r>
      <w:r w:rsidR="00C90170" w:rsidRPr="009D4085">
        <w:rPr>
          <w:rFonts w:ascii="Times New Roman" w:hAnsi="Times New Roman" w:cs="Times New Roman"/>
          <w:bCs/>
          <w:color w:val="000000" w:themeColor="text1"/>
          <w:lang w:eastAsia="zh-CN"/>
        </w:rPr>
        <w:t xml:space="preserve"> population structures. </w:t>
      </w:r>
      <w:r w:rsidR="00B5682D" w:rsidRPr="009D4085">
        <w:rPr>
          <w:rFonts w:ascii="Times New Roman" w:hAnsi="Times New Roman" w:cs="Times New Roman"/>
          <w:bCs/>
          <w:color w:val="000000" w:themeColor="text1"/>
          <w:lang w:eastAsia="zh-CN"/>
        </w:rPr>
        <w:t xml:space="preserve">Furthermore, we </w:t>
      </w:r>
      <w:r w:rsidR="00EE13AB" w:rsidRPr="009D4085">
        <w:rPr>
          <w:rFonts w:ascii="Times New Roman" w:hAnsi="Times New Roman" w:cs="Times New Roman"/>
          <w:bCs/>
          <w:color w:val="000000" w:themeColor="text1"/>
          <w:lang w:eastAsia="zh-CN"/>
        </w:rPr>
        <w:t>p</w:t>
      </w:r>
      <w:r w:rsidR="00463CB6" w:rsidRPr="009D4085">
        <w:rPr>
          <w:rFonts w:ascii="Times New Roman" w:hAnsi="Times New Roman" w:cs="Times New Roman"/>
          <w:bCs/>
          <w:color w:val="000000" w:themeColor="text1"/>
          <w:lang w:eastAsia="zh-CN"/>
        </w:rPr>
        <w:t>er</w:t>
      </w:r>
      <w:r w:rsidR="00EE13AB" w:rsidRPr="009D4085">
        <w:rPr>
          <w:rFonts w:ascii="Times New Roman" w:hAnsi="Times New Roman" w:cs="Times New Roman"/>
          <w:bCs/>
          <w:color w:val="000000" w:themeColor="text1"/>
          <w:lang w:eastAsia="zh-CN"/>
        </w:rPr>
        <w:t>formed</w:t>
      </w:r>
      <w:r w:rsidR="00FD76D7" w:rsidRPr="009D4085">
        <w:rPr>
          <w:rFonts w:ascii="Times New Roman" w:hAnsi="Times New Roman" w:cs="Times New Roman"/>
          <w:bCs/>
          <w:color w:val="000000" w:themeColor="text1"/>
          <w:lang w:eastAsia="zh-CN"/>
        </w:rPr>
        <w:t xml:space="preserve"> </w:t>
      </w:r>
      <w:r w:rsidR="00EE13AB" w:rsidRPr="009D4085">
        <w:rPr>
          <w:rFonts w:ascii="Times New Roman" w:hAnsi="Times New Roman" w:cs="Times New Roman"/>
          <w:bCs/>
          <w:color w:val="000000" w:themeColor="text1"/>
          <w:lang w:eastAsia="zh-CN"/>
        </w:rPr>
        <w:t xml:space="preserve">pathway </w:t>
      </w:r>
      <w:r w:rsidR="00D00247" w:rsidRPr="009D4085">
        <w:rPr>
          <w:rFonts w:ascii="Times New Roman" w:hAnsi="Times New Roman" w:cs="Times New Roman"/>
          <w:bCs/>
          <w:color w:val="000000" w:themeColor="text1"/>
          <w:lang w:eastAsia="zh-CN"/>
        </w:rPr>
        <w:t xml:space="preserve">enrichment </w:t>
      </w:r>
      <w:r w:rsidR="00E50A69" w:rsidRPr="009D4085">
        <w:rPr>
          <w:rFonts w:ascii="Times New Roman" w:hAnsi="Times New Roman" w:cs="Times New Roman"/>
          <w:bCs/>
          <w:color w:val="000000" w:themeColor="text1"/>
          <w:lang w:eastAsia="zh-CN"/>
        </w:rPr>
        <w:t>analysis for</w:t>
      </w:r>
      <w:r w:rsidR="00623677" w:rsidRPr="009D4085">
        <w:rPr>
          <w:rFonts w:ascii="Times New Roman" w:hAnsi="Times New Roman" w:cs="Times New Roman"/>
          <w:bCs/>
          <w:color w:val="000000" w:themeColor="text1"/>
          <w:lang w:eastAsia="zh-CN"/>
        </w:rPr>
        <w:t xml:space="preserve"> </w:t>
      </w:r>
      <w:r w:rsidR="00B06FB3" w:rsidRPr="009D4085">
        <w:rPr>
          <w:rFonts w:ascii="Times New Roman" w:hAnsi="Times New Roman" w:cs="Times New Roman"/>
          <w:bCs/>
          <w:color w:val="000000" w:themeColor="text1"/>
          <w:lang w:eastAsia="zh-CN"/>
        </w:rPr>
        <w:t>genes correspond</w:t>
      </w:r>
      <w:r w:rsidR="00AF7567">
        <w:rPr>
          <w:rFonts w:ascii="Times New Roman" w:hAnsi="Times New Roman" w:cs="Times New Roman"/>
          <w:bCs/>
          <w:color w:val="000000" w:themeColor="text1"/>
          <w:lang w:eastAsia="zh-CN"/>
        </w:rPr>
        <w:t>ing</w:t>
      </w:r>
      <w:r w:rsidR="00786534" w:rsidRPr="009D4085">
        <w:rPr>
          <w:rFonts w:ascii="Times New Roman" w:hAnsi="Times New Roman" w:cs="Times New Roman"/>
          <w:bCs/>
          <w:color w:val="000000" w:themeColor="text1"/>
          <w:lang w:eastAsia="zh-CN"/>
        </w:rPr>
        <w:t xml:space="preserve"> to </w:t>
      </w:r>
      <w:r w:rsidR="00623677" w:rsidRPr="009D4085">
        <w:rPr>
          <w:rFonts w:ascii="Times New Roman" w:hAnsi="Times New Roman" w:cs="Times New Roman"/>
          <w:bCs/>
          <w:color w:val="000000" w:themeColor="text1"/>
          <w:lang w:eastAsia="zh-CN"/>
        </w:rPr>
        <w:t>population-specific</w:t>
      </w:r>
      <w:r w:rsidR="00EE13AB" w:rsidRPr="009D4085">
        <w:rPr>
          <w:rFonts w:ascii="Times New Roman" w:hAnsi="Times New Roman" w:cs="Times New Roman"/>
          <w:bCs/>
          <w:color w:val="000000" w:themeColor="text1"/>
          <w:lang w:eastAsia="zh-CN"/>
        </w:rPr>
        <w:t xml:space="preserve"> MHBs</w:t>
      </w:r>
      <w:r w:rsidR="00786534" w:rsidRPr="009D4085">
        <w:rPr>
          <w:rFonts w:ascii="Times New Roman" w:hAnsi="Times New Roman" w:cs="Times New Roman"/>
          <w:bCs/>
          <w:color w:val="000000" w:themeColor="text1"/>
          <w:lang w:eastAsia="zh-CN"/>
        </w:rPr>
        <w:t xml:space="preserve"> </w:t>
      </w:r>
      <w:r w:rsidR="007F2729" w:rsidRPr="009D4085">
        <w:rPr>
          <w:rFonts w:ascii="Times New Roman" w:hAnsi="Times New Roman" w:cs="Times New Roman"/>
          <w:bCs/>
          <w:color w:val="000000" w:themeColor="text1"/>
          <w:lang w:eastAsia="zh-CN"/>
        </w:rPr>
        <w:t>and observed</w:t>
      </w:r>
      <w:r w:rsidR="00786534" w:rsidRPr="009D4085">
        <w:rPr>
          <w:rFonts w:ascii="Times New Roman" w:hAnsi="Times New Roman" w:cs="Times New Roman"/>
          <w:bCs/>
          <w:color w:val="000000" w:themeColor="text1"/>
          <w:lang w:eastAsia="zh-CN"/>
        </w:rPr>
        <w:t xml:space="preserve"> a </w:t>
      </w:r>
      <w:r w:rsidR="007F2729" w:rsidRPr="009D4085">
        <w:rPr>
          <w:rFonts w:ascii="Times New Roman" w:hAnsi="Times New Roman" w:cs="Times New Roman"/>
          <w:bCs/>
          <w:color w:val="000000" w:themeColor="text1"/>
          <w:lang w:eastAsia="zh-CN"/>
        </w:rPr>
        <w:t xml:space="preserve">strong enrichment </w:t>
      </w:r>
      <w:r w:rsidR="00635F24" w:rsidRPr="009D4085">
        <w:rPr>
          <w:rFonts w:ascii="Times New Roman" w:hAnsi="Times New Roman" w:cs="Times New Roman"/>
          <w:bCs/>
          <w:color w:val="000000" w:themeColor="text1"/>
          <w:lang w:eastAsia="zh-CN"/>
        </w:rPr>
        <w:t>in</w:t>
      </w:r>
      <w:r w:rsidR="006C5B1E" w:rsidRPr="009D4085">
        <w:rPr>
          <w:rFonts w:ascii="Times New Roman" w:hAnsi="Times New Roman" w:cs="Times New Roman"/>
          <w:bCs/>
          <w:color w:val="000000" w:themeColor="text1"/>
          <w:lang w:eastAsia="zh-CN"/>
        </w:rPr>
        <w:t xml:space="preserve"> </w:t>
      </w:r>
      <w:r w:rsidR="00B97ABC" w:rsidRPr="009D4085">
        <w:rPr>
          <w:rFonts w:ascii="Times New Roman" w:hAnsi="Times New Roman" w:cs="Times New Roman"/>
          <w:bCs/>
          <w:color w:val="000000" w:themeColor="text1"/>
          <w:lang w:eastAsia="zh-CN"/>
        </w:rPr>
        <w:t>pathways</w:t>
      </w:r>
      <w:r w:rsidR="00786534" w:rsidRPr="009D4085">
        <w:rPr>
          <w:rFonts w:ascii="Times New Roman" w:hAnsi="Times New Roman" w:cs="Times New Roman"/>
          <w:bCs/>
          <w:color w:val="000000" w:themeColor="text1"/>
          <w:lang w:eastAsia="zh-CN"/>
        </w:rPr>
        <w:t xml:space="preserve"> involved in</w:t>
      </w:r>
      <w:r w:rsidR="00B97ABC" w:rsidRPr="009D4085">
        <w:rPr>
          <w:rFonts w:ascii="Times New Roman" w:hAnsi="Times New Roman" w:cs="Times New Roman"/>
          <w:bCs/>
          <w:color w:val="000000" w:themeColor="text1"/>
          <w:lang w:eastAsia="zh-CN"/>
        </w:rPr>
        <w:t xml:space="preserve"> </w:t>
      </w:r>
      <w:r w:rsidR="00C90A4A" w:rsidRPr="009D4085">
        <w:rPr>
          <w:rFonts w:ascii="Times New Roman" w:hAnsi="Times New Roman" w:cs="Times New Roman"/>
          <w:bCs/>
          <w:color w:val="000000" w:themeColor="text1"/>
          <w:lang w:eastAsia="zh-CN"/>
        </w:rPr>
        <w:t xml:space="preserve">energy metabolism and </w:t>
      </w:r>
      <w:r w:rsidR="00851529" w:rsidRPr="009D4085">
        <w:rPr>
          <w:rFonts w:ascii="Times New Roman" w:hAnsi="Times New Roman" w:cs="Times New Roman"/>
          <w:bCs/>
          <w:color w:val="000000" w:themeColor="text1"/>
          <w:lang w:eastAsia="zh-CN"/>
        </w:rPr>
        <w:t>neuron</w:t>
      </w:r>
      <w:r w:rsidR="00786534" w:rsidRPr="009D4085">
        <w:rPr>
          <w:rFonts w:ascii="Times New Roman" w:hAnsi="Times New Roman" w:cs="Times New Roman"/>
          <w:bCs/>
          <w:color w:val="000000" w:themeColor="text1"/>
          <w:lang w:eastAsia="zh-CN"/>
        </w:rPr>
        <w:t>al</w:t>
      </w:r>
      <w:r w:rsidR="00851529" w:rsidRPr="009D4085">
        <w:rPr>
          <w:rFonts w:ascii="Times New Roman" w:hAnsi="Times New Roman" w:cs="Times New Roman"/>
          <w:bCs/>
          <w:color w:val="000000" w:themeColor="text1"/>
          <w:lang w:eastAsia="zh-CN"/>
        </w:rPr>
        <w:t xml:space="preserve"> development</w:t>
      </w:r>
      <w:r w:rsidR="00816581" w:rsidRPr="009D4085">
        <w:rPr>
          <w:rFonts w:ascii="Times New Roman" w:hAnsi="Times New Roman" w:cs="Times New Roman"/>
          <w:bCs/>
          <w:color w:val="000000" w:themeColor="text1"/>
          <w:lang w:eastAsia="zh-CN"/>
        </w:rPr>
        <w:t xml:space="preserve"> (all </w:t>
      </w:r>
      <w:r w:rsidR="00816581" w:rsidRPr="009D4085">
        <w:rPr>
          <w:rFonts w:ascii="Times New Roman" w:hAnsi="Times New Roman" w:cs="Times New Roman"/>
          <w:bCs/>
          <w:i/>
          <w:color w:val="000000" w:themeColor="text1"/>
          <w:lang w:eastAsia="zh-CN"/>
        </w:rPr>
        <w:t>P</w:t>
      </w:r>
      <w:r w:rsidR="00816581" w:rsidRPr="009D4085">
        <w:rPr>
          <w:rFonts w:ascii="Times New Roman" w:hAnsi="Times New Roman" w:cs="Times New Roman"/>
          <w:bCs/>
          <w:color w:val="000000" w:themeColor="text1"/>
          <w:lang w:eastAsia="zh-CN"/>
        </w:rPr>
        <w:t xml:space="preserve"> values &lt; </w:t>
      </w:r>
      <w:r w:rsidR="00936ABE" w:rsidRPr="009D4085">
        <w:rPr>
          <w:rFonts w:ascii="Times New Roman" w:hAnsi="Times New Roman" w:cs="Times New Roman"/>
          <w:bCs/>
          <w:color w:val="000000" w:themeColor="text1"/>
          <w:lang w:eastAsia="zh-CN"/>
        </w:rPr>
        <w:t>1.9</w:t>
      </w:r>
      <w:r w:rsidR="00A47A0A" w:rsidRPr="009D4085">
        <w:rPr>
          <w:rFonts w:ascii="Times New Roman" w:hAnsi="Times New Roman" w:cs="Times New Roman"/>
          <w:color w:val="000000" w:themeColor="text1"/>
        </w:rPr>
        <w:t>E</w:t>
      </w:r>
      <w:r w:rsidR="0019537E" w:rsidRPr="009D4085">
        <w:rPr>
          <w:rFonts w:ascii="Times New Roman" w:hAnsi="Times New Roman" w:cs="Times New Roman"/>
          <w:bCs/>
          <w:color w:val="000000" w:themeColor="text1"/>
          <w:lang w:eastAsia="zh-CN"/>
        </w:rPr>
        <w:t>-09</w:t>
      </w:r>
      <w:r w:rsidR="00816581" w:rsidRPr="009D4085">
        <w:rPr>
          <w:rFonts w:ascii="Times New Roman" w:hAnsi="Times New Roman" w:cs="Times New Roman"/>
          <w:bCs/>
          <w:color w:val="000000" w:themeColor="text1"/>
          <w:lang w:eastAsia="zh-CN"/>
        </w:rPr>
        <w:t>)</w:t>
      </w:r>
      <w:r w:rsidR="00CE186E" w:rsidRPr="009D4085">
        <w:rPr>
          <w:rFonts w:ascii="Times New Roman" w:hAnsi="Times New Roman" w:cs="Times New Roman"/>
          <w:bCs/>
          <w:color w:val="000000" w:themeColor="text1"/>
          <w:lang w:eastAsia="zh-CN"/>
        </w:rPr>
        <w:t xml:space="preserve"> </w:t>
      </w:r>
      <w:r w:rsidR="00CE186E" w:rsidRPr="009D4085">
        <w:rPr>
          <w:rFonts w:ascii="Times New Roman" w:hAnsi="Times New Roman" w:cs="Times New Roman"/>
          <w:color w:val="000000" w:themeColor="text1"/>
          <w:lang w:eastAsia="zh-CN"/>
        </w:rPr>
        <w:t>(</w:t>
      </w:r>
      <w:r w:rsidR="00FE74E7" w:rsidRPr="009D4085">
        <w:rPr>
          <w:rFonts w:ascii="Times New Roman" w:hAnsi="Times New Roman" w:cs="Times New Roman"/>
          <w:color w:val="000000" w:themeColor="text1"/>
          <w:lang w:eastAsia="zh-CN"/>
        </w:rPr>
        <w:t xml:space="preserve">Supplementary Figure 1 and </w:t>
      </w:r>
      <w:r w:rsidR="00CE186E" w:rsidRPr="009D4085">
        <w:rPr>
          <w:rFonts w:ascii="Times New Roman" w:hAnsi="Times New Roman" w:cs="Times New Roman"/>
          <w:color w:val="000000" w:themeColor="text1"/>
          <w:lang w:eastAsia="zh-CN"/>
        </w:rPr>
        <w:t xml:space="preserve">Supplementary Table </w:t>
      </w:r>
      <w:r w:rsidR="003232FA" w:rsidRPr="009D4085">
        <w:rPr>
          <w:rFonts w:ascii="Times New Roman" w:hAnsi="Times New Roman" w:cs="Times New Roman"/>
          <w:color w:val="000000" w:themeColor="text1"/>
          <w:lang w:eastAsia="zh-CN"/>
        </w:rPr>
        <w:t>8</w:t>
      </w:r>
      <w:r w:rsidR="00CE186E" w:rsidRPr="009D4085">
        <w:rPr>
          <w:rFonts w:ascii="Times New Roman" w:hAnsi="Times New Roman" w:cs="Times New Roman"/>
          <w:color w:val="000000" w:themeColor="text1"/>
          <w:lang w:eastAsia="zh-CN"/>
        </w:rPr>
        <w:t>)</w:t>
      </w:r>
      <w:r w:rsidR="008607C8" w:rsidRPr="009D4085">
        <w:rPr>
          <w:rFonts w:ascii="Times New Roman" w:hAnsi="Times New Roman" w:cs="Times New Roman"/>
          <w:bCs/>
          <w:color w:val="000000" w:themeColor="text1"/>
          <w:lang w:eastAsia="zh-CN"/>
        </w:rPr>
        <w:t xml:space="preserve">. </w:t>
      </w:r>
      <w:r w:rsidR="003A3A0E" w:rsidRPr="009D4085">
        <w:rPr>
          <w:rFonts w:ascii="Times New Roman" w:hAnsi="Times New Roman" w:cs="Times New Roman"/>
          <w:bCs/>
          <w:color w:val="000000" w:themeColor="text1"/>
          <w:lang w:eastAsia="zh-CN"/>
        </w:rPr>
        <w:t>Previous e</w:t>
      </w:r>
      <w:r w:rsidR="008607C8" w:rsidRPr="009D4085">
        <w:rPr>
          <w:rFonts w:ascii="Times New Roman" w:hAnsi="Times New Roman" w:cs="Times New Roman"/>
          <w:bCs/>
          <w:color w:val="000000" w:themeColor="text1"/>
          <w:lang w:eastAsia="zh-CN"/>
        </w:rPr>
        <w:t xml:space="preserve">volutionary studies </w:t>
      </w:r>
      <w:r w:rsidR="009C0BC7" w:rsidRPr="009D4085">
        <w:rPr>
          <w:rFonts w:ascii="Times New Roman" w:hAnsi="Times New Roman" w:cs="Times New Roman"/>
          <w:bCs/>
          <w:color w:val="000000" w:themeColor="text1"/>
          <w:lang w:eastAsia="zh-CN"/>
        </w:rPr>
        <w:t>reported</w:t>
      </w:r>
      <w:r w:rsidR="008607C8" w:rsidRPr="009D4085">
        <w:rPr>
          <w:rFonts w:ascii="Times New Roman" w:hAnsi="Times New Roman" w:cs="Times New Roman"/>
          <w:bCs/>
          <w:color w:val="000000" w:themeColor="text1"/>
          <w:lang w:eastAsia="zh-CN"/>
        </w:rPr>
        <w:t xml:space="preserve"> that the </w:t>
      </w:r>
      <w:r w:rsidR="00C14E53" w:rsidRPr="009D4085">
        <w:rPr>
          <w:rFonts w:ascii="Times New Roman" w:hAnsi="Times New Roman" w:cs="Times New Roman"/>
          <w:bCs/>
          <w:color w:val="000000" w:themeColor="text1"/>
          <w:lang w:eastAsia="zh-CN"/>
        </w:rPr>
        <w:t>evolution of human cognition</w:t>
      </w:r>
      <w:r w:rsidR="008607C8" w:rsidRPr="009D4085">
        <w:rPr>
          <w:rFonts w:ascii="Times New Roman" w:hAnsi="Times New Roman" w:cs="Times New Roman"/>
          <w:bCs/>
          <w:color w:val="000000" w:themeColor="text1"/>
          <w:lang w:eastAsia="zh-CN"/>
        </w:rPr>
        <w:t xml:space="preserve"> is associated with an increased glucose utilization and expression of energy metabolism genes</w:t>
      </w:r>
      <w:r w:rsidR="00905E31" w:rsidRPr="009D4085">
        <w:rPr>
          <w:rFonts w:ascii="Times New Roman" w:hAnsi="Times New Roman" w:cs="Times New Roman"/>
          <w:bCs/>
          <w:color w:val="000000" w:themeColor="text1"/>
          <w:lang w:eastAsia="zh-CN"/>
        </w:rPr>
        <w:t xml:space="preserve"> </w:t>
      </w:r>
      <w:r w:rsidR="00782B04" w:rsidRPr="009D4085">
        <w:rPr>
          <w:rFonts w:ascii="Times New Roman" w:hAnsi="Times New Roman" w:cs="Times New Roman"/>
          <w:bCs/>
          <w:color w:val="000000" w:themeColor="text1"/>
          <w:lang w:eastAsia="zh-CN"/>
        </w:rPr>
        <w:fldChar w:fldCharType="begin" w:fldLock="1"/>
      </w:r>
      <w:r w:rsidR="00787992" w:rsidRPr="009D4085">
        <w:rPr>
          <w:rFonts w:ascii="Times New Roman" w:hAnsi="Times New Roman" w:cs="Times New Roman"/>
          <w:bCs/>
          <w:color w:val="000000" w:themeColor="text1"/>
          <w:lang w:eastAsia="zh-CN"/>
        </w:rPr>
        <w:instrText>ADDIN CSL_CITATION { "citationItems" : [ { "id" : "ITEM-1", "itemData" : { "DOI" : "10.1186/gb-2008-9-8-r124", "ISBN" : "1465-6914 (Electronic) 1465-6906 (Linking)", "ISSN" : "14747596", "PMID" : "18681948", "abstract" : "BACKGROUND: Despite decades of research, the molecular changes responsible for the evolution of human cognitive abilities remain unknown. Comparative evolutionary studies provide detailed information about DNA sequence and mRNA expression differences between humans and other primates but, in the absence of other information, it has proved very difficult to identify molecular pathways relevant to human cognition. RESULTS: Here, we compare changes in gene expression and metabolite concentrations in the human brain and compare them to the changes seen in a disorder known to affect human cognitive abilities, schizophrenia. We find that both genes and metabolites relating to energy metabolism and energy-expensive brain functions are altered in schizophrenia and, at the same time, appear to have changed rapidly during recent human evolution, probably as a result of positive selection. CONCLUSION: Our findings, along with several previous studies, suggest that the evolution of human cognitive abilities was accompanied by adaptive changes in brain metabolism, potentially pushing the human brain to the limit of its metabolic capabilities.", "author" : [ { "dropping-particle" : "", "family" : "Khaitovich", "given" : "Philipp", "non-dropping-particle" : "", "parse-names" : false, "suffix" : "" }, { "dropping-particle" : "", "family" : "Lockstone", "given" : "Helen E.", "non-dropping-particle" : "", "parse-names" : false, "suffix" : "" }, { "dropping-particle" : "", "family" : "Wayland", "given" : "Matthew T.", "non-dropping-particle" : "", "parse-names" : false, "suffix" : "" }, { "dropping-particle" : "", "family" : "Tsang", "given" : "Tsz M.", "non-dropping-particle" : "", "parse-names" : false, "suffix" : "" }, { "dropping-particle" : "", "family" : "Jayatilaka", "given" : "Samantha D.", "non-dropping-particle" : "", "parse-names" : false, "suffix" : "" }, { "dropping-particle" : "", "family" : "Guo", "given" : "Arfu J.", "non-dropping-particle" : "", "parse-names" : false, "suffix" : "" }, { "dropping-particle" : "", "family" : "Zhou", "given" : "Jie", "non-dropping-particle" : "", "parse-names" : false, "suffix" : "" }, { "dropping-particle" : "", "family" : "Somel", "given" : "Mehmet", "non-dropping-particle" : "", "parse-names" : false, "suffix" : "" }, { "dropping-particle" : "", "family" : "Harris", "given" : "Laura W.", "non-dropping-particle" : "", "parse-names" : false, "suffix" : "" }, { "dropping-particle" : "", "family" : "Holmes", "given" : "Elaine", "non-dropping-particle" : "", "parse-names" : false, "suffix" : "" }, { "dropping-particle" : "", "family" : "P\u00e4\u00e4bo", "given" : "Svante", "non-dropping-particle" : "", "parse-names" : false, "suffix" : "" }, { "dropping-particle" : "", "family" : "Bahn", "given" : "Sabine", "non-dropping-particle" : "", "parse-names" : false, "suffix" : "" } ], "container-title" : "Genome Biology", "id" : "ITEM-1", "issue" : "8", "issued" : { "date-parts" : [ [ "2008" ] ] }, "title" : "Metabolic changes in schizophrenia and human brain evolution", "type" : "article-journal", "volume" : "9" }, "uris" : [ "http://www.mendeley.com/documents/?uuid=841f8978-1137-41eb-985f-61e47f2b840c" ] }, { "id" : "ITEM-2", "itemData" : { "DOI" : "10.1016/j.neuron.2015.03.035", "ISBN" : "1097-4199 (Electronic)\\r0896-6273 (Linking)", "ISSN" : "10974199", "PMID" : "25996133", "abstract" : "The energy demands of the brain are high: they account for at least 20% of the body's energy consumption. Evolutionary studies indicate that the emergence of higher cognitive functions in humans is associated with an increased glucose utilization and expression of energy metabolism genes. Functional brain imaging techniques such as fMRI and PET, which are widely used in human neuroscience studies, detect signals that monitor energy delivery and use in register with neuronal activity. Recent technological advances in metabolic studies with cellular resolution have afforded decisive insights into the understanding of the cellular and molecular bases of the coupling between neuronal activity and energy metabolism and pointat a key role of neuron-astrocyte metabolic interactions. This article reviews some of the most salient features emerging from recent studies and aims at providing an integration of brain energy metabolism across resolution scales.", "author" : [ { "dropping-particle" : "", "family" : "Magistretti", "given" : "Pierre J.", "non-dropping-particle" : "", "parse-names" : false, "suffix" : "" }, { "dropping-particle" : "", "family" : "Allaman", "given" : "Igor", "non-dropping-particle" : "", "parse-names" : false, "suffix" : "" } ], "container-title" : "Neuron", "id" : "ITEM-2", "issue" : "4", "issued" : { "date-parts" : [ [ "2015" ] ] }, "page" : "883-901", "title" : "A Cellular Perspective on Brain Energy Metabolism and Functional Imaging", "type" : "article", "volume" : "86" }, "uris" : [ "http://www.mendeley.com/documents/?uuid=b99d34f4-530c-4b61-80d3-a8ce126f834b" ] }, { "id" : "ITEM-3", "itemData" : { "DOI" : "10.1073/pnas.1323099111", "ISBN" : "1091-6490 (Electronic)\\r0027-8424 (Linking)", "ISSN" : "0027-8424", "PMID" : "25157149", "abstract" : "SignificanceThe metabolic costs of brain development are thought to explain the evolution of humans' exceptionally slow and protracted childhood growth; however, the costs of the human brain during development are unknown. We used existing PET and MRI data to calculate brain glucose use from birth to adulthood. We find that the brain's metabolic requirements peak in childhood, when it uses glucose at a rate equivalent to 66% of the body's resting metabolism and 43% of the body's daily energy requirement, and that brain glucose demand relates inversely to body growth from infancy to puberty. Our findings support the hypothesis that the unusually high costs of human brain development require a compensatory slowing of childhood body growth. The high energetic costs of human brain development have been hypothesized to explain distinctive human traits, including exceptionally slow and protracted preadult growth. Although widely assumed to constrain life-history evolution, the metabolic requirements of the growing human brain are unknown. We combined previously collected PET and MRI data to calculate the human brain's glucose use from birth to adulthood, which we compare with body growth rate. We evaluate the strength of brain-body metabolic trade-offs using the ratios of brain glucose uptake to the body's resting metabolic rate (RMR) and daily energy requirements (DER) expressed in glucose-gram equivalents (glucosermr% and glucoseder%). We find that glucosermr% and glucoseder% do not peak at birth (52.5% and 59.8% of RMR, or 35.4% and 38.7% of DER, for males and females, respectively), when relative brain size is largest, but rather in childhood (66.3% and 65.0% of RMR and 43.3% and 43.8% of DER). Body-weight growth (dw/dt) and both glucosermr% and glucoseder% are strongly, inversely related: soon after birth, increases in brain glucose demand are accompanied by proportionate decreases in dw/dt. Ages of peak brain glucose demand and lowest dw/dt co-occur and subsequent developmental declines in brain metabolism are matched by proportionate increases in dw/dt until puberty. The finding that human brain glucose demands peak during childhood, and evidence that brain metabolism and body growth rate covary inversely across development, support the hypothesis that the high costs of human brain development require compensatory slowing of body growth rate.", "author" : [ { "dropping-particle" : "", "family" : "Kuzawa", "given" : "C. W.", "non-dropping-particle" : "", "parse-names" : false, "suffix" : "" }, { "dropping-particle" : "", "family" : "Chugani", "given" : "H. T.", "non-dropping-particle" : "", "parse-names" : false, "suffix" : "" }, { "dropping-particle" : "", "family" : "Grossman", "given" : "L. I.", "non-dropping-particle" : "", "parse-names" : false, "suffix" : "" }, { "dropping-particle" : "", "family" : "Lipovich", "given" : "L.", "non-dropping-particle" : "", "parse-names" : false, "suffix" : "" }, { "dropping-particle" : "", "family" : "Muzik", "given" : "O.", "non-dropping-particle" : "", "parse-names" : false, "suffix" : "" }, { "dropping-particle" : "", "family" : "Hof", "given" : "P. R.", "non-dropping-particle" : "", "parse-names" : false, "suffix" : "" }, { "dropping-particle" : "", "family" : "Wildman", "given" : "D. E.", "non-dropping-particle" : "", "parse-names" : false, "suffix" : "" }, { "dropping-particle" : "", "family" : "Sherwood", "given" : "C. C.", "non-dropping-particle" : "", "parse-names" : false, "suffix" : "" }, { "dropping-particle" : "", "family" : "Leonard", "given" : "W. R.", "non-dropping-particle" : "", "parse-names" : false, "suffix" : "" }, { "dropping-particle" : "", "family" : "Lange", "given" : "N.", "non-dropping-particle" : "", "parse-names" : false, "suffix" : "" } ], "container-title" : "Proceedings of the National Academy of Sciences", "id" : "ITEM-3", "issue" : "36", "issued" : { "date-parts" : [ [ "2014" ] ] }, "page" : "13010-13015", "title" : "Metabolic costs and evolutionary implications of human brain development", "type" : "article-journal", "volume" : "111" }, "uris" : [ "http://www.mendeley.com/documents/?uuid=4b92e399-a8d0-4c21-bf1d-039a70d4bdb1" ] } ], "mendeley" : { "formattedCitation" : "[22\u201324]", "plainTextFormattedCitation" : "[22\u201324]", "previouslyFormattedCitation" : "[22\u201324]" }, "properties" : { "noteIndex" : 0 }, "schema" : "https://github.com/citation-style-language/schema/raw/master/csl-citation.json" }</w:instrText>
      </w:r>
      <w:r w:rsidR="00782B04" w:rsidRPr="009D4085">
        <w:rPr>
          <w:rFonts w:ascii="Times New Roman" w:hAnsi="Times New Roman" w:cs="Times New Roman"/>
          <w:bCs/>
          <w:color w:val="000000" w:themeColor="text1"/>
          <w:lang w:eastAsia="zh-CN"/>
        </w:rPr>
        <w:fldChar w:fldCharType="separate"/>
      </w:r>
      <w:r w:rsidR="002D1E90" w:rsidRPr="009D4085">
        <w:rPr>
          <w:rFonts w:ascii="Times New Roman" w:hAnsi="Times New Roman" w:cs="Times New Roman"/>
          <w:bCs/>
          <w:noProof/>
          <w:color w:val="000000" w:themeColor="text1"/>
          <w:lang w:eastAsia="zh-CN"/>
        </w:rPr>
        <w:t>[22–24]</w:t>
      </w:r>
      <w:r w:rsidR="00782B04" w:rsidRPr="009D4085">
        <w:rPr>
          <w:rFonts w:ascii="Times New Roman" w:hAnsi="Times New Roman" w:cs="Times New Roman"/>
          <w:bCs/>
          <w:color w:val="000000" w:themeColor="text1"/>
          <w:lang w:eastAsia="zh-CN"/>
        </w:rPr>
        <w:fldChar w:fldCharType="end"/>
      </w:r>
      <w:r w:rsidR="008607C8" w:rsidRPr="009D4085">
        <w:rPr>
          <w:rFonts w:ascii="Times New Roman" w:hAnsi="Times New Roman" w:cs="Times New Roman"/>
          <w:bCs/>
          <w:color w:val="000000" w:themeColor="text1"/>
          <w:lang w:eastAsia="zh-CN"/>
        </w:rPr>
        <w:t>.</w:t>
      </w:r>
      <w:r w:rsidR="00292251" w:rsidRPr="009D4085">
        <w:rPr>
          <w:rFonts w:ascii="Times New Roman" w:hAnsi="Times New Roman" w:cs="Times New Roman"/>
          <w:bCs/>
          <w:color w:val="000000" w:themeColor="text1"/>
          <w:lang w:eastAsia="zh-CN"/>
        </w:rPr>
        <w:t xml:space="preserve"> </w:t>
      </w:r>
      <w:r w:rsidR="00EA3EF7" w:rsidRPr="009D4085">
        <w:rPr>
          <w:rFonts w:ascii="Times New Roman" w:hAnsi="Times New Roman" w:cs="Times New Roman"/>
          <w:bCs/>
          <w:color w:val="000000" w:themeColor="text1"/>
          <w:lang w:eastAsia="zh-CN"/>
        </w:rPr>
        <w:t xml:space="preserve">These results </w:t>
      </w:r>
      <w:r w:rsidR="00CB496E" w:rsidRPr="009D4085">
        <w:rPr>
          <w:rFonts w:ascii="Times New Roman" w:hAnsi="Times New Roman" w:cs="Times New Roman"/>
          <w:bCs/>
          <w:color w:val="000000" w:themeColor="text1"/>
          <w:lang w:eastAsia="zh-CN"/>
        </w:rPr>
        <w:t xml:space="preserve">may </w:t>
      </w:r>
      <w:r w:rsidR="005F7572" w:rsidRPr="009D4085">
        <w:rPr>
          <w:rFonts w:ascii="Times New Roman" w:hAnsi="Times New Roman" w:cs="Times New Roman"/>
          <w:bCs/>
          <w:color w:val="000000" w:themeColor="text1"/>
          <w:lang w:eastAsia="zh-CN"/>
        </w:rPr>
        <w:t xml:space="preserve">provide </w:t>
      </w:r>
      <w:r w:rsidR="00786534" w:rsidRPr="009D4085">
        <w:rPr>
          <w:rFonts w:ascii="Times New Roman" w:hAnsi="Times New Roman" w:cs="Times New Roman"/>
          <w:bCs/>
          <w:color w:val="000000" w:themeColor="text1"/>
          <w:lang w:eastAsia="zh-CN"/>
        </w:rPr>
        <w:t xml:space="preserve">new </w:t>
      </w:r>
      <w:r w:rsidR="005F7572" w:rsidRPr="009D4085">
        <w:rPr>
          <w:rFonts w:ascii="Times New Roman" w:hAnsi="Times New Roman" w:cs="Times New Roman"/>
          <w:bCs/>
          <w:color w:val="000000" w:themeColor="text1"/>
          <w:lang w:eastAsia="zh-CN"/>
        </w:rPr>
        <w:t>insights in</w:t>
      </w:r>
      <w:r w:rsidR="00786534" w:rsidRPr="009D4085">
        <w:rPr>
          <w:rFonts w:ascii="Times New Roman" w:hAnsi="Times New Roman" w:cs="Times New Roman"/>
          <w:bCs/>
          <w:color w:val="000000" w:themeColor="text1"/>
          <w:lang w:eastAsia="zh-CN"/>
        </w:rPr>
        <w:t xml:space="preserve">to </w:t>
      </w:r>
      <w:r w:rsidR="00A0683E" w:rsidRPr="009D4085">
        <w:rPr>
          <w:rFonts w:ascii="Times New Roman" w:hAnsi="Times New Roman" w:cs="Times New Roman"/>
          <w:bCs/>
          <w:color w:val="000000" w:themeColor="text1"/>
          <w:lang w:eastAsia="zh-CN"/>
        </w:rPr>
        <w:t xml:space="preserve">potential </w:t>
      </w:r>
      <w:r w:rsidR="00B113C0" w:rsidRPr="009D4085">
        <w:rPr>
          <w:rFonts w:ascii="Times New Roman" w:hAnsi="Times New Roman" w:cs="Times New Roman"/>
          <w:bCs/>
          <w:color w:val="000000" w:themeColor="text1"/>
          <w:lang w:eastAsia="zh-CN"/>
        </w:rPr>
        <w:t>contributions</w:t>
      </w:r>
      <w:r w:rsidR="00786534" w:rsidRPr="009D4085">
        <w:rPr>
          <w:rFonts w:ascii="Times New Roman" w:hAnsi="Times New Roman" w:cs="Times New Roman"/>
          <w:bCs/>
          <w:color w:val="000000" w:themeColor="text1"/>
          <w:lang w:eastAsia="zh-CN"/>
        </w:rPr>
        <w:t xml:space="preserve"> </w:t>
      </w:r>
      <w:r w:rsidR="00A0683E" w:rsidRPr="009D4085">
        <w:rPr>
          <w:rFonts w:ascii="Times New Roman" w:hAnsi="Times New Roman" w:cs="Times New Roman"/>
          <w:bCs/>
          <w:color w:val="000000" w:themeColor="text1"/>
          <w:lang w:eastAsia="zh-CN"/>
        </w:rPr>
        <w:t xml:space="preserve">of MHBs </w:t>
      </w:r>
      <w:r w:rsidR="00786534" w:rsidRPr="009D4085">
        <w:rPr>
          <w:rFonts w:ascii="Times New Roman" w:hAnsi="Times New Roman" w:cs="Times New Roman"/>
          <w:bCs/>
          <w:color w:val="000000" w:themeColor="text1"/>
          <w:lang w:eastAsia="zh-CN"/>
        </w:rPr>
        <w:t>in</w:t>
      </w:r>
      <w:r w:rsidR="00C21CAD" w:rsidRPr="009D4085">
        <w:rPr>
          <w:rFonts w:ascii="Times New Roman" w:hAnsi="Times New Roman" w:cs="Times New Roman"/>
          <w:bCs/>
          <w:color w:val="000000" w:themeColor="text1"/>
          <w:lang w:eastAsia="zh-CN"/>
        </w:rPr>
        <w:t xml:space="preserve"> recent</w:t>
      </w:r>
      <w:r w:rsidR="00786534" w:rsidRPr="009D4085">
        <w:rPr>
          <w:rFonts w:ascii="Times New Roman" w:hAnsi="Times New Roman" w:cs="Times New Roman"/>
          <w:bCs/>
          <w:color w:val="000000" w:themeColor="text1"/>
          <w:lang w:eastAsia="zh-CN"/>
        </w:rPr>
        <w:t xml:space="preserve"> </w:t>
      </w:r>
      <w:r w:rsidR="007B4DA1" w:rsidRPr="009D4085">
        <w:rPr>
          <w:rFonts w:ascii="Times New Roman" w:hAnsi="Times New Roman" w:cs="Times New Roman"/>
          <w:bCs/>
          <w:color w:val="000000" w:themeColor="text1"/>
          <w:lang w:eastAsia="zh-CN"/>
        </w:rPr>
        <w:t>human evolution.</w:t>
      </w:r>
      <w:r w:rsidR="00A0683E" w:rsidRPr="009D4085">
        <w:rPr>
          <w:rFonts w:ascii="Times New Roman" w:hAnsi="Times New Roman" w:cs="Times New Roman"/>
          <w:bCs/>
          <w:color w:val="000000" w:themeColor="text1"/>
          <w:lang w:eastAsia="zh-CN"/>
        </w:rPr>
        <w:t xml:space="preserve"> </w:t>
      </w:r>
    </w:p>
    <w:p w14:paraId="4901101A" w14:textId="7FAAF63E" w:rsidR="0020331B" w:rsidRPr="009D4085" w:rsidRDefault="007940BA" w:rsidP="009D4085">
      <w:pPr>
        <w:spacing w:after="120" w:line="480" w:lineRule="auto"/>
        <w:rPr>
          <w:rFonts w:ascii="Times New Roman" w:hAnsi="Times New Roman" w:cs="Times New Roman"/>
          <w:b/>
          <w:bCs/>
          <w:color w:val="000000" w:themeColor="text1"/>
          <w:lang w:eastAsia="zh-CN"/>
        </w:rPr>
      </w:pPr>
      <w:r w:rsidRPr="009D4085">
        <w:rPr>
          <w:rFonts w:ascii="Times New Roman" w:hAnsi="Times New Roman" w:cs="Times New Roman"/>
          <w:b/>
          <w:color w:val="000000" w:themeColor="text1"/>
          <w:lang w:eastAsia="zh-CN"/>
        </w:rPr>
        <w:t xml:space="preserve">The impact of genetic alterations on </w:t>
      </w:r>
      <w:r w:rsidR="00EF214B" w:rsidRPr="009D4085">
        <w:rPr>
          <w:rFonts w:ascii="Times New Roman" w:hAnsi="Times New Roman" w:cs="Times New Roman"/>
          <w:b/>
          <w:bCs/>
          <w:color w:val="000000" w:themeColor="text1"/>
          <w:lang w:eastAsia="zh-CN"/>
        </w:rPr>
        <w:t>MHBs</w:t>
      </w:r>
    </w:p>
    <w:p w14:paraId="424DF571" w14:textId="4CDA4BB1" w:rsidR="00C11E49" w:rsidRPr="009D4085" w:rsidRDefault="00B34554" w:rsidP="009D4085">
      <w:pPr>
        <w:spacing w:after="120" w:line="480" w:lineRule="auto"/>
        <w:ind w:firstLine="288"/>
        <w:jc w:val="both"/>
        <w:rPr>
          <w:rFonts w:ascii="Times New Roman" w:hAnsi="Times New Roman" w:cs="Times New Roman"/>
          <w:bCs/>
          <w:color w:val="000000" w:themeColor="text1"/>
          <w:lang w:eastAsia="zh-CN"/>
        </w:rPr>
      </w:pPr>
      <w:commentRangeStart w:id="7"/>
      <w:r w:rsidRPr="009D4085">
        <w:rPr>
          <w:rFonts w:ascii="Times New Roman" w:hAnsi="Times New Roman" w:cs="Times New Roman"/>
          <w:bCs/>
          <w:color w:val="000000" w:themeColor="text1"/>
          <w:lang w:eastAsia="zh-CN"/>
        </w:rPr>
        <w:t xml:space="preserve">We further </w:t>
      </w:r>
      <w:r w:rsidR="00C030D9" w:rsidRPr="009D4085">
        <w:rPr>
          <w:rFonts w:ascii="Times New Roman" w:hAnsi="Times New Roman" w:cs="Times New Roman"/>
          <w:bCs/>
          <w:color w:val="000000" w:themeColor="text1"/>
          <w:lang w:eastAsia="zh-CN"/>
        </w:rPr>
        <w:t xml:space="preserve">investigated the </w:t>
      </w:r>
      <w:r w:rsidR="00457988" w:rsidRPr="009D4085">
        <w:rPr>
          <w:rFonts w:ascii="Times New Roman" w:hAnsi="Times New Roman" w:cs="Times New Roman"/>
          <w:bCs/>
          <w:color w:val="000000" w:themeColor="text1"/>
          <w:lang w:eastAsia="zh-CN"/>
        </w:rPr>
        <w:t>impact of genetic alteration</w:t>
      </w:r>
      <w:r w:rsidR="002C6F25" w:rsidRPr="009D4085">
        <w:rPr>
          <w:rFonts w:ascii="Times New Roman" w:hAnsi="Times New Roman" w:cs="Times New Roman"/>
          <w:bCs/>
          <w:color w:val="000000" w:themeColor="text1"/>
          <w:lang w:eastAsia="zh-CN"/>
        </w:rPr>
        <w:t>s</w:t>
      </w:r>
      <w:r w:rsidR="00457988" w:rsidRPr="009D4085">
        <w:rPr>
          <w:rFonts w:ascii="Times New Roman" w:hAnsi="Times New Roman" w:cs="Times New Roman"/>
          <w:bCs/>
          <w:color w:val="000000" w:themeColor="text1"/>
          <w:lang w:eastAsia="zh-CN"/>
        </w:rPr>
        <w:t xml:space="preserve"> in</w:t>
      </w:r>
      <w:r w:rsidR="002C6F25" w:rsidRPr="009D4085">
        <w:rPr>
          <w:rFonts w:ascii="Times New Roman" w:hAnsi="Times New Roman" w:cs="Times New Roman"/>
          <w:bCs/>
          <w:color w:val="000000" w:themeColor="text1"/>
          <w:lang w:eastAsia="zh-CN"/>
        </w:rPr>
        <w:t xml:space="preserve"> modifying MHLs and identified </w:t>
      </w:r>
      <w:r w:rsidR="003C5B98" w:rsidRPr="009D4085">
        <w:rPr>
          <w:rFonts w:ascii="Times New Roman" w:hAnsi="Times New Roman" w:cs="Times New Roman"/>
          <w:bCs/>
          <w:color w:val="000000" w:themeColor="text1"/>
          <w:lang w:eastAsia="zh-CN"/>
        </w:rPr>
        <w:t>genetic</w:t>
      </w:r>
      <w:r w:rsidR="00F7070F" w:rsidRPr="009D4085">
        <w:rPr>
          <w:rFonts w:ascii="Times New Roman" w:hAnsi="Times New Roman" w:cs="Times New Roman"/>
          <w:bCs/>
          <w:color w:val="000000" w:themeColor="text1"/>
          <w:lang w:eastAsia="zh-CN"/>
        </w:rPr>
        <w:t>-</w:t>
      </w:r>
      <w:r w:rsidR="003C5B98" w:rsidRPr="009D4085">
        <w:rPr>
          <w:rFonts w:ascii="Times New Roman" w:hAnsi="Times New Roman" w:cs="Times New Roman"/>
          <w:bCs/>
          <w:color w:val="000000" w:themeColor="text1"/>
          <w:lang w:eastAsia="zh-CN"/>
        </w:rPr>
        <w:t>associa</w:t>
      </w:r>
      <w:r w:rsidR="001429F9" w:rsidRPr="009D4085">
        <w:rPr>
          <w:rFonts w:ascii="Times New Roman" w:hAnsi="Times New Roman" w:cs="Times New Roman"/>
          <w:bCs/>
          <w:color w:val="000000" w:themeColor="text1"/>
          <w:lang w:eastAsia="zh-CN"/>
        </w:rPr>
        <w:t>ted</w:t>
      </w:r>
      <w:r w:rsidR="004D684F" w:rsidRPr="009D4085">
        <w:rPr>
          <w:rFonts w:ascii="Times New Roman" w:hAnsi="Times New Roman" w:cs="Times New Roman"/>
          <w:bCs/>
          <w:color w:val="000000" w:themeColor="text1"/>
          <w:lang w:eastAsia="zh-CN"/>
        </w:rPr>
        <w:t xml:space="preserve"> methylation haplotype blocks</w:t>
      </w:r>
      <w:r w:rsidR="002C6F25" w:rsidRPr="009D4085">
        <w:rPr>
          <w:rFonts w:ascii="Times New Roman" w:hAnsi="Times New Roman" w:cs="Times New Roman"/>
          <w:bCs/>
          <w:color w:val="000000" w:themeColor="text1"/>
          <w:lang w:eastAsia="zh-CN"/>
        </w:rPr>
        <w:t xml:space="preserve"> (</w:t>
      </w:r>
      <w:r w:rsidR="00FE6D84" w:rsidRPr="009D4085">
        <w:rPr>
          <w:rFonts w:ascii="Times New Roman" w:hAnsi="Times New Roman" w:cs="Times New Roman"/>
          <w:bCs/>
          <w:color w:val="000000" w:themeColor="text1"/>
          <w:lang w:eastAsia="zh-CN"/>
        </w:rPr>
        <w:t>GA-MHBs</w:t>
      </w:r>
      <w:r w:rsidR="002C6F25" w:rsidRPr="009D4085">
        <w:rPr>
          <w:rFonts w:ascii="Times New Roman" w:hAnsi="Times New Roman" w:cs="Times New Roman"/>
          <w:bCs/>
          <w:color w:val="000000" w:themeColor="text1"/>
          <w:lang w:eastAsia="zh-CN"/>
        </w:rPr>
        <w:t>)</w:t>
      </w:r>
      <w:r w:rsidR="005A1353" w:rsidRPr="009D4085">
        <w:rPr>
          <w:rFonts w:ascii="Times New Roman" w:hAnsi="Times New Roman" w:cs="Times New Roman"/>
          <w:bCs/>
          <w:color w:val="000000" w:themeColor="text1"/>
          <w:lang w:eastAsia="zh-CN"/>
        </w:rPr>
        <w:t xml:space="preserve">. </w:t>
      </w:r>
      <w:commentRangeEnd w:id="7"/>
      <w:r w:rsidR="00157C11">
        <w:rPr>
          <w:rStyle w:val="CommentReference"/>
        </w:rPr>
        <w:commentReference w:id="7"/>
      </w:r>
      <w:r w:rsidR="00804FDD" w:rsidRPr="009D4085">
        <w:rPr>
          <w:rFonts w:ascii="Times New Roman" w:hAnsi="Times New Roman" w:cs="Times New Roman"/>
          <w:bCs/>
          <w:color w:val="000000" w:themeColor="text1"/>
          <w:lang w:eastAsia="zh-CN"/>
        </w:rPr>
        <w:t>We</w:t>
      </w:r>
      <w:r w:rsidR="002C363F" w:rsidRPr="009D4085">
        <w:rPr>
          <w:rFonts w:ascii="Times New Roman" w:hAnsi="Times New Roman" w:cs="Times New Roman"/>
          <w:bCs/>
          <w:color w:val="000000" w:themeColor="text1"/>
          <w:lang w:eastAsia="zh-CN"/>
        </w:rPr>
        <w:t xml:space="preserve"> </w:t>
      </w:r>
      <w:r w:rsidR="00D63B59" w:rsidRPr="009D4085">
        <w:rPr>
          <w:rFonts w:ascii="Times New Roman" w:hAnsi="Times New Roman" w:cs="Times New Roman"/>
          <w:bCs/>
          <w:color w:val="000000" w:themeColor="text1"/>
          <w:lang w:eastAsia="zh-CN"/>
        </w:rPr>
        <w:t xml:space="preserve">scanned </w:t>
      </w:r>
      <w:r w:rsidR="006E0ECA" w:rsidRPr="009D4085">
        <w:rPr>
          <w:rFonts w:ascii="Times New Roman" w:hAnsi="Times New Roman" w:cs="Times New Roman"/>
          <w:bCs/>
          <w:color w:val="000000" w:themeColor="text1"/>
          <w:lang w:eastAsia="zh-CN"/>
        </w:rPr>
        <w:t xml:space="preserve">for </w:t>
      </w:r>
      <w:r w:rsidR="00FE6D84" w:rsidRPr="009D4085">
        <w:rPr>
          <w:rFonts w:ascii="Times New Roman" w:hAnsi="Times New Roman" w:cs="Times New Roman"/>
          <w:bCs/>
          <w:color w:val="000000" w:themeColor="text1"/>
          <w:lang w:eastAsia="zh-CN"/>
        </w:rPr>
        <w:t>GA-MHBs</w:t>
      </w:r>
      <w:r w:rsidR="00CB038F" w:rsidRPr="009D4085">
        <w:rPr>
          <w:rFonts w:ascii="Times New Roman" w:hAnsi="Times New Roman" w:cs="Times New Roman"/>
          <w:bCs/>
          <w:color w:val="000000" w:themeColor="text1"/>
          <w:lang w:eastAsia="zh-CN"/>
        </w:rPr>
        <w:t xml:space="preserve"> across </w:t>
      </w:r>
      <w:r w:rsidR="000A0714">
        <w:rPr>
          <w:rFonts w:ascii="Times New Roman" w:hAnsi="Times New Roman" w:cs="Times New Roman"/>
          <w:bCs/>
          <w:color w:val="000000" w:themeColor="text1"/>
          <w:lang w:eastAsia="zh-CN"/>
        </w:rPr>
        <w:t>the</w:t>
      </w:r>
      <w:r w:rsidR="000A0714" w:rsidRPr="009D4085">
        <w:rPr>
          <w:rFonts w:ascii="Times New Roman" w:hAnsi="Times New Roman" w:cs="Times New Roman"/>
          <w:bCs/>
          <w:color w:val="000000" w:themeColor="text1"/>
          <w:lang w:eastAsia="zh-CN"/>
        </w:rPr>
        <w:t xml:space="preserve"> </w:t>
      </w:r>
      <w:r w:rsidR="00CB038F" w:rsidRPr="009D4085">
        <w:rPr>
          <w:rFonts w:ascii="Times New Roman" w:hAnsi="Times New Roman" w:cs="Times New Roman"/>
          <w:bCs/>
          <w:color w:val="000000" w:themeColor="text1"/>
          <w:lang w:eastAsia="zh-CN"/>
        </w:rPr>
        <w:t>geno</w:t>
      </w:r>
      <w:r w:rsidR="0043682A" w:rsidRPr="009D4085">
        <w:rPr>
          <w:rFonts w:ascii="Times New Roman" w:hAnsi="Times New Roman" w:cs="Times New Roman"/>
          <w:bCs/>
          <w:color w:val="000000" w:themeColor="text1"/>
          <w:lang w:eastAsia="zh-CN"/>
        </w:rPr>
        <w:t xml:space="preserve">me </w:t>
      </w:r>
      <w:r w:rsidR="006E0ECA" w:rsidRPr="009D4085">
        <w:rPr>
          <w:rFonts w:ascii="Times New Roman" w:hAnsi="Times New Roman" w:cs="Times New Roman"/>
          <w:bCs/>
          <w:color w:val="000000" w:themeColor="text1"/>
          <w:lang w:eastAsia="zh-CN"/>
        </w:rPr>
        <w:t>by</w:t>
      </w:r>
      <w:r w:rsidR="0043682A" w:rsidRPr="009D4085">
        <w:rPr>
          <w:rFonts w:ascii="Times New Roman" w:hAnsi="Times New Roman" w:cs="Times New Roman"/>
          <w:bCs/>
          <w:color w:val="000000" w:themeColor="text1"/>
          <w:lang w:eastAsia="zh-CN"/>
        </w:rPr>
        <w:t xml:space="preserve"> </w:t>
      </w:r>
      <w:r w:rsidR="00EF174F" w:rsidRPr="009D4085">
        <w:rPr>
          <w:rFonts w:ascii="Times New Roman" w:hAnsi="Times New Roman" w:cs="Times New Roman"/>
          <w:bCs/>
          <w:color w:val="000000" w:themeColor="text1"/>
          <w:lang w:eastAsia="zh-CN"/>
        </w:rPr>
        <w:t xml:space="preserve">mapping </w:t>
      </w:r>
      <w:r w:rsidR="0043682A" w:rsidRPr="009D4085">
        <w:rPr>
          <w:rFonts w:ascii="Times New Roman" w:hAnsi="Times New Roman" w:cs="Times New Roman"/>
          <w:bCs/>
          <w:color w:val="000000" w:themeColor="text1"/>
          <w:lang w:eastAsia="zh-CN"/>
        </w:rPr>
        <w:t xml:space="preserve">SNPs located </w:t>
      </w:r>
      <w:r w:rsidR="008A6C4A" w:rsidRPr="009D4085">
        <w:rPr>
          <w:rFonts w:ascii="Times New Roman" w:hAnsi="Times New Roman" w:cs="Times New Roman"/>
          <w:bCs/>
          <w:color w:val="000000" w:themeColor="text1"/>
          <w:lang w:eastAsia="zh-CN"/>
        </w:rPr>
        <w:t>within</w:t>
      </w:r>
      <w:r w:rsidR="00C85403" w:rsidRPr="009D4085">
        <w:rPr>
          <w:rFonts w:ascii="Times New Roman" w:hAnsi="Times New Roman" w:cs="Times New Roman"/>
          <w:bCs/>
          <w:color w:val="000000" w:themeColor="text1"/>
          <w:lang w:eastAsia="zh-CN"/>
        </w:rPr>
        <w:t xml:space="preserve"> +</w:t>
      </w:r>
      <w:r w:rsidR="00780810" w:rsidRPr="009D4085">
        <w:rPr>
          <w:rFonts w:ascii="Times New Roman" w:hAnsi="Times New Roman" w:cs="Times New Roman"/>
          <w:bCs/>
          <w:color w:val="000000" w:themeColor="text1"/>
          <w:lang w:eastAsia="zh-CN"/>
        </w:rPr>
        <w:t>/- 10</w:t>
      </w:r>
      <w:r w:rsidR="00FC4668" w:rsidRPr="009D4085">
        <w:rPr>
          <w:rFonts w:ascii="Times New Roman" w:hAnsi="Times New Roman" w:cs="Times New Roman"/>
          <w:bCs/>
          <w:color w:val="000000" w:themeColor="text1"/>
          <w:lang w:eastAsia="zh-CN"/>
        </w:rPr>
        <w:t xml:space="preserve"> </w:t>
      </w:r>
      <w:r w:rsidR="00780810" w:rsidRPr="009D4085">
        <w:rPr>
          <w:rFonts w:ascii="Times New Roman" w:hAnsi="Times New Roman" w:cs="Times New Roman"/>
          <w:bCs/>
          <w:color w:val="000000" w:themeColor="text1"/>
          <w:lang w:eastAsia="zh-CN"/>
        </w:rPr>
        <w:t>kb window</w:t>
      </w:r>
      <w:r w:rsidR="00F52ADC" w:rsidRPr="009D4085">
        <w:rPr>
          <w:rFonts w:ascii="Times New Roman" w:hAnsi="Times New Roman" w:cs="Times New Roman"/>
          <w:bCs/>
          <w:color w:val="000000" w:themeColor="text1"/>
          <w:lang w:eastAsia="zh-CN"/>
        </w:rPr>
        <w:t>s</w:t>
      </w:r>
      <w:r w:rsidR="00780810" w:rsidRPr="009D4085">
        <w:rPr>
          <w:rFonts w:ascii="Times New Roman" w:hAnsi="Times New Roman" w:cs="Times New Roman"/>
          <w:bCs/>
          <w:color w:val="000000" w:themeColor="text1"/>
          <w:lang w:eastAsia="zh-CN"/>
        </w:rPr>
        <w:t xml:space="preserve"> </w:t>
      </w:r>
      <w:r w:rsidR="00096222" w:rsidRPr="009D4085">
        <w:rPr>
          <w:rFonts w:ascii="Times New Roman" w:hAnsi="Times New Roman" w:cs="Times New Roman"/>
          <w:bCs/>
          <w:color w:val="000000" w:themeColor="text1"/>
          <w:lang w:eastAsia="zh-CN"/>
        </w:rPr>
        <w:t xml:space="preserve">of </w:t>
      </w:r>
      <w:r w:rsidR="004C1DF9" w:rsidRPr="009D4085">
        <w:rPr>
          <w:rFonts w:ascii="Times New Roman" w:hAnsi="Times New Roman" w:cs="Times New Roman"/>
          <w:bCs/>
          <w:color w:val="000000" w:themeColor="text1"/>
          <w:lang w:eastAsia="zh-CN"/>
        </w:rPr>
        <w:t xml:space="preserve">each </w:t>
      </w:r>
      <w:r w:rsidR="00A92D9F" w:rsidRPr="009D4085">
        <w:rPr>
          <w:rFonts w:ascii="Times New Roman" w:hAnsi="Times New Roman" w:cs="Times New Roman"/>
          <w:bCs/>
          <w:color w:val="000000" w:themeColor="text1"/>
          <w:lang w:eastAsia="zh-CN"/>
        </w:rPr>
        <w:t>MHB</w:t>
      </w:r>
      <w:r w:rsidR="00091BC8" w:rsidRPr="009D4085">
        <w:rPr>
          <w:rFonts w:ascii="Times New Roman" w:hAnsi="Times New Roman" w:cs="Times New Roman"/>
          <w:bCs/>
          <w:color w:val="000000" w:themeColor="text1"/>
          <w:lang w:eastAsia="zh-CN"/>
        </w:rPr>
        <w:t xml:space="preserve">. </w:t>
      </w:r>
      <w:proofErr w:type="gramStart"/>
      <w:r w:rsidR="00251E90" w:rsidRPr="009D4085">
        <w:rPr>
          <w:rFonts w:ascii="Times New Roman" w:hAnsi="Times New Roman" w:cs="Times New Roman"/>
          <w:bCs/>
          <w:color w:val="000000" w:themeColor="text1"/>
          <w:lang w:eastAsia="zh-CN"/>
        </w:rPr>
        <w:t xml:space="preserve">A total of </w:t>
      </w:r>
      <w:r w:rsidR="009744B9" w:rsidRPr="009D4085">
        <w:rPr>
          <w:rFonts w:ascii="Times New Roman" w:hAnsi="Times New Roman" w:cs="Times New Roman"/>
          <w:bCs/>
          <w:color w:val="000000" w:themeColor="text1"/>
          <w:lang w:eastAsia="zh-CN"/>
        </w:rPr>
        <w:t>26</w:t>
      </w:r>
      <w:r w:rsidR="00EF5858" w:rsidRPr="009D4085">
        <w:rPr>
          <w:rFonts w:ascii="Times New Roman" w:hAnsi="Times New Roman" w:cs="Times New Roman"/>
          <w:bCs/>
          <w:color w:val="000000" w:themeColor="text1"/>
          <w:lang w:eastAsia="zh-CN"/>
        </w:rPr>
        <w:t>,</w:t>
      </w:r>
      <w:r w:rsidR="00AB5B06" w:rsidRPr="009D4085">
        <w:rPr>
          <w:rFonts w:ascii="Times New Roman" w:hAnsi="Times New Roman" w:cs="Times New Roman"/>
          <w:bCs/>
          <w:color w:val="000000" w:themeColor="text1"/>
          <w:lang w:eastAsia="zh-CN"/>
        </w:rPr>
        <w:t>935</w:t>
      </w:r>
      <w:proofErr w:type="gramEnd"/>
      <w:r w:rsidR="006F7D98" w:rsidRPr="009D4085">
        <w:rPr>
          <w:rFonts w:ascii="Times New Roman" w:hAnsi="Times New Roman" w:cs="Times New Roman"/>
          <w:bCs/>
          <w:color w:val="000000" w:themeColor="text1"/>
          <w:lang w:eastAsia="zh-CN"/>
        </w:rPr>
        <w:t xml:space="preserve"> </w:t>
      </w:r>
      <w:r w:rsidR="00A52DA4" w:rsidRPr="009D4085">
        <w:rPr>
          <w:rFonts w:ascii="Times New Roman" w:hAnsi="Times New Roman" w:cs="Times New Roman"/>
          <w:bCs/>
          <w:color w:val="000000" w:themeColor="text1"/>
          <w:lang w:eastAsia="zh-CN"/>
        </w:rPr>
        <w:t xml:space="preserve">and </w:t>
      </w:r>
      <w:r w:rsidR="0063562B" w:rsidRPr="009D4085">
        <w:rPr>
          <w:rFonts w:ascii="Times New Roman" w:hAnsi="Times New Roman" w:cs="Times New Roman"/>
          <w:bCs/>
          <w:color w:val="000000" w:themeColor="text1"/>
          <w:lang w:eastAsia="zh-CN"/>
        </w:rPr>
        <w:t>20</w:t>
      </w:r>
      <w:r w:rsidR="002805CE" w:rsidRPr="009D4085">
        <w:rPr>
          <w:rFonts w:ascii="Times New Roman" w:hAnsi="Times New Roman" w:cs="Times New Roman"/>
          <w:bCs/>
          <w:color w:val="000000" w:themeColor="text1"/>
          <w:lang w:eastAsia="zh-CN"/>
        </w:rPr>
        <w:t>,</w:t>
      </w:r>
      <w:r w:rsidR="0063562B" w:rsidRPr="009D4085">
        <w:rPr>
          <w:rFonts w:ascii="Times New Roman" w:hAnsi="Times New Roman" w:cs="Times New Roman"/>
          <w:bCs/>
          <w:color w:val="000000" w:themeColor="text1"/>
          <w:lang w:eastAsia="zh-CN"/>
        </w:rPr>
        <w:t>119</w:t>
      </w:r>
      <w:r w:rsidR="00A957D5" w:rsidRPr="009D4085">
        <w:rPr>
          <w:rFonts w:ascii="Times New Roman" w:hAnsi="Times New Roman" w:cs="Times New Roman"/>
          <w:bCs/>
          <w:color w:val="000000" w:themeColor="text1"/>
          <w:lang w:eastAsia="zh-CN"/>
        </w:rPr>
        <w:t xml:space="preserve"> </w:t>
      </w:r>
      <w:r w:rsidR="006E672F" w:rsidRPr="009D4085">
        <w:rPr>
          <w:rFonts w:ascii="Times New Roman" w:hAnsi="Times New Roman" w:cs="Times New Roman"/>
          <w:bCs/>
          <w:color w:val="000000" w:themeColor="text1"/>
          <w:lang w:eastAsia="zh-CN"/>
        </w:rPr>
        <w:t>MHB</w:t>
      </w:r>
      <w:r w:rsidR="004D31DC" w:rsidRPr="009D4085">
        <w:rPr>
          <w:rFonts w:ascii="Times New Roman" w:hAnsi="Times New Roman" w:cs="Times New Roman"/>
          <w:bCs/>
          <w:color w:val="000000" w:themeColor="text1"/>
          <w:lang w:eastAsia="zh-CN"/>
        </w:rPr>
        <w:t xml:space="preserve">s </w:t>
      </w:r>
      <w:r w:rsidR="00F3332E" w:rsidRPr="009D4085">
        <w:rPr>
          <w:rFonts w:ascii="Times New Roman" w:hAnsi="Times New Roman" w:cs="Times New Roman"/>
          <w:bCs/>
          <w:color w:val="000000" w:themeColor="text1"/>
          <w:lang w:eastAsia="zh-CN"/>
        </w:rPr>
        <w:t>contain</w:t>
      </w:r>
      <w:r w:rsidR="006E0ECA" w:rsidRPr="009D4085">
        <w:rPr>
          <w:rFonts w:ascii="Times New Roman" w:hAnsi="Times New Roman" w:cs="Times New Roman"/>
          <w:bCs/>
          <w:color w:val="000000" w:themeColor="text1"/>
          <w:lang w:eastAsia="zh-CN"/>
        </w:rPr>
        <w:t>ing</w:t>
      </w:r>
      <w:r w:rsidR="00154ADA" w:rsidRPr="009D4085">
        <w:rPr>
          <w:rFonts w:ascii="Times New Roman" w:hAnsi="Times New Roman" w:cs="Times New Roman"/>
          <w:bCs/>
          <w:color w:val="000000" w:themeColor="text1"/>
          <w:lang w:eastAsia="zh-CN"/>
        </w:rPr>
        <w:t xml:space="preserve"> </w:t>
      </w:r>
      <w:r w:rsidR="0065787F" w:rsidRPr="009D4085">
        <w:rPr>
          <w:rFonts w:ascii="Times New Roman" w:hAnsi="Times New Roman" w:cs="Times New Roman"/>
          <w:bCs/>
          <w:color w:val="000000" w:themeColor="text1"/>
          <w:lang w:eastAsia="zh-CN"/>
        </w:rPr>
        <w:t xml:space="preserve">at least one </w:t>
      </w:r>
      <w:r w:rsidR="00974738" w:rsidRPr="009D4085">
        <w:rPr>
          <w:rFonts w:ascii="Times New Roman" w:hAnsi="Times New Roman" w:cs="Times New Roman"/>
          <w:bCs/>
          <w:color w:val="000000" w:themeColor="text1"/>
          <w:lang w:eastAsia="zh-CN"/>
        </w:rPr>
        <w:t xml:space="preserve">SNP </w:t>
      </w:r>
      <w:r w:rsidR="00194CF9" w:rsidRPr="009D4085">
        <w:rPr>
          <w:rFonts w:ascii="Times New Roman" w:hAnsi="Times New Roman" w:cs="Times New Roman"/>
          <w:bCs/>
          <w:color w:val="000000" w:themeColor="text1"/>
          <w:lang w:eastAsia="zh-CN"/>
        </w:rPr>
        <w:t xml:space="preserve">were </w:t>
      </w:r>
      <w:r w:rsidR="00397B1D" w:rsidRPr="009D4085">
        <w:rPr>
          <w:rFonts w:ascii="Times New Roman" w:hAnsi="Times New Roman" w:cs="Times New Roman"/>
          <w:bCs/>
          <w:color w:val="000000" w:themeColor="text1"/>
          <w:lang w:eastAsia="zh-CN"/>
        </w:rPr>
        <w:t xml:space="preserve">identified </w:t>
      </w:r>
      <w:r w:rsidR="004149FE" w:rsidRPr="009D4085">
        <w:rPr>
          <w:rFonts w:ascii="Times New Roman" w:hAnsi="Times New Roman" w:cs="Times New Roman"/>
          <w:bCs/>
          <w:color w:val="000000" w:themeColor="text1"/>
          <w:lang w:eastAsia="zh-CN"/>
        </w:rPr>
        <w:t>in European and African populations, respectively</w:t>
      </w:r>
      <w:r w:rsidR="0085374A" w:rsidRPr="009D4085">
        <w:rPr>
          <w:rFonts w:ascii="Times New Roman" w:hAnsi="Times New Roman" w:cs="Times New Roman"/>
          <w:bCs/>
          <w:color w:val="000000" w:themeColor="text1"/>
          <w:lang w:eastAsia="zh-CN"/>
        </w:rPr>
        <w:t xml:space="preserve"> </w:t>
      </w:r>
      <w:r w:rsidR="0085374A" w:rsidRPr="009D4085">
        <w:rPr>
          <w:rFonts w:ascii="Times New Roman" w:hAnsi="Times New Roman" w:cs="Times New Roman"/>
          <w:color w:val="000000" w:themeColor="text1"/>
          <w:lang w:eastAsia="zh-CN"/>
        </w:rPr>
        <w:t>(</w:t>
      </w:r>
      <w:r w:rsidR="00A205CE" w:rsidRPr="009D4085">
        <w:rPr>
          <w:rFonts w:ascii="Times New Roman" w:hAnsi="Times New Roman" w:cs="Times New Roman"/>
          <w:color w:val="000000" w:themeColor="text1"/>
          <w:lang w:eastAsia="zh-CN"/>
        </w:rPr>
        <w:t>Figure</w:t>
      </w:r>
      <w:r w:rsidR="007A0000" w:rsidRPr="009D4085">
        <w:rPr>
          <w:rFonts w:ascii="Times New Roman" w:hAnsi="Times New Roman" w:cs="Times New Roman"/>
          <w:color w:val="000000" w:themeColor="text1"/>
          <w:lang w:eastAsia="zh-CN"/>
        </w:rPr>
        <w:t xml:space="preserve"> </w:t>
      </w:r>
      <w:r w:rsidR="00A205CE" w:rsidRPr="009D4085">
        <w:rPr>
          <w:rFonts w:ascii="Times New Roman" w:hAnsi="Times New Roman" w:cs="Times New Roman"/>
          <w:color w:val="000000" w:themeColor="text1"/>
          <w:lang w:eastAsia="zh-CN"/>
        </w:rPr>
        <w:t xml:space="preserve">3A and </w:t>
      </w:r>
      <w:r w:rsidR="0085374A" w:rsidRPr="009D4085">
        <w:rPr>
          <w:rFonts w:ascii="Times New Roman" w:hAnsi="Times New Roman" w:cs="Times New Roman"/>
          <w:color w:val="000000" w:themeColor="text1"/>
          <w:lang w:eastAsia="zh-CN"/>
        </w:rPr>
        <w:t xml:space="preserve">Supplementary Table </w:t>
      </w:r>
      <w:r w:rsidR="000C51D5" w:rsidRPr="009D4085">
        <w:rPr>
          <w:rFonts w:ascii="Times New Roman" w:hAnsi="Times New Roman" w:cs="Times New Roman"/>
          <w:color w:val="000000" w:themeColor="text1"/>
          <w:lang w:eastAsia="zh-CN"/>
        </w:rPr>
        <w:t>9</w:t>
      </w:r>
      <w:r w:rsidR="0085374A" w:rsidRPr="009D4085">
        <w:rPr>
          <w:rFonts w:ascii="Times New Roman" w:hAnsi="Times New Roman" w:cs="Times New Roman"/>
          <w:color w:val="000000" w:themeColor="text1"/>
          <w:lang w:eastAsia="zh-CN"/>
        </w:rPr>
        <w:t>)</w:t>
      </w:r>
      <w:r w:rsidR="00F67C46" w:rsidRPr="009D4085">
        <w:rPr>
          <w:rFonts w:ascii="Times New Roman" w:hAnsi="Times New Roman" w:cs="Times New Roman"/>
          <w:bCs/>
          <w:color w:val="000000" w:themeColor="text1"/>
          <w:lang w:eastAsia="zh-CN"/>
        </w:rPr>
        <w:t>.</w:t>
      </w:r>
      <w:r w:rsidR="00001BA6" w:rsidRPr="009D4085">
        <w:rPr>
          <w:rFonts w:ascii="Times New Roman" w:hAnsi="Times New Roman" w:cs="Times New Roman"/>
          <w:bCs/>
          <w:color w:val="000000" w:themeColor="text1"/>
          <w:lang w:eastAsia="zh-CN"/>
        </w:rPr>
        <w:t xml:space="preserve"> </w:t>
      </w:r>
      <w:r w:rsidR="008B7BF1" w:rsidRPr="009D4085">
        <w:rPr>
          <w:rFonts w:ascii="Times New Roman" w:hAnsi="Times New Roman" w:cs="Times New Roman"/>
          <w:bCs/>
          <w:color w:val="000000" w:themeColor="text1"/>
          <w:lang w:eastAsia="zh-CN"/>
        </w:rPr>
        <w:t xml:space="preserve">Among them, </w:t>
      </w:r>
      <w:r w:rsidR="00A8008F" w:rsidRPr="009D4085">
        <w:rPr>
          <w:rFonts w:ascii="Times New Roman" w:hAnsi="Times New Roman" w:cs="Times New Roman"/>
          <w:bCs/>
          <w:color w:val="000000" w:themeColor="text1"/>
          <w:lang w:eastAsia="zh-CN"/>
        </w:rPr>
        <w:t xml:space="preserve">739 </w:t>
      </w:r>
      <w:r w:rsidR="001A3A74" w:rsidRPr="009D4085">
        <w:rPr>
          <w:rFonts w:ascii="Times New Roman" w:hAnsi="Times New Roman" w:cs="Times New Roman"/>
          <w:bCs/>
          <w:color w:val="000000" w:themeColor="text1"/>
          <w:lang w:eastAsia="zh-CN"/>
        </w:rPr>
        <w:t>(</w:t>
      </w:r>
      <w:r w:rsidR="00974680" w:rsidRPr="009D4085">
        <w:rPr>
          <w:rFonts w:ascii="Times New Roman" w:hAnsi="Times New Roman" w:cs="Times New Roman"/>
          <w:bCs/>
          <w:color w:val="000000" w:themeColor="text1"/>
          <w:lang w:eastAsia="zh-CN"/>
        </w:rPr>
        <w:t>2.74</w:t>
      </w:r>
      <w:r w:rsidR="004B1F7C" w:rsidRPr="009D4085">
        <w:rPr>
          <w:rFonts w:ascii="Times New Roman" w:hAnsi="Times New Roman" w:cs="Times New Roman"/>
          <w:bCs/>
          <w:color w:val="000000" w:themeColor="text1"/>
          <w:lang w:eastAsia="zh-CN"/>
        </w:rPr>
        <w:t>%</w:t>
      </w:r>
      <w:r w:rsidR="002807ED" w:rsidRPr="009D4085">
        <w:rPr>
          <w:rFonts w:ascii="Times New Roman" w:hAnsi="Times New Roman" w:cs="Times New Roman"/>
          <w:bCs/>
          <w:color w:val="000000" w:themeColor="text1"/>
          <w:lang w:eastAsia="zh-CN"/>
        </w:rPr>
        <w:t xml:space="preserve"> in European and </w:t>
      </w:r>
      <w:r w:rsidR="00FA08F8" w:rsidRPr="009D4085">
        <w:rPr>
          <w:rFonts w:ascii="Times New Roman" w:hAnsi="Times New Roman" w:cs="Times New Roman"/>
          <w:bCs/>
          <w:color w:val="000000" w:themeColor="text1"/>
          <w:lang w:eastAsia="zh-CN"/>
        </w:rPr>
        <w:t>3.67</w:t>
      </w:r>
      <w:r w:rsidR="003B2CD7" w:rsidRPr="009D4085">
        <w:rPr>
          <w:rFonts w:ascii="Times New Roman" w:hAnsi="Times New Roman" w:cs="Times New Roman"/>
          <w:bCs/>
          <w:color w:val="000000" w:themeColor="text1"/>
          <w:lang w:eastAsia="zh-CN"/>
        </w:rPr>
        <w:t>% in African</w:t>
      </w:r>
      <w:r w:rsidR="001A3A74" w:rsidRPr="009D4085">
        <w:rPr>
          <w:rFonts w:ascii="Times New Roman" w:hAnsi="Times New Roman" w:cs="Times New Roman"/>
          <w:bCs/>
          <w:color w:val="000000" w:themeColor="text1"/>
          <w:lang w:eastAsia="zh-CN"/>
        </w:rPr>
        <w:t xml:space="preserve">) </w:t>
      </w:r>
      <w:r w:rsidR="00A8008F" w:rsidRPr="009D4085">
        <w:rPr>
          <w:rFonts w:ascii="Times New Roman" w:hAnsi="Times New Roman" w:cs="Times New Roman"/>
          <w:bCs/>
          <w:color w:val="000000" w:themeColor="text1"/>
          <w:lang w:eastAsia="zh-CN"/>
        </w:rPr>
        <w:t xml:space="preserve">MHBs were </w:t>
      </w:r>
      <w:r w:rsidR="00A371AC" w:rsidRPr="009D4085">
        <w:rPr>
          <w:rFonts w:ascii="Times New Roman" w:hAnsi="Times New Roman" w:cs="Times New Roman"/>
          <w:bCs/>
          <w:color w:val="000000" w:themeColor="text1"/>
          <w:lang w:eastAsia="zh-CN"/>
        </w:rPr>
        <w:t xml:space="preserve">completely </w:t>
      </w:r>
      <w:r w:rsidR="00A8008F" w:rsidRPr="009D4085">
        <w:rPr>
          <w:rFonts w:ascii="Times New Roman" w:hAnsi="Times New Roman" w:cs="Times New Roman"/>
          <w:bCs/>
          <w:color w:val="000000" w:themeColor="text1"/>
          <w:lang w:eastAsia="zh-CN"/>
        </w:rPr>
        <w:t xml:space="preserve">shared </w:t>
      </w:r>
      <w:r w:rsidR="0009402B" w:rsidRPr="009D4085">
        <w:rPr>
          <w:rFonts w:ascii="Times New Roman" w:hAnsi="Times New Roman" w:cs="Times New Roman"/>
          <w:bCs/>
          <w:color w:val="000000" w:themeColor="text1"/>
          <w:lang w:eastAsia="zh-CN"/>
        </w:rPr>
        <w:t xml:space="preserve">between </w:t>
      </w:r>
      <w:r w:rsidR="004D2416" w:rsidRPr="009D4085">
        <w:rPr>
          <w:rFonts w:ascii="Times New Roman" w:hAnsi="Times New Roman" w:cs="Times New Roman"/>
          <w:bCs/>
          <w:color w:val="000000" w:themeColor="text1"/>
          <w:lang w:eastAsia="zh-CN"/>
        </w:rPr>
        <w:t xml:space="preserve">populations. </w:t>
      </w:r>
      <w:r w:rsidR="00D602E1" w:rsidRPr="00BE1543">
        <w:rPr>
          <w:rFonts w:ascii="Times New Roman" w:hAnsi="Times New Roman" w:cs="Times New Roman"/>
          <w:bCs/>
          <w:color w:val="000000" w:themeColor="text1"/>
          <w:highlight w:val="yellow"/>
          <w:lang w:eastAsia="zh-CN"/>
        </w:rPr>
        <w:t xml:space="preserve">Using </w:t>
      </w:r>
      <w:r w:rsidR="00046925" w:rsidRPr="00BE1543">
        <w:rPr>
          <w:rFonts w:ascii="Times New Roman" w:hAnsi="Times New Roman" w:cs="Times New Roman"/>
          <w:bCs/>
          <w:color w:val="000000" w:themeColor="text1"/>
          <w:highlight w:val="yellow"/>
          <w:lang w:eastAsia="zh-CN"/>
        </w:rPr>
        <w:t>a q-</w:t>
      </w:r>
      <w:r w:rsidR="00434CBE" w:rsidRPr="00BE1543">
        <w:rPr>
          <w:rFonts w:ascii="Times New Roman" w:hAnsi="Times New Roman" w:cs="Times New Roman"/>
          <w:bCs/>
          <w:color w:val="000000" w:themeColor="text1"/>
          <w:highlight w:val="yellow"/>
          <w:lang w:eastAsia="zh-CN"/>
        </w:rPr>
        <w:t xml:space="preserve">value </w:t>
      </w:r>
      <w:r w:rsidR="00D602E1" w:rsidRPr="00BE1543">
        <w:rPr>
          <w:rFonts w:ascii="Times New Roman" w:hAnsi="Times New Roman" w:cs="Times New Roman"/>
          <w:bCs/>
          <w:color w:val="000000" w:themeColor="text1"/>
          <w:highlight w:val="yellow"/>
          <w:lang w:eastAsia="zh-CN"/>
        </w:rPr>
        <w:t>of 0.05</w:t>
      </w:r>
      <w:r w:rsidR="00D602E1" w:rsidRPr="009D4085">
        <w:rPr>
          <w:rFonts w:ascii="Times New Roman" w:hAnsi="Times New Roman" w:cs="Times New Roman"/>
          <w:bCs/>
          <w:color w:val="000000" w:themeColor="text1"/>
          <w:lang w:eastAsia="zh-CN"/>
        </w:rPr>
        <w:t>,</w:t>
      </w:r>
      <w:r w:rsidR="00DF4A0F" w:rsidRPr="009D4085">
        <w:rPr>
          <w:rFonts w:ascii="Times New Roman" w:hAnsi="Times New Roman" w:cs="Times New Roman"/>
          <w:bCs/>
          <w:color w:val="000000" w:themeColor="text1"/>
          <w:lang w:eastAsia="zh-CN"/>
        </w:rPr>
        <w:t xml:space="preserve"> </w:t>
      </w:r>
      <w:r w:rsidR="000B4F6E" w:rsidRPr="009D4085">
        <w:rPr>
          <w:rFonts w:ascii="Times New Roman" w:hAnsi="Times New Roman" w:cs="Times New Roman"/>
          <w:bCs/>
          <w:color w:val="000000" w:themeColor="text1"/>
          <w:lang w:eastAsia="zh-CN"/>
        </w:rPr>
        <w:t xml:space="preserve">we found </w:t>
      </w:r>
      <w:r w:rsidR="003A2593" w:rsidRPr="009D4085">
        <w:rPr>
          <w:rFonts w:ascii="Times New Roman" w:hAnsi="Times New Roman" w:cs="Times New Roman"/>
          <w:bCs/>
          <w:color w:val="000000" w:themeColor="text1"/>
          <w:lang w:eastAsia="zh-CN"/>
        </w:rPr>
        <w:t xml:space="preserve">270 </w:t>
      </w:r>
      <w:r w:rsidR="00B30C79" w:rsidRPr="009D4085">
        <w:rPr>
          <w:rFonts w:ascii="Times New Roman" w:hAnsi="Times New Roman" w:cs="Times New Roman"/>
          <w:bCs/>
          <w:color w:val="000000" w:themeColor="text1"/>
          <w:lang w:eastAsia="zh-CN"/>
        </w:rPr>
        <w:t>(</w:t>
      </w:r>
      <w:r w:rsidR="00DF527F" w:rsidRPr="009D4085">
        <w:rPr>
          <w:rFonts w:ascii="Times New Roman" w:hAnsi="Times New Roman" w:cs="Times New Roman"/>
          <w:bCs/>
          <w:color w:val="000000" w:themeColor="text1"/>
          <w:lang w:eastAsia="zh-CN"/>
        </w:rPr>
        <w:t>2.26</w:t>
      </w:r>
      <w:r w:rsidR="00B30C79" w:rsidRPr="009D4085">
        <w:rPr>
          <w:rFonts w:ascii="Times New Roman" w:hAnsi="Times New Roman" w:cs="Times New Roman"/>
          <w:bCs/>
          <w:color w:val="000000" w:themeColor="text1"/>
          <w:lang w:eastAsia="zh-CN"/>
        </w:rPr>
        <w:t>%</w:t>
      </w:r>
      <w:r w:rsidR="00290130" w:rsidRPr="009D4085">
        <w:rPr>
          <w:rFonts w:ascii="Times New Roman" w:hAnsi="Times New Roman" w:cs="Times New Roman"/>
          <w:bCs/>
          <w:color w:val="000000" w:themeColor="text1"/>
          <w:lang w:eastAsia="zh-CN"/>
        </w:rPr>
        <w:t xml:space="preserve"> of 11,940</w:t>
      </w:r>
      <w:r w:rsidR="00B30C79" w:rsidRPr="009D4085">
        <w:rPr>
          <w:rFonts w:ascii="Times New Roman" w:hAnsi="Times New Roman" w:cs="Times New Roman"/>
          <w:bCs/>
          <w:color w:val="000000" w:themeColor="text1"/>
          <w:lang w:eastAsia="zh-CN"/>
        </w:rPr>
        <w:t>)</w:t>
      </w:r>
      <w:r w:rsidR="00046925" w:rsidRPr="009D4085">
        <w:rPr>
          <w:rFonts w:ascii="Times New Roman" w:hAnsi="Times New Roman" w:cs="Times New Roman"/>
          <w:bCs/>
          <w:color w:val="000000" w:themeColor="text1"/>
          <w:lang w:eastAsia="zh-CN"/>
        </w:rPr>
        <w:t xml:space="preserve"> </w:t>
      </w:r>
      <w:r w:rsidR="003A2593" w:rsidRPr="009D4085">
        <w:rPr>
          <w:rFonts w:ascii="Times New Roman" w:hAnsi="Times New Roman" w:cs="Times New Roman"/>
          <w:bCs/>
          <w:color w:val="000000" w:themeColor="text1"/>
          <w:lang w:eastAsia="zh-CN"/>
        </w:rPr>
        <w:t xml:space="preserve">and 305 </w:t>
      </w:r>
      <w:r w:rsidR="00EE362B" w:rsidRPr="009D4085">
        <w:rPr>
          <w:rFonts w:ascii="Times New Roman" w:hAnsi="Times New Roman" w:cs="Times New Roman"/>
          <w:bCs/>
          <w:color w:val="000000" w:themeColor="text1"/>
          <w:lang w:eastAsia="zh-CN"/>
        </w:rPr>
        <w:t>(</w:t>
      </w:r>
      <w:r w:rsidR="009145E5" w:rsidRPr="009D4085">
        <w:rPr>
          <w:rFonts w:ascii="Times New Roman" w:hAnsi="Times New Roman" w:cs="Times New Roman"/>
          <w:bCs/>
          <w:color w:val="000000" w:themeColor="text1"/>
          <w:lang w:eastAsia="zh-CN"/>
        </w:rPr>
        <w:t>2.81</w:t>
      </w:r>
      <w:r w:rsidR="00F42E92" w:rsidRPr="009D4085">
        <w:rPr>
          <w:rFonts w:ascii="Times New Roman" w:hAnsi="Times New Roman" w:cs="Times New Roman"/>
          <w:bCs/>
          <w:color w:val="000000" w:themeColor="text1"/>
          <w:lang w:eastAsia="zh-CN"/>
        </w:rPr>
        <w:t>%</w:t>
      </w:r>
      <w:r w:rsidR="00F21D21" w:rsidRPr="009D4085">
        <w:rPr>
          <w:rFonts w:ascii="Times New Roman" w:hAnsi="Times New Roman" w:cs="Times New Roman"/>
          <w:bCs/>
          <w:color w:val="000000" w:themeColor="text1"/>
          <w:lang w:eastAsia="zh-CN"/>
        </w:rPr>
        <w:t xml:space="preserve"> of 10,868</w:t>
      </w:r>
      <w:r w:rsidR="00EE362B" w:rsidRPr="009D4085">
        <w:rPr>
          <w:rFonts w:ascii="Times New Roman" w:hAnsi="Times New Roman" w:cs="Times New Roman"/>
          <w:bCs/>
          <w:color w:val="000000" w:themeColor="text1"/>
          <w:lang w:eastAsia="zh-CN"/>
        </w:rPr>
        <w:t>)</w:t>
      </w:r>
      <w:r w:rsidR="007D63CA" w:rsidRPr="009D4085">
        <w:rPr>
          <w:rFonts w:ascii="Times New Roman" w:hAnsi="Times New Roman" w:cs="Times New Roman"/>
          <w:bCs/>
          <w:color w:val="000000" w:themeColor="text1"/>
          <w:lang w:eastAsia="zh-CN"/>
        </w:rPr>
        <w:t xml:space="preserve"> GA-MHBs</w:t>
      </w:r>
      <w:r w:rsidR="00EE362B" w:rsidRPr="009D4085">
        <w:rPr>
          <w:rFonts w:ascii="Times New Roman" w:hAnsi="Times New Roman" w:cs="Times New Roman"/>
          <w:bCs/>
          <w:color w:val="000000" w:themeColor="text1"/>
          <w:lang w:eastAsia="zh-CN"/>
        </w:rPr>
        <w:t xml:space="preserve"> </w:t>
      </w:r>
      <w:r w:rsidR="000574E6" w:rsidRPr="009D4085">
        <w:rPr>
          <w:rFonts w:ascii="Times New Roman" w:hAnsi="Times New Roman" w:cs="Times New Roman"/>
          <w:bCs/>
          <w:color w:val="000000" w:themeColor="text1"/>
          <w:lang w:eastAsia="zh-CN"/>
        </w:rPr>
        <w:t xml:space="preserve">were </w:t>
      </w:r>
      <w:r w:rsidR="00002983">
        <w:rPr>
          <w:rFonts w:ascii="Times New Roman" w:hAnsi="Times New Roman" w:cs="Times New Roman"/>
          <w:bCs/>
          <w:color w:val="000000" w:themeColor="text1"/>
          <w:lang w:eastAsia="zh-CN"/>
        </w:rPr>
        <w:t>si</w:t>
      </w:r>
      <w:r w:rsidR="00DD26E9">
        <w:rPr>
          <w:rFonts w:ascii="Times New Roman" w:hAnsi="Times New Roman" w:cs="Times New Roman"/>
          <w:bCs/>
          <w:color w:val="000000" w:themeColor="text1"/>
          <w:lang w:eastAsia="zh-CN"/>
        </w:rPr>
        <w:t>g</w:t>
      </w:r>
      <w:r w:rsidR="00290CDC">
        <w:rPr>
          <w:rFonts w:ascii="Times New Roman" w:hAnsi="Times New Roman" w:cs="Times New Roman"/>
          <w:bCs/>
          <w:color w:val="000000" w:themeColor="text1"/>
          <w:lang w:eastAsia="zh-CN"/>
        </w:rPr>
        <w:t>n</w:t>
      </w:r>
      <w:r w:rsidR="00EC39BF">
        <w:rPr>
          <w:rFonts w:ascii="Times New Roman" w:hAnsi="Times New Roman" w:cs="Times New Roman"/>
          <w:bCs/>
          <w:color w:val="000000" w:themeColor="text1"/>
          <w:lang w:eastAsia="zh-CN"/>
        </w:rPr>
        <w:t>if</w:t>
      </w:r>
      <w:r w:rsidR="00DD26E9">
        <w:rPr>
          <w:rFonts w:ascii="Times New Roman" w:hAnsi="Times New Roman" w:cs="Times New Roman"/>
          <w:bCs/>
          <w:color w:val="000000" w:themeColor="text1"/>
          <w:lang w:eastAsia="zh-CN"/>
        </w:rPr>
        <w:t xml:space="preserve">icantly </w:t>
      </w:r>
      <w:r w:rsidR="00F05755" w:rsidRPr="009D4085">
        <w:rPr>
          <w:rFonts w:ascii="Times New Roman" w:hAnsi="Times New Roman" w:cs="Times New Roman"/>
          <w:bCs/>
          <w:color w:val="000000" w:themeColor="text1"/>
          <w:lang w:eastAsia="zh-CN"/>
        </w:rPr>
        <w:t>associate</w:t>
      </w:r>
      <w:r w:rsidR="002B51A4" w:rsidRPr="009D4085">
        <w:rPr>
          <w:rFonts w:ascii="Times New Roman" w:hAnsi="Times New Roman" w:cs="Times New Roman"/>
          <w:bCs/>
          <w:color w:val="000000" w:themeColor="text1"/>
          <w:lang w:eastAsia="zh-CN"/>
        </w:rPr>
        <w:t>d</w:t>
      </w:r>
      <w:r w:rsidR="000574E6" w:rsidRPr="009D4085">
        <w:rPr>
          <w:rFonts w:ascii="Times New Roman" w:hAnsi="Times New Roman" w:cs="Times New Roman"/>
          <w:bCs/>
          <w:color w:val="000000" w:themeColor="text1"/>
          <w:lang w:eastAsia="zh-CN"/>
        </w:rPr>
        <w:t xml:space="preserve"> </w:t>
      </w:r>
      <w:r w:rsidR="006F1D02" w:rsidRPr="009D4085">
        <w:rPr>
          <w:rFonts w:ascii="Times New Roman" w:hAnsi="Times New Roman" w:cs="Times New Roman"/>
          <w:bCs/>
          <w:color w:val="000000" w:themeColor="text1"/>
          <w:lang w:eastAsia="zh-CN"/>
        </w:rPr>
        <w:t xml:space="preserve">with genetic variations </w:t>
      </w:r>
      <w:r w:rsidR="00DB164E" w:rsidRPr="009D4085">
        <w:rPr>
          <w:rFonts w:ascii="Times New Roman" w:hAnsi="Times New Roman" w:cs="Times New Roman"/>
          <w:bCs/>
          <w:color w:val="000000" w:themeColor="text1"/>
          <w:lang w:eastAsia="zh-CN"/>
        </w:rPr>
        <w:t>in European and African populations, respectively</w:t>
      </w:r>
      <w:r w:rsidR="005F6949" w:rsidRPr="009D4085">
        <w:rPr>
          <w:rFonts w:ascii="Times New Roman" w:hAnsi="Times New Roman" w:cs="Times New Roman"/>
          <w:bCs/>
          <w:color w:val="000000" w:themeColor="text1"/>
          <w:lang w:eastAsia="zh-CN"/>
        </w:rPr>
        <w:t xml:space="preserve"> </w:t>
      </w:r>
      <w:r w:rsidR="005F6949" w:rsidRPr="009D4085">
        <w:rPr>
          <w:rFonts w:ascii="Times New Roman" w:hAnsi="Times New Roman" w:cs="Times New Roman"/>
          <w:color w:val="000000" w:themeColor="text1"/>
          <w:lang w:eastAsia="zh-CN"/>
        </w:rPr>
        <w:t>(</w:t>
      </w:r>
      <w:r w:rsidR="004B12E3" w:rsidRPr="009D4085">
        <w:rPr>
          <w:rFonts w:ascii="Times New Roman" w:hAnsi="Times New Roman" w:cs="Times New Roman"/>
          <w:color w:val="000000" w:themeColor="text1"/>
          <w:lang w:eastAsia="zh-CN"/>
        </w:rPr>
        <w:t xml:space="preserve">Figure 3B and </w:t>
      </w:r>
      <w:r w:rsidR="005F6949" w:rsidRPr="009D4085">
        <w:rPr>
          <w:rFonts w:ascii="Times New Roman" w:hAnsi="Times New Roman" w:cs="Times New Roman"/>
          <w:color w:val="000000" w:themeColor="text1"/>
          <w:lang w:eastAsia="zh-CN"/>
        </w:rPr>
        <w:lastRenderedPageBreak/>
        <w:t>Supplementary Table 1</w:t>
      </w:r>
      <w:r w:rsidR="00EF613F" w:rsidRPr="009D4085">
        <w:rPr>
          <w:rFonts w:ascii="Times New Roman" w:hAnsi="Times New Roman" w:cs="Times New Roman"/>
          <w:color w:val="000000" w:themeColor="text1"/>
          <w:lang w:eastAsia="zh-CN"/>
        </w:rPr>
        <w:t>0</w:t>
      </w:r>
      <w:r w:rsidR="005F6949" w:rsidRPr="009D4085">
        <w:rPr>
          <w:rFonts w:ascii="Times New Roman" w:hAnsi="Times New Roman" w:cs="Times New Roman"/>
          <w:color w:val="000000" w:themeColor="text1"/>
          <w:lang w:eastAsia="zh-CN"/>
        </w:rPr>
        <w:t>)</w:t>
      </w:r>
      <w:r w:rsidR="00E5413B" w:rsidRPr="009D4085">
        <w:rPr>
          <w:rFonts w:ascii="Times New Roman" w:hAnsi="Times New Roman" w:cs="Times New Roman"/>
          <w:bCs/>
          <w:color w:val="000000" w:themeColor="text1"/>
          <w:lang w:eastAsia="zh-CN"/>
        </w:rPr>
        <w:t xml:space="preserve">. </w:t>
      </w:r>
      <w:r w:rsidR="00D74C6F">
        <w:rPr>
          <w:rFonts w:ascii="Times New Roman" w:hAnsi="Times New Roman" w:cs="Times New Roman"/>
          <w:bCs/>
          <w:color w:val="000000" w:themeColor="text1"/>
          <w:lang w:eastAsia="zh-CN"/>
        </w:rPr>
        <w:t>Importantly</w:t>
      </w:r>
      <w:r w:rsidR="00E5413B" w:rsidRPr="009D4085">
        <w:rPr>
          <w:rFonts w:ascii="Times New Roman" w:hAnsi="Times New Roman" w:cs="Times New Roman"/>
          <w:bCs/>
          <w:color w:val="000000" w:themeColor="text1"/>
          <w:lang w:eastAsia="zh-CN"/>
        </w:rPr>
        <w:t xml:space="preserve">, </w:t>
      </w:r>
      <w:r w:rsidR="007D63CA" w:rsidRPr="009D4085">
        <w:rPr>
          <w:rFonts w:ascii="Times New Roman" w:hAnsi="Times New Roman" w:cs="Times New Roman"/>
          <w:bCs/>
          <w:color w:val="000000" w:themeColor="text1"/>
          <w:lang w:eastAsia="zh-CN"/>
        </w:rPr>
        <w:t xml:space="preserve">none of the MHBs that are shared by both populations </w:t>
      </w:r>
      <w:proofErr w:type="gramStart"/>
      <w:r w:rsidR="007D63CA" w:rsidRPr="009D4085">
        <w:rPr>
          <w:rFonts w:ascii="Times New Roman" w:hAnsi="Times New Roman" w:cs="Times New Roman"/>
          <w:bCs/>
          <w:color w:val="000000" w:themeColor="text1"/>
          <w:lang w:eastAsia="zh-CN"/>
        </w:rPr>
        <w:t>were</w:t>
      </w:r>
      <w:proofErr w:type="gramEnd"/>
      <w:r w:rsidR="007D63CA" w:rsidRPr="009D4085">
        <w:rPr>
          <w:rFonts w:ascii="Times New Roman" w:hAnsi="Times New Roman" w:cs="Times New Roman"/>
          <w:bCs/>
          <w:color w:val="000000" w:themeColor="text1"/>
          <w:lang w:eastAsia="zh-CN"/>
        </w:rPr>
        <w:t xml:space="preserve"> identified as</w:t>
      </w:r>
      <w:r w:rsidR="008824C2" w:rsidRPr="009D4085">
        <w:rPr>
          <w:rFonts w:ascii="Times New Roman" w:hAnsi="Times New Roman" w:cs="Times New Roman"/>
          <w:bCs/>
          <w:color w:val="000000" w:themeColor="text1"/>
          <w:lang w:eastAsia="zh-CN"/>
        </w:rPr>
        <w:t xml:space="preserve"> </w:t>
      </w:r>
      <w:r w:rsidR="00FE6D84" w:rsidRPr="009D4085">
        <w:rPr>
          <w:rFonts w:ascii="Times New Roman" w:hAnsi="Times New Roman" w:cs="Times New Roman"/>
          <w:bCs/>
          <w:color w:val="000000" w:themeColor="text1"/>
          <w:lang w:eastAsia="zh-CN"/>
        </w:rPr>
        <w:t>GA-MHBs</w:t>
      </w:r>
      <w:r w:rsidR="005970AF" w:rsidRPr="009D4085">
        <w:rPr>
          <w:rFonts w:ascii="Times New Roman" w:hAnsi="Times New Roman" w:cs="Times New Roman"/>
          <w:bCs/>
          <w:color w:val="000000" w:themeColor="text1"/>
          <w:lang w:eastAsia="zh-CN"/>
        </w:rPr>
        <w:t>.</w:t>
      </w:r>
      <w:r w:rsidR="00C85341" w:rsidRPr="009D4085">
        <w:rPr>
          <w:rFonts w:ascii="Times New Roman" w:hAnsi="Times New Roman" w:cs="Times New Roman"/>
          <w:bCs/>
          <w:color w:val="000000" w:themeColor="text1"/>
          <w:lang w:eastAsia="zh-CN"/>
        </w:rPr>
        <w:t xml:space="preserve"> </w:t>
      </w:r>
      <w:r w:rsidR="009022F1" w:rsidRPr="009D4085">
        <w:rPr>
          <w:rFonts w:ascii="Times New Roman" w:hAnsi="Times New Roman" w:cs="Times New Roman"/>
          <w:bCs/>
          <w:color w:val="000000" w:themeColor="text1"/>
          <w:lang w:eastAsia="zh-CN"/>
        </w:rPr>
        <w:t>T</w:t>
      </w:r>
      <w:r w:rsidR="00AA0AF4" w:rsidRPr="009D4085">
        <w:rPr>
          <w:rFonts w:ascii="Times New Roman" w:hAnsi="Times New Roman" w:cs="Times New Roman"/>
          <w:bCs/>
          <w:color w:val="000000" w:themeColor="text1"/>
          <w:lang w:eastAsia="zh-CN"/>
        </w:rPr>
        <w:t>he</w:t>
      </w:r>
      <w:r w:rsidR="007165D8">
        <w:rPr>
          <w:rFonts w:ascii="Times New Roman" w:hAnsi="Times New Roman" w:cs="Times New Roman"/>
          <w:bCs/>
          <w:color w:val="000000" w:themeColor="text1"/>
          <w:lang w:eastAsia="zh-CN"/>
        </w:rPr>
        <w:t>se</w:t>
      </w:r>
      <w:r w:rsidR="00BE4817" w:rsidRPr="009D4085">
        <w:rPr>
          <w:rFonts w:ascii="Times New Roman" w:hAnsi="Times New Roman" w:cs="Times New Roman"/>
          <w:bCs/>
          <w:color w:val="000000" w:themeColor="text1"/>
          <w:lang w:eastAsia="zh-CN"/>
        </w:rPr>
        <w:t xml:space="preserve"> results are c</w:t>
      </w:r>
      <w:r w:rsidR="00894FB4" w:rsidRPr="009D4085">
        <w:rPr>
          <w:rFonts w:ascii="Times New Roman" w:hAnsi="Times New Roman" w:cs="Times New Roman"/>
          <w:bCs/>
          <w:color w:val="000000" w:themeColor="text1"/>
          <w:lang w:eastAsia="zh-CN"/>
        </w:rPr>
        <w:t>onsistent with</w:t>
      </w:r>
      <w:r w:rsidR="00C37CD3" w:rsidRPr="009D4085">
        <w:rPr>
          <w:rFonts w:ascii="Times New Roman" w:hAnsi="Times New Roman" w:cs="Times New Roman"/>
          <w:bCs/>
          <w:color w:val="000000" w:themeColor="text1"/>
          <w:lang w:eastAsia="zh-CN"/>
        </w:rPr>
        <w:t xml:space="preserve"> </w:t>
      </w:r>
      <w:r w:rsidR="007C3C5F" w:rsidRPr="009D4085">
        <w:rPr>
          <w:rFonts w:ascii="Times New Roman" w:hAnsi="Times New Roman" w:cs="Times New Roman"/>
          <w:bCs/>
          <w:color w:val="000000" w:themeColor="text1"/>
          <w:lang w:eastAsia="zh-CN"/>
        </w:rPr>
        <w:t xml:space="preserve">previous </w:t>
      </w:r>
      <w:r w:rsidR="00783B46" w:rsidRPr="009D4085">
        <w:rPr>
          <w:rFonts w:ascii="Times New Roman" w:hAnsi="Times New Roman" w:cs="Times New Roman"/>
          <w:bCs/>
          <w:color w:val="000000" w:themeColor="text1"/>
          <w:lang w:eastAsia="zh-CN"/>
        </w:rPr>
        <w:t>observation</w:t>
      </w:r>
      <w:r w:rsidR="00C331AE" w:rsidRPr="009D4085">
        <w:rPr>
          <w:rFonts w:ascii="Times New Roman" w:hAnsi="Times New Roman" w:cs="Times New Roman"/>
          <w:bCs/>
          <w:color w:val="000000" w:themeColor="text1"/>
          <w:lang w:eastAsia="zh-CN"/>
        </w:rPr>
        <w:t>s</w:t>
      </w:r>
      <w:r w:rsidR="00362443" w:rsidRPr="009D4085">
        <w:rPr>
          <w:rFonts w:ascii="Times New Roman" w:hAnsi="Times New Roman" w:cs="Times New Roman"/>
          <w:bCs/>
          <w:color w:val="000000" w:themeColor="text1"/>
          <w:lang w:eastAsia="zh-CN"/>
        </w:rPr>
        <w:t xml:space="preserve"> </w:t>
      </w:r>
      <w:r w:rsidR="0058591B" w:rsidRPr="009D4085">
        <w:rPr>
          <w:rFonts w:ascii="Times New Roman" w:hAnsi="Times New Roman" w:cs="Times New Roman"/>
          <w:bCs/>
          <w:color w:val="000000" w:themeColor="text1"/>
          <w:lang w:eastAsia="zh-CN"/>
        </w:rPr>
        <w:fldChar w:fldCharType="begin" w:fldLock="1"/>
      </w:r>
      <w:r w:rsidR="00381862" w:rsidRPr="009D4085">
        <w:rPr>
          <w:rFonts w:ascii="Times New Roman" w:hAnsi="Times New Roman" w:cs="Times New Roman"/>
          <w:bCs/>
          <w:color w:val="000000" w:themeColor="text1"/>
          <w:lang w:eastAsia="zh-CN"/>
        </w:rPr>
        <w:instrText>ADDIN CSL_CITATION { "citationItems" : [ { "id" : "ITEM-1", "itemData" : { "DOI" : "10.1038/s41559-017-0299-z", "ISBN" : "2397-334X", "ISSN" : "2397334X", "abstract" : "DNA methylation is an epigenetic modification, influenced by both genetic and environmental variation, that can affect transcription and many organismal phenotypes. Although patterns of DNA methylation have been shown to differ between human populations, it remains to be determined whether epigenetic diversity mirrors the patterns observed for DNA polymorphisms or gene expression levels. We measured DNA methylation at 480,000 sites in 34 individuals from five diverse human populations in the Human Genome Diversity Panel, and analyzed these together with single nucleotide polymorphisms (SNPs) and gene expression data. We found greater population-specificity of DNA methylation than of mRNA levels, which may be driven by the greater genetic control of methylation. This study provides insights into gene expression and its epigenetic regulation across populations and offers a deeper understanding of worldwide patterns of epigenetic diversity in humans.", "author" : [ { "dropping-particle" : "", "family" : "Carja", "given" : "Oana", "non-dropping-particle" : "", "parse-names" : false, "suffix" : "" }, { "dropping-particle" : "", "family" : "MacIsaac", "given" : "Julia L.", "non-dropping-particle" : "", "parse-names" : false, "suffix" : "" }, { "dropping-particle" : "", "family" : "Mah", "given" : "Sarah M.", "non-dropping-particle" : "", "parse-names" : false, "suffix" : "" }, { "dropping-particle" : "", "family" : "Henn", "given" : "Brenna M.", "non-dropping-particle" : "", "parse-names" : false, "suffix" : "" }, { "dropping-particle" : "", "family" : "Kobor", "given" : "Michael S.", "non-dropping-particle" : "", "parse-names" : false, "suffix" : "" }, { "dropping-particle" : "", "family" : "Feldman", "given" : "Marcus W.", "non-dropping-particle" : "", "parse-names" : false, "suffix" : "" }, { "dropping-particle" : "", "family" : "Fraser", "given" : "Hunter B.", "non-dropping-particle" : "", "parse-names" : false, "suffix" : "" } ], "container-title" : "Nature Ecology and Evolution", "id" : "ITEM-1", "issue" : "10", "issued" : { "date-parts" : [ [ "2017" ] ] }, "page" : "1577-1583", "title" : "Worldwide patterns of human epigenetic variation", "type" : "article-journal", "volume" : "1" }, "uris" : [ "http://www.mendeley.com/documents/?uuid=dc2f28dd-06f4-469f-8d02-8879e78f2996" ] }, { "id" : "ITEM-2", "itemData" : { "DOI" : "10.1186/gb-2012-13-2-r8", "ISBN" : "1465-6914 (Electronic)\\r1465-6906 (Linking)", "ISSN" : "14747596", "PMID" : "22322129", "abstract" : "BACKGROUND: Ethnic differences in human DNA methylation have been shown for a number of CpG sites, but the genome-wide patterns and extent of these differences are largely unknown. In addition, whether the genetic control of polymorphic DNA methylation is population-specific has not been investigated. RESULTS: Here we measure DNA methylation near the transcription start sites of over 14, 000 genes in 180 cell lines derived from one African and one European population. We find population-specific patterns of DNA methylation at over a third of all genes. Furthermore, although the methylation at over a thousand CpG sites is heritable, these heritabilities also differ between populations, suggesting extensive divergence in the genetic control of DNA methylation. In support of this, genetic mapping of DNA methylation reveals that most of the population specificity can be explained by divergence in allele frequencies between populations, and that there is little overlap in genetic associations between populations. These population-specific genetic associations are supported by the patterns of DNA methylation in several hundred brain samples, suggesting that they hold in vivo and across tissues. CONCLUSIONS: These results suggest that DNA methylation is highly divergent between populations, and that this divergence may be due in large part to a combination of differences in allele frequencies and complex epistasis or gene \u00d7 environment interactions.", "author" : [ { "dropping-particle" : "", "family" : "Fraser", "given" : "Hunter B.", "non-dropping-particle" : "", "parse-names" : false, "suffix" : "" }, { "dropping-particle" : "", "family" : "Lam", "given" : "Lucia L.", "non-dropping-particle" : "", "parse-names" : false, "suffix" : "" }, { "dropping-particle" : "", "family" : "Neumann", "given" : "Sarah M.", "non-dropping-particle" : "", "parse-names" : false, "suffix" : "" }, { "dropping-particle" : "", "family" : "Kobor", "given" : "Michael S.", "non-dropping-particle" : "", "parse-names" : false, "suffix" : "" } ], "container-title" : "Genome Biology", "id" : "ITEM-2", "issue" : "2", "issued" : { "date-parts" : [ [ "2012" ] ] }, "title" : "Population-specificity of human DNA methylation", "type" : "article-journal", "volume" : "13" }, "uris" : [ "http://www.mendeley.com/documents/?uuid=68f4ba06-6f94-4cbb-8506-3ee715c4c717" ] }, { "id" : "ITEM-3", "itemData" : { "DOI" : "10.1101/371872", "abstract" : "Background: DNA methylation is influenced by both environmental and genetic factors and is increasingly thought to affect variation in complex traits and diseases. Yet, the extent of ancestry-related differences in DNA methylation, its genetic determinants, and their respective causal impact on immune gene regulation remain elusive. Results: We report extensive population differences in DNA methylation between individuals of African and European descent -- detected in primary monocytes that were used as a model of a major innate immunity cell type. Most of these differences (~70%) were driven by DNA sequence variants nearby CpG sites (meQTLs), which account for ~60% of the variance in DNA methylation. We also identify several master regulators of DNA methylation variation in trans, including a regulatory hub nearby the transcription factor-encoding CTCF gene, which contributes markedly to ancestry-related differences in DNA methylation. Furthermore, we establish that variation in DNA methylation is associated with varying gene expression levels following mostly, but not exclusively, a canonical model of negative associations, particularly in enhancer regions. Specifically, we find that DNA methylation highly correlates with transcriptional activity of 811 and 230 genes, at the basal state and upon immune stimulation, respectively. Finally, using a Bayesian approach, we estimate causal mediation effects of DNA methylation on gene expression in ~20% of the studied cases, indicating that DNA methylation can play an active role in immune gene regulation. Conclusion: Using a system-level approach, our study reveals substantial ancestry-related differences in DNA methylation and provides evidence for their causal impact on immune gene regulation. Keywords: Epigenetics, DNA methylation, ancestry, gene expression, mediation, immunity", "author" : [ { "dropping-particle" : "", "family" : "Husquin", "given" : "Lucas T", "non-dropping-particle" : "", "parse-names" : false, "suffix" : "" }, { "dropping-particle" : "", "family" : "Rotival", "given" : "Maxime", "non-dropping-particle" : "", "parse-names" : false, "suffix" : "" }, { "dropping-particle" : "", "family" : "Fagny", "given" : "Maud", "non-dropping-particle" : "", "parse-names" : false, "suffix" : "" }, { "dropping-particle" : "", "family" : "Quach", "given" : "H\u00e9l\u00e8ne", "non-dropping-particle" : "", "parse-names" : false, "suffix" : "" }, { "dropping-particle" : "", "family" : "Zidane", "given" : "Nora", "non-dropping-particle" : "", "parse-names" : false, "suffix" : "" } ], "container-title" : "bioRxiv Genomics", "id" : "ITEM-3", "issued" : { "date-parts" : [ [ "2018" ] ] }, "title" : "Exploring the Genetic Basis of Human Population Differences in DNA Methylation and their Causal Impact on Immune Gene Regulation", "type" : "article-journal" }, "uris" : [ "http://www.mendeley.com/documents/?uuid=3c1265fa-7b7f-4336-b86f-33cef95ad41a" ] } ], "mendeley" : { "formattedCitation" : "[7,9,10]", "plainTextFormattedCitation" : "[7,9,10]", "previouslyFormattedCitation" : "[7,9,10]" }, "properties" : { "noteIndex" : 0 }, "schema" : "https://github.com/citation-style-language/schema/raw/master/csl-citation.json" }</w:instrText>
      </w:r>
      <w:r w:rsidR="0058591B" w:rsidRPr="009D4085">
        <w:rPr>
          <w:rFonts w:ascii="Times New Roman" w:hAnsi="Times New Roman" w:cs="Times New Roman"/>
          <w:bCs/>
          <w:color w:val="000000" w:themeColor="text1"/>
          <w:lang w:eastAsia="zh-CN"/>
        </w:rPr>
        <w:fldChar w:fldCharType="separate"/>
      </w:r>
      <w:r w:rsidR="00FB7D09" w:rsidRPr="009D4085">
        <w:rPr>
          <w:rFonts w:ascii="Times New Roman" w:hAnsi="Times New Roman" w:cs="Times New Roman"/>
          <w:bCs/>
          <w:noProof/>
          <w:color w:val="000000" w:themeColor="text1"/>
          <w:lang w:eastAsia="zh-CN"/>
        </w:rPr>
        <w:t>[7,9,10]</w:t>
      </w:r>
      <w:r w:rsidR="0058591B" w:rsidRPr="009D4085">
        <w:rPr>
          <w:rFonts w:ascii="Times New Roman" w:hAnsi="Times New Roman" w:cs="Times New Roman"/>
          <w:bCs/>
          <w:color w:val="000000" w:themeColor="text1"/>
          <w:lang w:eastAsia="zh-CN"/>
        </w:rPr>
        <w:fldChar w:fldCharType="end"/>
      </w:r>
      <w:r w:rsidR="00E14CDD" w:rsidRPr="009D4085">
        <w:rPr>
          <w:rFonts w:ascii="Times New Roman" w:hAnsi="Times New Roman" w:cs="Times New Roman"/>
          <w:bCs/>
          <w:color w:val="000000" w:themeColor="text1"/>
          <w:lang w:eastAsia="zh-CN"/>
        </w:rPr>
        <w:t xml:space="preserve"> that</w:t>
      </w:r>
      <w:r w:rsidR="00894FB4" w:rsidRPr="009D4085">
        <w:rPr>
          <w:rFonts w:ascii="Times New Roman" w:hAnsi="Times New Roman" w:cs="Times New Roman"/>
          <w:bCs/>
          <w:color w:val="000000" w:themeColor="text1"/>
          <w:lang w:eastAsia="zh-CN"/>
        </w:rPr>
        <w:t xml:space="preserve"> </w:t>
      </w:r>
      <w:r w:rsidR="00711951" w:rsidRPr="009D4085">
        <w:rPr>
          <w:rFonts w:ascii="Times New Roman" w:hAnsi="Times New Roman" w:cs="Times New Roman"/>
          <w:bCs/>
          <w:color w:val="000000" w:themeColor="text1"/>
          <w:lang w:eastAsia="zh-CN"/>
        </w:rPr>
        <w:t xml:space="preserve">genetic alterations play an important role in </w:t>
      </w:r>
      <w:r w:rsidR="00AA1CB0" w:rsidRPr="009D4085">
        <w:rPr>
          <w:rFonts w:ascii="Times New Roman" w:hAnsi="Times New Roman" w:cs="Times New Roman"/>
          <w:bCs/>
          <w:color w:val="000000" w:themeColor="text1"/>
          <w:lang w:eastAsia="zh-CN"/>
        </w:rPr>
        <w:t>regulating methylation levels</w:t>
      </w:r>
      <w:r w:rsidR="00715847" w:rsidRPr="009D4085">
        <w:rPr>
          <w:rFonts w:ascii="Times New Roman" w:hAnsi="Times New Roman" w:cs="Times New Roman"/>
          <w:bCs/>
          <w:color w:val="000000" w:themeColor="text1"/>
          <w:lang w:eastAsia="zh-CN"/>
        </w:rPr>
        <w:t xml:space="preserve"> </w:t>
      </w:r>
      <w:r w:rsidR="007045A4" w:rsidRPr="009D4085">
        <w:rPr>
          <w:rFonts w:ascii="Times New Roman" w:hAnsi="Times New Roman" w:cs="Times New Roman"/>
          <w:bCs/>
          <w:color w:val="000000" w:themeColor="text1"/>
          <w:lang w:eastAsia="zh-CN"/>
        </w:rPr>
        <w:t xml:space="preserve">and </w:t>
      </w:r>
      <w:r w:rsidR="001948D2" w:rsidRPr="009D4085">
        <w:rPr>
          <w:rFonts w:ascii="Times New Roman" w:hAnsi="Times New Roman" w:cs="Times New Roman"/>
          <w:bCs/>
          <w:color w:val="000000" w:themeColor="text1"/>
          <w:lang w:eastAsia="zh-CN"/>
        </w:rPr>
        <w:t>affect</w:t>
      </w:r>
      <w:r w:rsidR="0052048E" w:rsidRPr="009D4085">
        <w:rPr>
          <w:rFonts w:ascii="Times New Roman" w:hAnsi="Times New Roman" w:cs="Times New Roman"/>
          <w:bCs/>
          <w:color w:val="000000" w:themeColor="text1"/>
          <w:lang w:eastAsia="zh-CN"/>
        </w:rPr>
        <w:t xml:space="preserve">ing </w:t>
      </w:r>
      <w:r w:rsidR="00710B15" w:rsidRPr="009D4085">
        <w:rPr>
          <w:rFonts w:ascii="Times New Roman" w:hAnsi="Times New Roman" w:cs="Times New Roman"/>
          <w:bCs/>
          <w:color w:val="000000" w:themeColor="text1"/>
          <w:lang w:eastAsia="zh-CN"/>
        </w:rPr>
        <w:t xml:space="preserve">recent </w:t>
      </w:r>
      <w:r w:rsidR="00971AB2" w:rsidRPr="009D4085">
        <w:rPr>
          <w:rFonts w:ascii="Times New Roman" w:hAnsi="Times New Roman" w:cs="Times New Roman"/>
          <w:bCs/>
          <w:color w:val="000000" w:themeColor="text1"/>
          <w:lang w:eastAsia="zh-CN"/>
        </w:rPr>
        <w:t>human evolution</w:t>
      </w:r>
      <w:r w:rsidR="00077438" w:rsidRPr="009D4085">
        <w:rPr>
          <w:rFonts w:ascii="Times New Roman" w:hAnsi="Times New Roman" w:cs="Times New Roman"/>
          <w:bCs/>
          <w:color w:val="000000" w:themeColor="text1"/>
          <w:lang w:eastAsia="zh-CN"/>
        </w:rPr>
        <w:t>ary</w:t>
      </w:r>
      <w:r w:rsidR="00875026" w:rsidRPr="009D4085">
        <w:rPr>
          <w:rFonts w:ascii="Times New Roman" w:hAnsi="Times New Roman" w:cs="Times New Roman"/>
          <w:bCs/>
          <w:color w:val="000000" w:themeColor="text1"/>
          <w:lang w:eastAsia="zh-CN"/>
        </w:rPr>
        <w:t xml:space="preserve"> process</w:t>
      </w:r>
      <w:r w:rsidR="001676CB">
        <w:rPr>
          <w:rFonts w:ascii="Times New Roman" w:hAnsi="Times New Roman" w:cs="Times New Roman"/>
          <w:bCs/>
          <w:color w:val="000000" w:themeColor="text1"/>
          <w:lang w:eastAsia="zh-CN"/>
        </w:rPr>
        <w:t>es</w:t>
      </w:r>
      <w:r w:rsidR="00C67285" w:rsidRPr="009D4085">
        <w:rPr>
          <w:rFonts w:ascii="Times New Roman" w:hAnsi="Times New Roman" w:cs="Times New Roman"/>
          <w:bCs/>
          <w:color w:val="000000" w:themeColor="text1"/>
          <w:lang w:eastAsia="zh-CN"/>
        </w:rPr>
        <w:t xml:space="preserve">. </w:t>
      </w:r>
      <w:r w:rsidR="00F63049" w:rsidRPr="009D4085">
        <w:rPr>
          <w:rFonts w:ascii="Times New Roman" w:hAnsi="Times New Roman" w:cs="Times New Roman"/>
          <w:bCs/>
          <w:color w:val="000000" w:themeColor="text1"/>
          <w:lang w:eastAsia="zh-CN"/>
        </w:rPr>
        <w:t>Notab</w:t>
      </w:r>
      <w:r w:rsidR="00AD6320" w:rsidRPr="009D4085">
        <w:rPr>
          <w:rFonts w:ascii="Times New Roman" w:hAnsi="Times New Roman" w:cs="Times New Roman"/>
          <w:bCs/>
          <w:color w:val="000000" w:themeColor="text1"/>
          <w:lang w:eastAsia="zh-CN"/>
        </w:rPr>
        <w:t>ly</w:t>
      </w:r>
      <w:r w:rsidR="009C4936" w:rsidRPr="009D4085">
        <w:rPr>
          <w:rFonts w:ascii="Times New Roman" w:hAnsi="Times New Roman" w:cs="Times New Roman"/>
          <w:bCs/>
          <w:color w:val="000000" w:themeColor="text1"/>
          <w:lang w:eastAsia="zh-CN"/>
        </w:rPr>
        <w:t xml:space="preserve">, </w:t>
      </w:r>
      <w:r w:rsidR="00A32113" w:rsidRPr="009D4085">
        <w:rPr>
          <w:rFonts w:ascii="Times New Roman" w:hAnsi="Times New Roman" w:cs="Times New Roman"/>
          <w:bCs/>
          <w:color w:val="000000" w:themeColor="text1"/>
          <w:lang w:eastAsia="zh-CN"/>
        </w:rPr>
        <w:t>the</w:t>
      </w:r>
      <w:r w:rsidR="001F459C" w:rsidRPr="009D4085">
        <w:rPr>
          <w:rFonts w:ascii="Times New Roman" w:hAnsi="Times New Roman" w:cs="Times New Roman"/>
          <w:bCs/>
          <w:color w:val="000000" w:themeColor="text1"/>
          <w:lang w:eastAsia="zh-CN"/>
        </w:rPr>
        <w:t xml:space="preserve"> low p</w:t>
      </w:r>
      <w:r w:rsidR="00B3119E" w:rsidRPr="009D4085">
        <w:rPr>
          <w:rFonts w:ascii="Times New Roman" w:hAnsi="Times New Roman" w:cs="Times New Roman"/>
          <w:bCs/>
          <w:color w:val="000000" w:themeColor="text1"/>
          <w:lang w:eastAsia="zh-CN"/>
        </w:rPr>
        <w:t>e</w:t>
      </w:r>
      <w:r w:rsidR="001F459C" w:rsidRPr="009D4085">
        <w:rPr>
          <w:rFonts w:ascii="Times New Roman" w:hAnsi="Times New Roman" w:cs="Times New Roman"/>
          <w:bCs/>
          <w:color w:val="000000" w:themeColor="text1"/>
          <w:lang w:eastAsia="zh-CN"/>
        </w:rPr>
        <w:t>r</w:t>
      </w:r>
      <w:r w:rsidR="00B3119E" w:rsidRPr="009D4085">
        <w:rPr>
          <w:rFonts w:ascii="Times New Roman" w:hAnsi="Times New Roman" w:cs="Times New Roman"/>
          <w:bCs/>
          <w:color w:val="000000" w:themeColor="text1"/>
          <w:lang w:eastAsia="zh-CN"/>
        </w:rPr>
        <w:t>centage of</w:t>
      </w:r>
      <w:r w:rsidR="001F459C" w:rsidRPr="009D4085">
        <w:rPr>
          <w:rFonts w:ascii="Times New Roman" w:hAnsi="Times New Roman" w:cs="Times New Roman"/>
          <w:bCs/>
          <w:color w:val="000000" w:themeColor="text1"/>
          <w:lang w:eastAsia="zh-CN"/>
        </w:rPr>
        <w:t xml:space="preserve"> </w:t>
      </w:r>
      <w:r w:rsidR="00FE6D84" w:rsidRPr="009D4085">
        <w:rPr>
          <w:rFonts w:ascii="Times New Roman" w:hAnsi="Times New Roman" w:cs="Times New Roman"/>
          <w:bCs/>
          <w:color w:val="000000" w:themeColor="text1"/>
          <w:lang w:eastAsia="zh-CN"/>
        </w:rPr>
        <w:t>GA-MHBs</w:t>
      </w:r>
      <w:r w:rsidR="001F459C" w:rsidRPr="009D4085">
        <w:rPr>
          <w:rFonts w:ascii="Times New Roman" w:hAnsi="Times New Roman" w:cs="Times New Roman"/>
          <w:bCs/>
          <w:color w:val="000000" w:themeColor="text1"/>
          <w:lang w:eastAsia="zh-CN"/>
        </w:rPr>
        <w:t xml:space="preserve"> among </w:t>
      </w:r>
      <w:r w:rsidR="00027524" w:rsidRPr="009D4085">
        <w:rPr>
          <w:rFonts w:ascii="Times New Roman" w:hAnsi="Times New Roman" w:cs="Times New Roman"/>
          <w:bCs/>
          <w:color w:val="000000" w:themeColor="text1"/>
          <w:lang w:eastAsia="zh-CN"/>
        </w:rPr>
        <w:t>MHBs</w:t>
      </w:r>
      <w:r w:rsidR="00B43FB7" w:rsidRPr="009D4085">
        <w:rPr>
          <w:rFonts w:ascii="Times New Roman" w:hAnsi="Times New Roman" w:cs="Times New Roman"/>
          <w:bCs/>
          <w:color w:val="000000" w:themeColor="text1"/>
          <w:lang w:eastAsia="zh-CN"/>
        </w:rPr>
        <w:t xml:space="preserve"> </w:t>
      </w:r>
      <w:r w:rsidR="00027524" w:rsidRPr="009D4085">
        <w:rPr>
          <w:rFonts w:ascii="Times New Roman" w:hAnsi="Times New Roman" w:cs="Times New Roman"/>
          <w:bCs/>
          <w:color w:val="000000" w:themeColor="text1"/>
          <w:lang w:eastAsia="zh-CN"/>
        </w:rPr>
        <w:t>highli</w:t>
      </w:r>
      <w:r w:rsidR="00A24EC9" w:rsidRPr="009D4085">
        <w:rPr>
          <w:rFonts w:ascii="Times New Roman" w:hAnsi="Times New Roman" w:cs="Times New Roman"/>
          <w:bCs/>
          <w:color w:val="000000" w:themeColor="text1"/>
          <w:lang w:eastAsia="zh-CN"/>
        </w:rPr>
        <w:t>g</w:t>
      </w:r>
      <w:r w:rsidR="00027524" w:rsidRPr="009D4085">
        <w:rPr>
          <w:rFonts w:ascii="Times New Roman" w:hAnsi="Times New Roman" w:cs="Times New Roman"/>
          <w:bCs/>
          <w:color w:val="000000" w:themeColor="text1"/>
          <w:lang w:eastAsia="zh-CN"/>
        </w:rPr>
        <w:t>h</w:t>
      </w:r>
      <w:r w:rsidR="005968E1" w:rsidRPr="009D4085">
        <w:rPr>
          <w:rFonts w:ascii="Times New Roman" w:hAnsi="Times New Roman" w:cs="Times New Roman"/>
          <w:bCs/>
          <w:color w:val="000000" w:themeColor="text1"/>
          <w:lang w:eastAsia="zh-CN"/>
        </w:rPr>
        <w:t>ts</w:t>
      </w:r>
      <w:r w:rsidR="00EB4146" w:rsidRPr="009D4085">
        <w:rPr>
          <w:rFonts w:ascii="Times New Roman" w:hAnsi="Times New Roman" w:cs="Times New Roman"/>
          <w:bCs/>
          <w:color w:val="000000" w:themeColor="text1"/>
          <w:lang w:eastAsia="zh-CN"/>
        </w:rPr>
        <w:t xml:space="preserve"> </w:t>
      </w:r>
      <w:r w:rsidR="002B16E9" w:rsidRPr="009D4085">
        <w:rPr>
          <w:rFonts w:ascii="Times New Roman" w:hAnsi="Times New Roman" w:cs="Times New Roman"/>
          <w:bCs/>
          <w:color w:val="000000" w:themeColor="text1"/>
          <w:lang w:eastAsia="zh-CN"/>
        </w:rPr>
        <w:t>a</w:t>
      </w:r>
      <w:r w:rsidR="00E905C4" w:rsidRPr="009D4085">
        <w:rPr>
          <w:rFonts w:ascii="Times New Roman" w:hAnsi="Times New Roman" w:cs="Times New Roman"/>
          <w:bCs/>
          <w:color w:val="000000" w:themeColor="text1"/>
          <w:lang w:eastAsia="zh-CN"/>
        </w:rPr>
        <w:t xml:space="preserve"> </w:t>
      </w:r>
      <w:r w:rsidR="00B22E4A" w:rsidRPr="009D4085">
        <w:rPr>
          <w:rFonts w:ascii="Times New Roman" w:hAnsi="Times New Roman" w:cs="Times New Roman"/>
          <w:bCs/>
          <w:color w:val="000000" w:themeColor="text1"/>
          <w:lang w:eastAsia="zh-CN"/>
        </w:rPr>
        <w:t xml:space="preserve">unique </w:t>
      </w:r>
      <w:r w:rsidR="00E85647" w:rsidRPr="009D4085">
        <w:rPr>
          <w:rFonts w:ascii="Times New Roman" w:hAnsi="Times New Roman" w:cs="Times New Roman"/>
          <w:bCs/>
          <w:color w:val="000000" w:themeColor="text1"/>
          <w:lang w:eastAsia="zh-CN"/>
        </w:rPr>
        <w:t>contribution</w:t>
      </w:r>
      <w:r w:rsidR="00B22E4A" w:rsidRPr="009D4085">
        <w:rPr>
          <w:rFonts w:ascii="Times New Roman" w:hAnsi="Times New Roman" w:cs="Times New Roman"/>
          <w:bCs/>
          <w:color w:val="000000" w:themeColor="text1"/>
          <w:lang w:eastAsia="zh-CN"/>
        </w:rPr>
        <w:t xml:space="preserve"> of </w:t>
      </w:r>
      <w:r w:rsidR="00DB3A7F" w:rsidRPr="009D4085">
        <w:rPr>
          <w:rFonts w:ascii="Times New Roman" w:hAnsi="Times New Roman" w:cs="Times New Roman"/>
          <w:bCs/>
          <w:color w:val="000000" w:themeColor="text1"/>
          <w:lang w:eastAsia="zh-CN"/>
        </w:rPr>
        <w:t xml:space="preserve">epigenetic </w:t>
      </w:r>
      <w:r w:rsidR="00DD72D2" w:rsidRPr="009D4085">
        <w:rPr>
          <w:rFonts w:ascii="Times New Roman" w:hAnsi="Times New Roman" w:cs="Times New Roman"/>
          <w:bCs/>
          <w:color w:val="000000" w:themeColor="text1"/>
          <w:lang w:eastAsia="zh-CN"/>
        </w:rPr>
        <w:t xml:space="preserve">modifications </w:t>
      </w:r>
      <w:r w:rsidR="009B709F">
        <w:rPr>
          <w:rFonts w:ascii="Times New Roman" w:hAnsi="Times New Roman" w:cs="Times New Roman"/>
          <w:bCs/>
          <w:color w:val="000000" w:themeColor="text1"/>
          <w:lang w:eastAsia="zh-CN"/>
        </w:rPr>
        <w:t>to</w:t>
      </w:r>
      <w:r w:rsidR="009B709F" w:rsidRPr="009D4085">
        <w:rPr>
          <w:rFonts w:ascii="Times New Roman" w:hAnsi="Times New Roman" w:cs="Times New Roman"/>
          <w:bCs/>
          <w:color w:val="000000" w:themeColor="text1"/>
          <w:lang w:eastAsia="zh-CN"/>
        </w:rPr>
        <w:t xml:space="preserve"> </w:t>
      </w:r>
      <w:r w:rsidR="008631AC" w:rsidRPr="009D4085">
        <w:rPr>
          <w:rFonts w:ascii="Times New Roman" w:hAnsi="Times New Roman" w:cs="Times New Roman"/>
          <w:bCs/>
          <w:color w:val="000000" w:themeColor="text1"/>
          <w:lang w:eastAsia="zh-CN"/>
        </w:rPr>
        <w:t>eth</w:t>
      </w:r>
      <w:r w:rsidR="00B61133">
        <w:rPr>
          <w:rFonts w:ascii="Times New Roman" w:hAnsi="Times New Roman" w:cs="Times New Roman"/>
          <w:bCs/>
          <w:color w:val="000000" w:themeColor="text1"/>
          <w:lang w:eastAsia="zh-CN"/>
        </w:rPr>
        <w:t>n</w:t>
      </w:r>
      <w:r w:rsidR="008631AC" w:rsidRPr="009D4085">
        <w:rPr>
          <w:rFonts w:ascii="Times New Roman" w:hAnsi="Times New Roman" w:cs="Times New Roman"/>
          <w:bCs/>
          <w:color w:val="000000" w:themeColor="text1"/>
          <w:lang w:eastAsia="zh-CN"/>
        </w:rPr>
        <w:t>ic differen</w:t>
      </w:r>
      <w:r w:rsidR="00E5413B" w:rsidRPr="009D4085">
        <w:rPr>
          <w:rFonts w:ascii="Times New Roman" w:hAnsi="Times New Roman" w:cs="Times New Roman"/>
          <w:bCs/>
          <w:color w:val="000000" w:themeColor="text1"/>
          <w:lang w:eastAsia="zh-CN"/>
        </w:rPr>
        <w:t>ces</w:t>
      </w:r>
      <w:r w:rsidR="008631AC" w:rsidRPr="009D4085">
        <w:rPr>
          <w:rFonts w:ascii="Times New Roman" w:hAnsi="Times New Roman" w:cs="Times New Roman"/>
          <w:bCs/>
          <w:color w:val="000000" w:themeColor="text1"/>
          <w:lang w:eastAsia="zh-CN"/>
        </w:rPr>
        <w:t>.</w:t>
      </w:r>
      <w:r w:rsidR="00B3119E" w:rsidRPr="009D4085">
        <w:rPr>
          <w:rFonts w:ascii="Times New Roman" w:hAnsi="Times New Roman" w:cs="Times New Roman"/>
          <w:bCs/>
          <w:color w:val="000000" w:themeColor="text1"/>
          <w:lang w:eastAsia="zh-CN"/>
        </w:rPr>
        <w:t xml:space="preserve"> </w:t>
      </w:r>
      <w:r w:rsidR="00644C0C" w:rsidRPr="009D4085">
        <w:rPr>
          <w:rFonts w:ascii="Times New Roman" w:hAnsi="Times New Roman" w:cs="Times New Roman"/>
          <w:bCs/>
          <w:color w:val="000000" w:themeColor="text1"/>
          <w:lang w:eastAsia="zh-CN"/>
        </w:rPr>
        <w:t>A</w:t>
      </w:r>
      <w:r w:rsidR="006E2EFA" w:rsidRPr="009D4085">
        <w:rPr>
          <w:rFonts w:ascii="Times New Roman" w:hAnsi="Times New Roman" w:cs="Times New Roman"/>
          <w:bCs/>
          <w:color w:val="000000" w:themeColor="text1"/>
          <w:lang w:eastAsia="zh-CN"/>
        </w:rPr>
        <w:t>ddition</w:t>
      </w:r>
      <w:r w:rsidR="00644C0C" w:rsidRPr="009D4085">
        <w:rPr>
          <w:rFonts w:ascii="Times New Roman" w:hAnsi="Times New Roman" w:cs="Times New Roman"/>
          <w:bCs/>
          <w:color w:val="000000" w:themeColor="text1"/>
          <w:lang w:eastAsia="zh-CN"/>
        </w:rPr>
        <w:t>ally</w:t>
      </w:r>
      <w:r w:rsidR="006E2EFA" w:rsidRPr="009D4085">
        <w:rPr>
          <w:rFonts w:ascii="Times New Roman" w:hAnsi="Times New Roman" w:cs="Times New Roman"/>
          <w:bCs/>
          <w:color w:val="000000" w:themeColor="text1"/>
          <w:lang w:eastAsia="zh-CN"/>
        </w:rPr>
        <w:t xml:space="preserve">, </w:t>
      </w:r>
      <w:r w:rsidR="005D0F17" w:rsidRPr="009D4085">
        <w:rPr>
          <w:rFonts w:ascii="Times New Roman" w:hAnsi="Times New Roman" w:cs="Times New Roman"/>
          <w:bCs/>
          <w:color w:val="000000" w:themeColor="text1"/>
          <w:lang w:eastAsia="zh-CN"/>
        </w:rPr>
        <w:t xml:space="preserve">we </w:t>
      </w:r>
      <w:r w:rsidR="00C923E3" w:rsidRPr="009D4085">
        <w:rPr>
          <w:rFonts w:ascii="Times New Roman" w:hAnsi="Times New Roman" w:cs="Times New Roman"/>
          <w:bCs/>
          <w:color w:val="000000" w:themeColor="text1"/>
          <w:lang w:eastAsia="zh-CN"/>
        </w:rPr>
        <w:t>visual</w:t>
      </w:r>
      <w:r w:rsidR="003C0360" w:rsidRPr="009D4085">
        <w:rPr>
          <w:rFonts w:ascii="Times New Roman" w:hAnsi="Times New Roman" w:cs="Times New Roman"/>
          <w:bCs/>
          <w:color w:val="000000" w:themeColor="text1"/>
          <w:lang w:eastAsia="zh-CN"/>
        </w:rPr>
        <w:t>ly compare</w:t>
      </w:r>
      <w:r w:rsidR="00940B96" w:rsidRPr="009D4085">
        <w:rPr>
          <w:rFonts w:ascii="Times New Roman" w:hAnsi="Times New Roman" w:cs="Times New Roman"/>
          <w:bCs/>
          <w:color w:val="000000" w:themeColor="text1"/>
          <w:lang w:eastAsia="zh-CN"/>
        </w:rPr>
        <w:t>d</w:t>
      </w:r>
      <w:r w:rsidR="003C0360" w:rsidRPr="009D4085">
        <w:rPr>
          <w:rFonts w:ascii="Times New Roman" w:hAnsi="Times New Roman" w:cs="Times New Roman"/>
          <w:bCs/>
          <w:color w:val="000000" w:themeColor="text1"/>
          <w:lang w:eastAsia="zh-CN"/>
        </w:rPr>
        <w:t xml:space="preserve"> the association </w:t>
      </w:r>
      <w:r w:rsidR="00D85455" w:rsidRPr="009D4085">
        <w:rPr>
          <w:rFonts w:ascii="Times New Roman" w:hAnsi="Times New Roman" w:cs="Times New Roman"/>
          <w:bCs/>
          <w:i/>
          <w:color w:val="000000" w:themeColor="text1"/>
          <w:lang w:eastAsia="zh-CN"/>
        </w:rPr>
        <w:t>P</w:t>
      </w:r>
      <w:r w:rsidR="003C0360" w:rsidRPr="009D4085">
        <w:rPr>
          <w:rFonts w:ascii="Times New Roman" w:hAnsi="Times New Roman" w:cs="Times New Roman"/>
          <w:bCs/>
          <w:color w:val="000000" w:themeColor="text1"/>
          <w:lang w:eastAsia="zh-CN"/>
        </w:rPr>
        <w:t xml:space="preserve"> </w:t>
      </w:r>
      <w:r w:rsidR="00EE36BA" w:rsidRPr="009D4085">
        <w:rPr>
          <w:rFonts w:ascii="Times New Roman" w:hAnsi="Times New Roman" w:cs="Times New Roman"/>
          <w:bCs/>
          <w:color w:val="000000" w:themeColor="text1"/>
          <w:lang w:eastAsia="zh-CN"/>
        </w:rPr>
        <w:t>values between European and African populations</w:t>
      </w:r>
      <w:r w:rsidR="001C3013">
        <w:rPr>
          <w:rFonts w:ascii="Times New Roman" w:hAnsi="Times New Roman" w:cs="Times New Roman"/>
          <w:bCs/>
          <w:color w:val="000000" w:themeColor="text1"/>
          <w:lang w:eastAsia="zh-CN"/>
        </w:rPr>
        <w:t xml:space="preserve"> (Figure 3c and d)</w:t>
      </w:r>
      <w:r w:rsidR="00EE36BA" w:rsidRPr="009D4085">
        <w:rPr>
          <w:rFonts w:ascii="Times New Roman" w:hAnsi="Times New Roman" w:cs="Times New Roman"/>
          <w:bCs/>
          <w:color w:val="000000" w:themeColor="text1"/>
          <w:lang w:eastAsia="zh-CN"/>
        </w:rPr>
        <w:t>.</w:t>
      </w:r>
      <w:r w:rsidR="00A33975" w:rsidRPr="009D4085">
        <w:rPr>
          <w:rFonts w:ascii="Times New Roman" w:hAnsi="Times New Roman" w:cs="Times New Roman"/>
          <w:bCs/>
          <w:color w:val="000000" w:themeColor="text1"/>
          <w:lang w:eastAsia="zh-CN"/>
        </w:rPr>
        <w:t xml:space="preserve"> </w:t>
      </w:r>
      <w:r w:rsidR="00CF2834" w:rsidRPr="009D4085">
        <w:rPr>
          <w:rFonts w:ascii="Times New Roman" w:hAnsi="Times New Roman" w:cs="Times New Roman"/>
          <w:bCs/>
          <w:color w:val="000000" w:themeColor="text1"/>
          <w:lang w:eastAsia="zh-CN"/>
        </w:rPr>
        <w:t xml:space="preserve">Given </w:t>
      </w:r>
      <w:r w:rsidR="008F4D30" w:rsidRPr="009D4085">
        <w:rPr>
          <w:rFonts w:ascii="Times New Roman" w:hAnsi="Times New Roman" w:cs="Times New Roman"/>
          <w:bCs/>
          <w:color w:val="000000" w:themeColor="text1"/>
          <w:lang w:eastAsia="zh-CN"/>
        </w:rPr>
        <w:t xml:space="preserve">that </w:t>
      </w:r>
      <w:r w:rsidR="00C85341" w:rsidRPr="009D4085">
        <w:rPr>
          <w:rFonts w:ascii="Times New Roman" w:hAnsi="Times New Roman" w:cs="Times New Roman"/>
          <w:bCs/>
          <w:color w:val="000000" w:themeColor="text1"/>
          <w:lang w:eastAsia="zh-CN"/>
        </w:rPr>
        <w:t xml:space="preserve">multiple </w:t>
      </w:r>
      <w:r w:rsidR="008F4D30" w:rsidRPr="009D4085">
        <w:rPr>
          <w:rFonts w:ascii="Times New Roman" w:hAnsi="Times New Roman" w:cs="Times New Roman"/>
          <w:bCs/>
          <w:color w:val="000000" w:themeColor="text1"/>
          <w:lang w:eastAsia="zh-CN"/>
        </w:rPr>
        <w:t xml:space="preserve">proximal </w:t>
      </w:r>
      <w:r w:rsidR="00C85341" w:rsidRPr="009D4085">
        <w:rPr>
          <w:rFonts w:ascii="Times New Roman" w:hAnsi="Times New Roman" w:cs="Times New Roman"/>
          <w:bCs/>
          <w:color w:val="000000" w:themeColor="text1"/>
          <w:lang w:eastAsia="zh-CN"/>
        </w:rPr>
        <w:t xml:space="preserve">SNPs </w:t>
      </w:r>
      <w:proofErr w:type="gramStart"/>
      <w:r w:rsidR="00BD6B33" w:rsidRPr="009D4085">
        <w:rPr>
          <w:rFonts w:ascii="Times New Roman" w:hAnsi="Times New Roman" w:cs="Times New Roman"/>
          <w:bCs/>
          <w:color w:val="000000" w:themeColor="text1"/>
          <w:lang w:eastAsia="zh-CN"/>
        </w:rPr>
        <w:t>can be detected</w:t>
      </w:r>
      <w:proofErr w:type="gramEnd"/>
      <w:r w:rsidR="00C64B97" w:rsidRPr="009D4085">
        <w:rPr>
          <w:rFonts w:ascii="Times New Roman" w:hAnsi="Times New Roman" w:cs="Times New Roman"/>
          <w:bCs/>
          <w:color w:val="000000" w:themeColor="text1"/>
          <w:lang w:eastAsia="zh-CN"/>
        </w:rPr>
        <w:t xml:space="preserve"> in one</w:t>
      </w:r>
      <w:r w:rsidR="00C85341" w:rsidRPr="009D4085">
        <w:rPr>
          <w:rFonts w:ascii="Times New Roman" w:hAnsi="Times New Roman" w:cs="Times New Roman"/>
          <w:bCs/>
          <w:color w:val="000000" w:themeColor="text1"/>
          <w:lang w:eastAsia="zh-CN"/>
        </w:rPr>
        <w:t xml:space="preserve"> MHB window, only SNPs </w:t>
      </w:r>
      <w:r w:rsidR="00A43245">
        <w:rPr>
          <w:rFonts w:ascii="Times New Roman" w:hAnsi="Times New Roman" w:cs="Times New Roman"/>
          <w:bCs/>
          <w:color w:val="000000" w:themeColor="text1"/>
          <w:lang w:eastAsia="zh-CN"/>
        </w:rPr>
        <w:t>showing the</w:t>
      </w:r>
      <w:r w:rsidR="00A43245" w:rsidRPr="009D4085">
        <w:rPr>
          <w:rFonts w:ascii="Times New Roman" w:hAnsi="Times New Roman" w:cs="Times New Roman"/>
          <w:bCs/>
          <w:color w:val="000000" w:themeColor="text1"/>
          <w:lang w:eastAsia="zh-CN"/>
        </w:rPr>
        <w:t xml:space="preserve"> </w:t>
      </w:r>
      <w:r w:rsidR="00C85341" w:rsidRPr="009D4085">
        <w:rPr>
          <w:rFonts w:ascii="Times New Roman" w:hAnsi="Times New Roman" w:cs="Times New Roman"/>
          <w:bCs/>
          <w:color w:val="000000" w:themeColor="text1"/>
          <w:lang w:eastAsia="zh-CN"/>
        </w:rPr>
        <w:t xml:space="preserve">best correlation with MHBs were </w:t>
      </w:r>
      <w:r w:rsidR="00275C6F" w:rsidRPr="009D4085">
        <w:rPr>
          <w:rFonts w:ascii="Times New Roman" w:hAnsi="Times New Roman" w:cs="Times New Roman"/>
          <w:bCs/>
          <w:color w:val="000000" w:themeColor="text1"/>
          <w:lang w:eastAsia="zh-CN"/>
        </w:rPr>
        <w:t>used in downstream analyses</w:t>
      </w:r>
      <w:r w:rsidR="00C85341" w:rsidRPr="009D4085">
        <w:rPr>
          <w:rFonts w:ascii="Times New Roman" w:hAnsi="Times New Roman" w:cs="Times New Roman"/>
          <w:bCs/>
          <w:color w:val="000000" w:themeColor="text1"/>
          <w:lang w:eastAsia="zh-CN"/>
        </w:rPr>
        <w:t>.</w:t>
      </w:r>
      <w:r w:rsidR="00462921" w:rsidRPr="009D4085">
        <w:rPr>
          <w:rFonts w:ascii="Times New Roman" w:hAnsi="Times New Roman" w:cs="Times New Roman"/>
          <w:bCs/>
          <w:color w:val="000000" w:themeColor="text1"/>
          <w:lang w:eastAsia="zh-CN"/>
        </w:rPr>
        <w:t xml:space="preserve"> </w:t>
      </w:r>
      <w:r w:rsidR="004E5F03" w:rsidRPr="009D4085">
        <w:rPr>
          <w:rFonts w:ascii="Times New Roman" w:hAnsi="Times New Roman" w:cs="Times New Roman"/>
          <w:bCs/>
          <w:color w:val="000000" w:themeColor="text1"/>
          <w:lang w:eastAsia="zh-CN"/>
        </w:rPr>
        <w:t>Eithe</w:t>
      </w:r>
      <w:r w:rsidR="00BC38E3" w:rsidRPr="009D4085">
        <w:rPr>
          <w:rFonts w:ascii="Times New Roman" w:hAnsi="Times New Roman" w:cs="Times New Roman"/>
          <w:bCs/>
          <w:color w:val="000000" w:themeColor="text1"/>
          <w:lang w:eastAsia="zh-CN"/>
        </w:rPr>
        <w:t>r</w:t>
      </w:r>
      <w:r w:rsidR="00E2537C" w:rsidRPr="009D4085">
        <w:rPr>
          <w:rFonts w:ascii="Times New Roman" w:hAnsi="Times New Roman" w:cs="Times New Roman"/>
          <w:bCs/>
          <w:color w:val="000000" w:themeColor="text1"/>
          <w:lang w:eastAsia="zh-CN"/>
        </w:rPr>
        <w:t xml:space="preserve"> MHBs that appeared in </w:t>
      </w:r>
      <w:r w:rsidR="00CC47A5">
        <w:rPr>
          <w:rFonts w:ascii="Times New Roman" w:hAnsi="Times New Roman" w:cs="Times New Roman"/>
          <w:bCs/>
          <w:color w:val="000000" w:themeColor="text1"/>
          <w:lang w:eastAsia="zh-CN"/>
        </w:rPr>
        <w:t xml:space="preserve">a </w:t>
      </w:r>
      <w:r w:rsidR="00877D1E" w:rsidRPr="009D4085">
        <w:rPr>
          <w:rFonts w:ascii="Times New Roman" w:hAnsi="Times New Roman" w:cs="Times New Roman"/>
          <w:bCs/>
          <w:color w:val="000000" w:themeColor="text1"/>
          <w:lang w:eastAsia="zh-CN"/>
        </w:rPr>
        <w:t xml:space="preserve">single </w:t>
      </w:r>
      <w:r w:rsidR="00E2537C" w:rsidRPr="009D4085">
        <w:rPr>
          <w:rFonts w:ascii="Times New Roman" w:hAnsi="Times New Roman" w:cs="Times New Roman"/>
          <w:bCs/>
          <w:color w:val="000000" w:themeColor="text1"/>
          <w:lang w:eastAsia="zh-CN"/>
        </w:rPr>
        <w:t>population or both populations</w:t>
      </w:r>
      <w:r w:rsidR="002C7151" w:rsidRPr="009D4085">
        <w:rPr>
          <w:rFonts w:ascii="Times New Roman" w:hAnsi="Times New Roman" w:cs="Times New Roman"/>
          <w:bCs/>
          <w:color w:val="000000" w:themeColor="text1"/>
          <w:lang w:eastAsia="zh-CN"/>
        </w:rPr>
        <w:t xml:space="preserve"> </w:t>
      </w:r>
      <w:proofErr w:type="gramStart"/>
      <w:r w:rsidR="002C7151" w:rsidRPr="009D4085">
        <w:rPr>
          <w:rFonts w:ascii="Times New Roman" w:hAnsi="Times New Roman" w:cs="Times New Roman"/>
          <w:bCs/>
          <w:color w:val="000000" w:themeColor="text1"/>
          <w:lang w:eastAsia="zh-CN"/>
        </w:rPr>
        <w:t xml:space="preserve">were </w:t>
      </w:r>
      <w:r w:rsidR="009741CB" w:rsidRPr="009D4085">
        <w:rPr>
          <w:rFonts w:ascii="Times New Roman" w:hAnsi="Times New Roman" w:cs="Times New Roman"/>
          <w:bCs/>
          <w:color w:val="000000" w:themeColor="text1"/>
          <w:lang w:eastAsia="zh-CN"/>
        </w:rPr>
        <w:t>plotted</w:t>
      </w:r>
      <w:proofErr w:type="gramEnd"/>
      <w:r w:rsidR="00E2537C" w:rsidRPr="009D4085">
        <w:rPr>
          <w:rFonts w:ascii="Times New Roman" w:hAnsi="Times New Roman" w:cs="Times New Roman"/>
          <w:bCs/>
          <w:color w:val="000000" w:themeColor="text1"/>
          <w:lang w:eastAsia="zh-CN"/>
        </w:rPr>
        <w:t xml:space="preserve">, </w:t>
      </w:r>
      <w:r w:rsidR="008C379A">
        <w:rPr>
          <w:rFonts w:ascii="Times New Roman" w:hAnsi="Times New Roman" w:cs="Times New Roman"/>
          <w:bCs/>
          <w:color w:val="000000" w:themeColor="text1"/>
          <w:lang w:eastAsia="zh-CN"/>
        </w:rPr>
        <w:t xml:space="preserve">and </w:t>
      </w:r>
      <w:r w:rsidR="007871C9" w:rsidRPr="009D4085">
        <w:rPr>
          <w:rFonts w:ascii="Times New Roman" w:hAnsi="Times New Roman" w:cs="Times New Roman"/>
          <w:bCs/>
          <w:color w:val="000000" w:themeColor="text1"/>
          <w:lang w:eastAsia="zh-CN"/>
        </w:rPr>
        <w:t xml:space="preserve">the results </w:t>
      </w:r>
      <w:r w:rsidR="002A683D">
        <w:rPr>
          <w:rFonts w:ascii="Times New Roman" w:hAnsi="Times New Roman" w:cs="Times New Roman"/>
          <w:bCs/>
          <w:color w:val="000000" w:themeColor="text1"/>
          <w:lang w:eastAsia="zh-CN"/>
        </w:rPr>
        <w:t>revealed</w:t>
      </w:r>
      <w:r w:rsidR="002A683D" w:rsidRPr="009D4085">
        <w:rPr>
          <w:rFonts w:ascii="Times New Roman" w:hAnsi="Times New Roman" w:cs="Times New Roman"/>
          <w:bCs/>
          <w:color w:val="000000" w:themeColor="text1"/>
          <w:lang w:eastAsia="zh-CN"/>
        </w:rPr>
        <w:t xml:space="preserve"> </w:t>
      </w:r>
      <w:r w:rsidR="007871C9" w:rsidRPr="009D4085">
        <w:rPr>
          <w:rFonts w:ascii="Times New Roman" w:hAnsi="Times New Roman" w:cs="Times New Roman"/>
          <w:bCs/>
          <w:color w:val="000000" w:themeColor="text1"/>
          <w:lang w:eastAsia="zh-CN"/>
        </w:rPr>
        <w:t xml:space="preserve">a </w:t>
      </w:r>
      <w:r w:rsidR="00FE7640" w:rsidRPr="009D4085">
        <w:rPr>
          <w:rFonts w:ascii="Times New Roman" w:hAnsi="Times New Roman" w:cs="Times New Roman"/>
          <w:bCs/>
          <w:color w:val="000000" w:themeColor="text1"/>
          <w:lang w:eastAsia="zh-CN"/>
        </w:rPr>
        <w:t xml:space="preserve">distinct difference </w:t>
      </w:r>
      <w:r w:rsidR="00134343" w:rsidRPr="009D4085">
        <w:rPr>
          <w:rFonts w:ascii="Times New Roman" w:hAnsi="Times New Roman" w:cs="Times New Roman"/>
          <w:bCs/>
          <w:color w:val="000000" w:themeColor="text1"/>
          <w:lang w:eastAsia="zh-CN"/>
        </w:rPr>
        <w:t xml:space="preserve">of </w:t>
      </w:r>
      <w:r w:rsidR="00864A31" w:rsidRPr="009D4085">
        <w:rPr>
          <w:rFonts w:ascii="Times New Roman" w:hAnsi="Times New Roman" w:cs="Times New Roman"/>
          <w:bCs/>
          <w:color w:val="000000" w:themeColor="text1"/>
          <w:lang w:eastAsia="zh-CN"/>
        </w:rPr>
        <w:t xml:space="preserve">MHB-SNP </w:t>
      </w:r>
      <w:r w:rsidR="00FB3053" w:rsidRPr="009D4085">
        <w:rPr>
          <w:rFonts w:ascii="Times New Roman" w:hAnsi="Times New Roman" w:cs="Times New Roman"/>
          <w:bCs/>
          <w:color w:val="000000" w:themeColor="text1"/>
          <w:lang w:eastAsia="zh-CN"/>
        </w:rPr>
        <w:t xml:space="preserve">correlations </w:t>
      </w:r>
      <w:r w:rsidR="003569B1" w:rsidRPr="009D4085">
        <w:rPr>
          <w:rFonts w:ascii="Times New Roman" w:hAnsi="Times New Roman" w:cs="Times New Roman"/>
          <w:bCs/>
          <w:color w:val="000000" w:themeColor="text1"/>
          <w:lang w:eastAsia="zh-CN"/>
        </w:rPr>
        <w:t xml:space="preserve">between </w:t>
      </w:r>
      <w:r w:rsidR="00525F7D" w:rsidRPr="009D4085">
        <w:rPr>
          <w:rFonts w:ascii="Times New Roman" w:hAnsi="Times New Roman" w:cs="Times New Roman"/>
          <w:bCs/>
          <w:color w:val="000000" w:themeColor="text1"/>
          <w:lang w:eastAsia="zh-CN"/>
        </w:rPr>
        <w:t>European and African populations</w:t>
      </w:r>
      <w:r w:rsidR="00F669E7" w:rsidRPr="009D4085">
        <w:rPr>
          <w:rFonts w:ascii="Times New Roman" w:hAnsi="Times New Roman" w:cs="Times New Roman"/>
          <w:bCs/>
          <w:color w:val="000000" w:themeColor="text1"/>
          <w:lang w:eastAsia="zh-CN"/>
        </w:rPr>
        <w:t xml:space="preserve"> </w:t>
      </w:r>
      <w:r w:rsidR="00406E1C" w:rsidRPr="009D4085">
        <w:rPr>
          <w:rFonts w:ascii="Times New Roman" w:hAnsi="Times New Roman" w:cs="Times New Roman"/>
          <w:color w:val="000000" w:themeColor="text1"/>
          <w:lang w:eastAsia="zh-CN"/>
        </w:rPr>
        <w:t>(</w:t>
      </w:r>
      <w:r w:rsidR="005A3727" w:rsidRPr="009D4085">
        <w:rPr>
          <w:rFonts w:ascii="Times New Roman" w:hAnsi="Times New Roman" w:cs="Times New Roman"/>
          <w:color w:val="000000" w:themeColor="text1"/>
          <w:lang w:eastAsia="zh-CN"/>
        </w:rPr>
        <w:t>Figure 3C</w:t>
      </w:r>
      <w:r w:rsidR="001948C5" w:rsidRPr="009D4085">
        <w:rPr>
          <w:rFonts w:ascii="Times New Roman" w:hAnsi="Times New Roman" w:cs="Times New Roman"/>
          <w:color w:val="000000" w:themeColor="text1"/>
          <w:lang w:eastAsia="zh-CN"/>
        </w:rPr>
        <w:t>,</w:t>
      </w:r>
      <w:r w:rsidR="00B72761" w:rsidRPr="009D4085">
        <w:rPr>
          <w:rFonts w:ascii="Times New Roman" w:hAnsi="Times New Roman" w:cs="Times New Roman"/>
          <w:color w:val="000000" w:themeColor="text1"/>
          <w:lang w:eastAsia="zh-CN"/>
        </w:rPr>
        <w:t xml:space="preserve"> </w:t>
      </w:r>
      <w:r w:rsidR="004A1B0C" w:rsidRPr="009D4085">
        <w:rPr>
          <w:rFonts w:ascii="Times New Roman" w:hAnsi="Times New Roman" w:cs="Times New Roman"/>
          <w:color w:val="000000" w:themeColor="text1"/>
          <w:lang w:eastAsia="zh-CN"/>
        </w:rPr>
        <w:t>D</w:t>
      </w:r>
      <w:r w:rsidR="001948C5" w:rsidRPr="009D4085">
        <w:rPr>
          <w:rFonts w:ascii="Times New Roman" w:hAnsi="Times New Roman" w:cs="Times New Roman"/>
          <w:color w:val="000000" w:themeColor="text1"/>
          <w:lang w:eastAsia="zh-CN"/>
        </w:rPr>
        <w:t xml:space="preserve"> and </w:t>
      </w:r>
      <w:r w:rsidR="00406E1C" w:rsidRPr="009D4085">
        <w:rPr>
          <w:rFonts w:ascii="Times New Roman" w:hAnsi="Times New Roman" w:cs="Times New Roman"/>
          <w:color w:val="000000" w:themeColor="text1"/>
          <w:lang w:eastAsia="zh-CN"/>
        </w:rPr>
        <w:t xml:space="preserve">Supplementary Table </w:t>
      </w:r>
      <w:r w:rsidR="00E96F57" w:rsidRPr="009D4085">
        <w:rPr>
          <w:rFonts w:ascii="Times New Roman" w:hAnsi="Times New Roman" w:cs="Times New Roman"/>
          <w:color w:val="000000" w:themeColor="text1"/>
          <w:lang w:eastAsia="zh-CN"/>
        </w:rPr>
        <w:t>9</w:t>
      </w:r>
      <w:r w:rsidR="00406E1C" w:rsidRPr="009D4085">
        <w:rPr>
          <w:rFonts w:ascii="Times New Roman" w:hAnsi="Times New Roman" w:cs="Times New Roman"/>
          <w:color w:val="000000" w:themeColor="text1"/>
          <w:lang w:eastAsia="zh-CN"/>
        </w:rPr>
        <w:t>)</w:t>
      </w:r>
      <w:r w:rsidR="00525F7D" w:rsidRPr="009D4085">
        <w:rPr>
          <w:rFonts w:ascii="Times New Roman" w:hAnsi="Times New Roman" w:cs="Times New Roman"/>
          <w:bCs/>
          <w:color w:val="000000" w:themeColor="text1"/>
          <w:lang w:eastAsia="zh-CN"/>
        </w:rPr>
        <w:t>.</w:t>
      </w:r>
      <w:r w:rsidR="00A90D1A" w:rsidRPr="009D4085">
        <w:rPr>
          <w:rFonts w:ascii="Times New Roman" w:hAnsi="Times New Roman" w:cs="Times New Roman"/>
          <w:bCs/>
          <w:color w:val="000000" w:themeColor="text1"/>
          <w:lang w:eastAsia="zh-CN"/>
        </w:rPr>
        <w:t xml:space="preserve"> </w:t>
      </w:r>
      <w:commentRangeStart w:id="9"/>
      <w:r w:rsidR="003E5DCE" w:rsidRPr="009D4085">
        <w:rPr>
          <w:rFonts w:ascii="Times New Roman" w:hAnsi="Times New Roman" w:cs="Times New Roman"/>
          <w:bCs/>
          <w:color w:val="000000" w:themeColor="text1"/>
          <w:lang w:eastAsia="zh-CN"/>
        </w:rPr>
        <w:t>Th</w:t>
      </w:r>
      <w:r w:rsidR="00483F54" w:rsidRPr="009D4085">
        <w:rPr>
          <w:rFonts w:ascii="Times New Roman" w:hAnsi="Times New Roman" w:cs="Times New Roman"/>
          <w:bCs/>
          <w:color w:val="000000" w:themeColor="text1"/>
          <w:lang w:eastAsia="zh-CN"/>
        </w:rPr>
        <w:t>is</w:t>
      </w:r>
      <w:r w:rsidR="00E913AC" w:rsidRPr="009D4085">
        <w:rPr>
          <w:rFonts w:ascii="Times New Roman" w:hAnsi="Times New Roman" w:cs="Times New Roman"/>
          <w:bCs/>
          <w:color w:val="000000" w:themeColor="text1"/>
          <w:lang w:eastAsia="zh-CN"/>
        </w:rPr>
        <w:t xml:space="preserve"> </w:t>
      </w:r>
      <w:r w:rsidR="00AA24F5" w:rsidRPr="009D4085">
        <w:rPr>
          <w:rFonts w:ascii="Times New Roman" w:hAnsi="Times New Roman" w:cs="Times New Roman"/>
          <w:bCs/>
          <w:color w:val="000000" w:themeColor="text1"/>
          <w:lang w:eastAsia="zh-CN"/>
        </w:rPr>
        <w:t xml:space="preserve">finding </w:t>
      </w:r>
      <w:r w:rsidR="005321B5" w:rsidRPr="009D4085">
        <w:rPr>
          <w:rFonts w:ascii="Times New Roman" w:hAnsi="Times New Roman" w:cs="Times New Roman"/>
          <w:bCs/>
          <w:color w:val="000000" w:themeColor="text1"/>
          <w:lang w:eastAsia="zh-CN"/>
        </w:rPr>
        <w:t>demonstrate</w:t>
      </w:r>
      <w:r w:rsidR="00CE5189" w:rsidRPr="009D4085">
        <w:rPr>
          <w:rFonts w:ascii="Times New Roman" w:hAnsi="Times New Roman" w:cs="Times New Roman"/>
          <w:bCs/>
          <w:color w:val="000000" w:themeColor="text1"/>
          <w:lang w:eastAsia="zh-CN"/>
        </w:rPr>
        <w:t>s</w:t>
      </w:r>
      <w:r w:rsidR="005321B5" w:rsidRPr="009D4085">
        <w:rPr>
          <w:rFonts w:ascii="Times New Roman" w:hAnsi="Times New Roman" w:cs="Times New Roman"/>
          <w:bCs/>
          <w:color w:val="000000" w:themeColor="text1"/>
          <w:lang w:eastAsia="zh-CN"/>
        </w:rPr>
        <w:t xml:space="preserve"> </w:t>
      </w:r>
      <w:r w:rsidR="0052295B" w:rsidRPr="009D4085">
        <w:rPr>
          <w:rFonts w:ascii="Times New Roman" w:hAnsi="Times New Roman" w:cs="Times New Roman"/>
          <w:bCs/>
          <w:color w:val="000000" w:themeColor="text1"/>
          <w:lang w:eastAsia="zh-CN"/>
        </w:rPr>
        <w:t xml:space="preserve">distinct </w:t>
      </w:r>
      <w:r w:rsidR="00565550" w:rsidRPr="009D4085">
        <w:rPr>
          <w:rFonts w:ascii="Times New Roman" w:hAnsi="Times New Roman" w:cs="Times New Roman"/>
          <w:bCs/>
          <w:color w:val="000000" w:themeColor="text1"/>
          <w:lang w:eastAsia="zh-CN"/>
        </w:rPr>
        <w:t xml:space="preserve">population-specific </w:t>
      </w:r>
      <w:r w:rsidR="002B5EA4" w:rsidRPr="009D4085">
        <w:rPr>
          <w:rFonts w:ascii="Times New Roman" w:hAnsi="Times New Roman" w:cs="Times New Roman"/>
          <w:bCs/>
          <w:color w:val="000000" w:themeColor="text1"/>
          <w:lang w:eastAsia="zh-CN"/>
        </w:rPr>
        <w:t>genetic effect</w:t>
      </w:r>
      <w:r w:rsidR="00A47162" w:rsidRPr="009D4085">
        <w:rPr>
          <w:rFonts w:ascii="Times New Roman" w:hAnsi="Times New Roman" w:cs="Times New Roman"/>
          <w:bCs/>
          <w:color w:val="000000" w:themeColor="text1"/>
          <w:lang w:eastAsia="zh-CN"/>
        </w:rPr>
        <w:t>s</w:t>
      </w:r>
      <w:r w:rsidR="002B5EA4" w:rsidRPr="009D4085">
        <w:rPr>
          <w:rFonts w:ascii="Times New Roman" w:hAnsi="Times New Roman" w:cs="Times New Roman"/>
          <w:bCs/>
          <w:color w:val="000000" w:themeColor="text1"/>
          <w:lang w:eastAsia="zh-CN"/>
        </w:rPr>
        <w:t xml:space="preserve"> on </w:t>
      </w:r>
      <w:r w:rsidR="00A23659" w:rsidRPr="009D4085">
        <w:rPr>
          <w:rFonts w:ascii="Times New Roman" w:hAnsi="Times New Roman" w:cs="Times New Roman"/>
          <w:bCs/>
          <w:color w:val="000000" w:themeColor="text1"/>
          <w:lang w:eastAsia="zh-CN"/>
        </w:rPr>
        <w:t>epigenetic modifications</w:t>
      </w:r>
      <w:r w:rsidR="00050BC9" w:rsidRPr="009D4085">
        <w:rPr>
          <w:rFonts w:ascii="Times New Roman" w:hAnsi="Times New Roman" w:cs="Times New Roman"/>
          <w:bCs/>
          <w:color w:val="000000" w:themeColor="text1"/>
          <w:lang w:eastAsia="zh-CN"/>
        </w:rPr>
        <w:t>.</w:t>
      </w:r>
      <w:commentRangeEnd w:id="9"/>
      <w:r w:rsidR="00FE743A">
        <w:rPr>
          <w:rStyle w:val="CommentReference"/>
        </w:rPr>
        <w:commentReference w:id="9"/>
      </w:r>
    </w:p>
    <w:p w14:paraId="35DA4B12" w14:textId="6E46D065" w:rsidR="00CA2E16" w:rsidRPr="009D4085" w:rsidRDefault="00CA2E16" w:rsidP="009D4085">
      <w:pPr>
        <w:spacing w:after="120" w:line="480" w:lineRule="auto"/>
        <w:jc w:val="both"/>
        <w:rPr>
          <w:rFonts w:ascii="Times New Roman" w:hAnsi="Times New Roman" w:cs="Times New Roman"/>
          <w:b/>
          <w:bCs/>
          <w:color w:val="000000" w:themeColor="text1"/>
          <w:lang w:eastAsia="zh-CN"/>
        </w:rPr>
      </w:pPr>
      <w:r w:rsidRPr="009D4085">
        <w:rPr>
          <w:rFonts w:ascii="Times New Roman" w:hAnsi="Times New Roman" w:cs="Times New Roman"/>
          <w:b/>
          <w:bCs/>
          <w:color w:val="000000" w:themeColor="text1"/>
          <w:lang w:eastAsia="zh-CN"/>
        </w:rPr>
        <w:t xml:space="preserve">Enrichment of </w:t>
      </w:r>
      <w:r w:rsidR="00FE6D84" w:rsidRPr="009D4085">
        <w:rPr>
          <w:rFonts w:ascii="Times New Roman" w:hAnsi="Times New Roman" w:cs="Times New Roman"/>
          <w:b/>
          <w:bCs/>
          <w:color w:val="000000" w:themeColor="text1"/>
          <w:lang w:eastAsia="zh-CN"/>
        </w:rPr>
        <w:t>GA-MHBs</w:t>
      </w:r>
      <w:r w:rsidR="00B551C9" w:rsidRPr="009D4085">
        <w:rPr>
          <w:rFonts w:ascii="Times New Roman" w:hAnsi="Times New Roman" w:cs="Times New Roman"/>
          <w:b/>
          <w:bCs/>
          <w:color w:val="000000" w:themeColor="text1"/>
          <w:lang w:eastAsia="zh-CN"/>
        </w:rPr>
        <w:t xml:space="preserve"> </w:t>
      </w:r>
      <w:r w:rsidR="00124D06" w:rsidRPr="009D4085">
        <w:rPr>
          <w:rFonts w:ascii="Times New Roman" w:hAnsi="Times New Roman" w:cs="Times New Roman"/>
          <w:b/>
          <w:bCs/>
          <w:color w:val="000000" w:themeColor="text1"/>
          <w:lang w:eastAsia="zh-CN"/>
        </w:rPr>
        <w:t xml:space="preserve">corresponding SNPs </w:t>
      </w:r>
      <w:r w:rsidR="009A75AA" w:rsidRPr="009D4085">
        <w:rPr>
          <w:rFonts w:ascii="Times New Roman" w:hAnsi="Times New Roman" w:cs="Times New Roman"/>
          <w:b/>
          <w:bCs/>
          <w:color w:val="000000" w:themeColor="text1"/>
          <w:lang w:eastAsia="zh-CN"/>
        </w:rPr>
        <w:t>in population-specific and trait/disease-associated loci</w:t>
      </w:r>
    </w:p>
    <w:p w14:paraId="64102E5C" w14:textId="144D61AA" w:rsidR="00070FE8" w:rsidRPr="009D4085" w:rsidRDefault="00845430" w:rsidP="009D4085">
      <w:pPr>
        <w:spacing w:after="120" w:line="480" w:lineRule="auto"/>
        <w:ind w:firstLine="288"/>
        <w:jc w:val="both"/>
        <w:rPr>
          <w:rFonts w:ascii="Times New Roman" w:hAnsi="Times New Roman" w:cs="Times New Roman"/>
          <w:bCs/>
          <w:color w:val="000000" w:themeColor="text1"/>
          <w:lang w:eastAsia="zh-CN"/>
        </w:rPr>
      </w:pPr>
      <w:proofErr w:type="gramStart"/>
      <w:r w:rsidRPr="00BE1543">
        <w:rPr>
          <w:rFonts w:ascii="Times New Roman" w:hAnsi="Times New Roman" w:cs="Times New Roman"/>
          <w:bCs/>
          <w:color w:val="000000" w:themeColor="text1"/>
          <w:highlight w:val="yellow"/>
          <w:lang w:eastAsia="zh-CN"/>
        </w:rPr>
        <w:t xml:space="preserve">To further </w:t>
      </w:r>
      <w:r w:rsidR="007A5545" w:rsidRPr="00BE1543">
        <w:rPr>
          <w:rFonts w:ascii="Times New Roman" w:hAnsi="Times New Roman" w:cs="Times New Roman"/>
          <w:bCs/>
          <w:color w:val="000000" w:themeColor="text1"/>
          <w:highlight w:val="yellow"/>
          <w:lang w:eastAsia="zh-CN"/>
        </w:rPr>
        <w:t>understand</w:t>
      </w:r>
      <w:proofErr w:type="gramEnd"/>
      <w:r w:rsidR="00086C1D" w:rsidRPr="00BE1543">
        <w:rPr>
          <w:rFonts w:ascii="Times New Roman" w:hAnsi="Times New Roman" w:cs="Times New Roman"/>
          <w:bCs/>
          <w:color w:val="000000" w:themeColor="text1"/>
          <w:highlight w:val="yellow"/>
          <w:lang w:eastAsia="zh-CN"/>
        </w:rPr>
        <w:t xml:space="preserve"> the </w:t>
      </w:r>
      <w:r w:rsidR="007C4A78" w:rsidRPr="00BE1543">
        <w:rPr>
          <w:rFonts w:ascii="Times New Roman" w:hAnsi="Times New Roman" w:cs="Times New Roman"/>
          <w:bCs/>
          <w:color w:val="000000" w:themeColor="text1"/>
          <w:highlight w:val="yellow"/>
          <w:lang w:eastAsia="zh-CN"/>
        </w:rPr>
        <w:t xml:space="preserve">potential mechanism of </w:t>
      </w:r>
      <w:r w:rsidR="00CE2149" w:rsidRPr="00BE1543">
        <w:rPr>
          <w:rFonts w:ascii="Times New Roman" w:hAnsi="Times New Roman" w:cs="Times New Roman"/>
          <w:bCs/>
          <w:color w:val="000000" w:themeColor="text1"/>
          <w:highlight w:val="yellow"/>
          <w:lang w:eastAsia="zh-CN"/>
        </w:rPr>
        <w:t>GA-MHB</w:t>
      </w:r>
      <w:r w:rsidR="002C2945" w:rsidRPr="009D4085">
        <w:rPr>
          <w:rFonts w:ascii="Times New Roman" w:hAnsi="Times New Roman" w:cs="Times New Roman"/>
          <w:bCs/>
          <w:color w:val="000000" w:themeColor="text1"/>
          <w:lang w:eastAsia="zh-CN"/>
        </w:rPr>
        <w:t xml:space="preserve">, </w:t>
      </w:r>
      <w:r w:rsidR="00BB5EF3" w:rsidRPr="009D4085">
        <w:rPr>
          <w:rFonts w:ascii="Times New Roman" w:hAnsi="Times New Roman" w:cs="Times New Roman"/>
          <w:bCs/>
          <w:color w:val="000000" w:themeColor="text1"/>
          <w:lang w:eastAsia="zh-CN"/>
        </w:rPr>
        <w:t xml:space="preserve">we </w:t>
      </w:r>
      <w:r w:rsidR="006E045E" w:rsidRPr="009D4085">
        <w:rPr>
          <w:rFonts w:ascii="Times New Roman" w:hAnsi="Times New Roman" w:cs="Times New Roman"/>
          <w:bCs/>
          <w:color w:val="000000" w:themeColor="text1"/>
          <w:lang w:eastAsia="zh-CN"/>
        </w:rPr>
        <w:t xml:space="preserve">explored </w:t>
      </w:r>
      <w:r w:rsidR="00127221" w:rsidRPr="009D4085">
        <w:rPr>
          <w:rFonts w:ascii="Times New Roman" w:hAnsi="Times New Roman" w:cs="Times New Roman"/>
          <w:bCs/>
          <w:color w:val="000000" w:themeColor="text1"/>
          <w:lang w:eastAsia="zh-CN"/>
        </w:rPr>
        <w:t xml:space="preserve">the </w:t>
      </w:r>
      <w:r w:rsidR="00150488" w:rsidRPr="009D4085">
        <w:rPr>
          <w:rFonts w:ascii="Times New Roman" w:hAnsi="Times New Roman" w:cs="Times New Roman"/>
          <w:bCs/>
          <w:color w:val="000000" w:themeColor="text1"/>
          <w:lang w:eastAsia="zh-CN"/>
        </w:rPr>
        <w:t xml:space="preserve">enrichment of </w:t>
      </w:r>
      <w:r w:rsidR="00FE6D84" w:rsidRPr="009D4085">
        <w:rPr>
          <w:rFonts w:ascii="Times New Roman" w:hAnsi="Times New Roman" w:cs="Times New Roman"/>
          <w:bCs/>
          <w:color w:val="000000" w:themeColor="text1"/>
          <w:lang w:eastAsia="zh-CN"/>
        </w:rPr>
        <w:t>GA-MHB</w:t>
      </w:r>
      <w:r w:rsidR="005D6AF9" w:rsidRPr="009D4085">
        <w:rPr>
          <w:rFonts w:ascii="Times New Roman" w:hAnsi="Times New Roman" w:cs="Times New Roman"/>
          <w:bCs/>
          <w:color w:val="000000" w:themeColor="text1"/>
          <w:lang w:eastAsia="zh-CN"/>
        </w:rPr>
        <w:t xml:space="preserve"> corresponding SNPs</w:t>
      </w:r>
      <w:r w:rsidR="00FF2F7C" w:rsidRPr="009D4085">
        <w:rPr>
          <w:rFonts w:ascii="Times New Roman" w:hAnsi="Times New Roman" w:cs="Times New Roman"/>
          <w:bCs/>
          <w:color w:val="000000" w:themeColor="text1"/>
          <w:lang w:eastAsia="zh-CN"/>
        </w:rPr>
        <w:t xml:space="preserve"> </w:t>
      </w:r>
      <w:r w:rsidR="004065BA" w:rsidRPr="009D4085">
        <w:rPr>
          <w:rFonts w:ascii="Times New Roman" w:hAnsi="Times New Roman" w:cs="Times New Roman"/>
          <w:bCs/>
          <w:color w:val="000000" w:themeColor="text1"/>
          <w:lang w:eastAsia="zh-CN"/>
        </w:rPr>
        <w:t xml:space="preserve">across </w:t>
      </w:r>
      <w:r w:rsidR="00FF2F7C" w:rsidRPr="009D4085">
        <w:rPr>
          <w:rFonts w:ascii="Times New Roman" w:hAnsi="Times New Roman" w:cs="Times New Roman"/>
          <w:bCs/>
          <w:color w:val="000000" w:themeColor="text1"/>
          <w:lang w:eastAsia="zh-CN"/>
        </w:rPr>
        <w:t>population-specific and trait/disease-associated loci.</w:t>
      </w:r>
      <w:r w:rsidR="002777FD" w:rsidRPr="009D4085">
        <w:rPr>
          <w:rFonts w:ascii="Times New Roman" w:hAnsi="Times New Roman" w:cs="Times New Roman"/>
          <w:bCs/>
          <w:color w:val="000000" w:themeColor="text1"/>
          <w:lang w:eastAsia="zh-CN"/>
        </w:rPr>
        <w:t xml:space="preserve"> </w:t>
      </w:r>
      <w:r w:rsidR="00407235">
        <w:rPr>
          <w:rFonts w:ascii="Times New Roman" w:hAnsi="Times New Roman" w:cs="Times New Roman"/>
          <w:bCs/>
          <w:color w:val="000000" w:themeColor="text1"/>
          <w:lang w:eastAsia="zh-CN"/>
        </w:rPr>
        <w:t>We defined p</w:t>
      </w:r>
      <w:r w:rsidR="00407235" w:rsidRPr="009D4085">
        <w:rPr>
          <w:rFonts w:ascii="Times New Roman" w:hAnsi="Times New Roman" w:cs="Times New Roman"/>
          <w:bCs/>
          <w:color w:val="000000" w:themeColor="text1"/>
          <w:lang w:eastAsia="zh-CN"/>
        </w:rPr>
        <w:t>opulation</w:t>
      </w:r>
      <w:r w:rsidR="005A0E60" w:rsidRPr="009D4085">
        <w:rPr>
          <w:rFonts w:ascii="Times New Roman" w:hAnsi="Times New Roman" w:cs="Times New Roman"/>
          <w:bCs/>
          <w:color w:val="000000" w:themeColor="text1"/>
          <w:lang w:eastAsia="zh-CN"/>
        </w:rPr>
        <w:t>-specific loci</w:t>
      </w:r>
      <w:r w:rsidR="003A20D3" w:rsidRPr="009D4085">
        <w:rPr>
          <w:rFonts w:ascii="Times New Roman" w:hAnsi="Times New Roman" w:cs="Times New Roman"/>
          <w:bCs/>
          <w:color w:val="000000" w:themeColor="text1"/>
          <w:lang w:eastAsia="zh-CN"/>
        </w:rPr>
        <w:t xml:space="preserve"> </w:t>
      </w:r>
      <w:r w:rsidR="00DF0366">
        <w:rPr>
          <w:rFonts w:ascii="Times New Roman" w:hAnsi="Times New Roman" w:cs="Times New Roman"/>
          <w:bCs/>
          <w:color w:val="000000" w:themeColor="text1"/>
          <w:lang w:eastAsia="zh-CN"/>
        </w:rPr>
        <w:t>as those</w:t>
      </w:r>
      <w:r w:rsidR="00DF0366" w:rsidRPr="00F22F7D">
        <w:rPr>
          <w:rFonts w:ascii="Times New Roman" w:hAnsi="Times New Roman" w:cs="Times New Roman"/>
          <w:bCs/>
          <w:color w:val="000000" w:themeColor="text1"/>
          <w:lang w:eastAsia="zh-CN"/>
        </w:rPr>
        <w:t xml:space="preserve"> with</w:t>
      </w:r>
      <w:r w:rsidR="00DF0366" w:rsidRPr="009D4085" w:rsidDel="00DF0366">
        <w:rPr>
          <w:rFonts w:ascii="Times New Roman" w:hAnsi="Times New Roman" w:cs="Times New Roman"/>
          <w:bCs/>
          <w:color w:val="000000" w:themeColor="text1"/>
          <w:lang w:eastAsia="zh-CN"/>
        </w:rPr>
        <w:t xml:space="preserve"> </w:t>
      </w:r>
      <w:r w:rsidR="000F1494" w:rsidRPr="009D4085">
        <w:rPr>
          <w:rFonts w:ascii="Times New Roman" w:hAnsi="Times New Roman" w:cs="Times New Roman"/>
          <w:bCs/>
          <w:color w:val="000000" w:themeColor="text1"/>
          <w:lang w:eastAsia="zh-CN"/>
        </w:rPr>
        <w:t>significant</w:t>
      </w:r>
      <w:r w:rsidR="00E41020" w:rsidRPr="009D4085">
        <w:rPr>
          <w:rFonts w:ascii="Times New Roman" w:hAnsi="Times New Roman" w:cs="Times New Roman"/>
          <w:bCs/>
          <w:color w:val="000000" w:themeColor="text1"/>
          <w:lang w:eastAsia="zh-CN"/>
        </w:rPr>
        <w:t>ly</w:t>
      </w:r>
      <w:r w:rsidR="00392C76" w:rsidRPr="009D4085">
        <w:rPr>
          <w:rFonts w:ascii="Times New Roman" w:hAnsi="Times New Roman" w:cs="Times New Roman"/>
          <w:bCs/>
          <w:color w:val="000000" w:themeColor="text1"/>
          <w:lang w:eastAsia="zh-CN"/>
        </w:rPr>
        <w:t xml:space="preserve"> differen</w:t>
      </w:r>
      <w:r w:rsidR="00E41020" w:rsidRPr="009D4085">
        <w:rPr>
          <w:rFonts w:ascii="Times New Roman" w:hAnsi="Times New Roman" w:cs="Times New Roman"/>
          <w:bCs/>
          <w:color w:val="000000" w:themeColor="text1"/>
          <w:lang w:eastAsia="zh-CN"/>
        </w:rPr>
        <w:t>t</w:t>
      </w:r>
      <w:r w:rsidR="00445A8F" w:rsidRPr="009D4085">
        <w:rPr>
          <w:rFonts w:ascii="Times New Roman" w:hAnsi="Times New Roman" w:cs="Times New Roman"/>
          <w:bCs/>
          <w:color w:val="000000" w:themeColor="text1"/>
          <w:lang w:eastAsia="zh-CN"/>
        </w:rPr>
        <w:t xml:space="preserve"> </w:t>
      </w:r>
      <w:r w:rsidR="00464052" w:rsidRPr="009D4085">
        <w:rPr>
          <w:rFonts w:ascii="Times New Roman" w:hAnsi="Times New Roman" w:cs="Times New Roman"/>
          <w:bCs/>
          <w:color w:val="000000" w:themeColor="text1"/>
          <w:lang w:eastAsia="zh-CN"/>
        </w:rPr>
        <w:t>allel</w:t>
      </w:r>
      <w:r w:rsidR="00F07B96">
        <w:rPr>
          <w:rFonts w:ascii="Times New Roman" w:hAnsi="Times New Roman" w:cs="Times New Roman"/>
          <w:bCs/>
          <w:color w:val="000000" w:themeColor="text1"/>
          <w:lang w:eastAsia="zh-CN"/>
        </w:rPr>
        <w:t>ic</w:t>
      </w:r>
      <w:r w:rsidR="00464052" w:rsidRPr="009D4085">
        <w:rPr>
          <w:rFonts w:ascii="Times New Roman" w:hAnsi="Times New Roman" w:cs="Times New Roman"/>
          <w:bCs/>
          <w:color w:val="000000" w:themeColor="text1"/>
          <w:lang w:eastAsia="zh-CN"/>
        </w:rPr>
        <w:t xml:space="preserve"> frequencies</w:t>
      </w:r>
      <w:r w:rsidR="00445A8F" w:rsidRPr="009D4085">
        <w:rPr>
          <w:rFonts w:ascii="Times New Roman" w:hAnsi="Times New Roman" w:cs="Times New Roman"/>
          <w:bCs/>
          <w:color w:val="000000" w:themeColor="text1"/>
          <w:lang w:eastAsia="zh-CN"/>
        </w:rPr>
        <w:t xml:space="preserve"> </w:t>
      </w:r>
      <w:r w:rsidR="004F4E54" w:rsidRPr="009D4085">
        <w:rPr>
          <w:rFonts w:ascii="Times New Roman" w:hAnsi="Times New Roman" w:cs="Times New Roman"/>
          <w:bCs/>
          <w:color w:val="000000" w:themeColor="text1"/>
          <w:lang w:eastAsia="zh-CN"/>
        </w:rPr>
        <w:t xml:space="preserve">(FDR &lt; 0.05) </w:t>
      </w:r>
      <w:r w:rsidR="005A0E60" w:rsidRPr="009D4085">
        <w:rPr>
          <w:rFonts w:ascii="Times New Roman" w:hAnsi="Times New Roman" w:cs="Times New Roman"/>
          <w:bCs/>
          <w:color w:val="000000" w:themeColor="text1"/>
          <w:lang w:eastAsia="zh-CN"/>
        </w:rPr>
        <w:t>b</w:t>
      </w:r>
      <w:r w:rsidR="00944C28" w:rsidRPr="009D4085">
        <w:rPr>
          <w:rFonts w:ascii="Times New Roman" w:hAnsi="Times New Roman" w:cs="Times New Roman"/>
          <w:bCs/>
          <w:color w:val="000000" w:themeColor="text1"/>
          <w:lang w:eastAsia="zh-CN"/>
        </w:rPr>
        <w:t xml:space="preserve">etween </w:t>
      </w:r>
      <w:r w:rsidR="00CA5629" w:rsidRPr="009D4085">
        <w:rPr>
          <w:rFonts w:ascii="Times New Roman" w:hAnsi="Times New Roman" w:cs="Times New Roman"/>
          <w:bCs/>
          <w:color w:val="000000" w:themeColor="text1"/>
          <w:lang w:eastAsia="zh-CN"/>
        </w:rPr>
        <w:t>European and African populations</w:t>
      </w:r>
      <w:r w:rsidR="00B52F5E" w:rsidRPr="009D4085">
        <w:rPr>
          <w:rFonts w:ascii="Times New Roman" w:hAnsi="Times New Roman" w:cs="Times New Roman"/>
          <w:bCs/>
          <w:color w:val="000000" w:themeColor="text1"/>
          <w:lang w:eastAsia="zh-CN"/>
        </w:rPr>
        <w:t xml:space="preserve"> in </w:t>
      </w:r>
      <w:r w:rsidR="00432A89" w:rsidRPr="009D4085">
        <w:rPr>
          <w:rFonts w:ascii="Times New Roman" w:hAnsi="Times New Roman" w:cs="Times New Roman"/>
          <w:bCs/>
          <w:color w:val="000000" w:themeColor="text1"/>
          <w:lang w:eastAsia="zh-CN"/>
        </w:rPr>
        <w:t xml:space="preserve">the </w:t>
      </w:r>
      <w:r w:rsidR="00B52F5E" w:rsidRPr="009D4085">
        <w:rPr>
          <w:rFonts w:ascii="Times New Roman" w:hAnsi="Times New Roman" w:cs="Times New Roman"/>
          <w:bCs/>
          <w:color w:val="000000" w:themeColor="text1"/>
          <w:lang w:eastAsia="zh-CN"/>
        </w:rPr>
        <w:t xml:space="preserve">1000 </w:t>
      </w:r>
      <w:r w:rsidR="00B06BBD">
        <w:rPr>
          <w:rFonts w:ascii="Times New Roman" w:hAnsi="Times New Roman" w:cs="Times New Roman"/>
          <w:bCs/>
          <w:color w:val="000000" w:themeColor="text1"/>
          <w:lang w:eastAsia="zh-CN"/>
        </w:rPr>
        <w:t>G</w:t>
      </w:r>
      <w:r w:rsidR="00B06BBD" w:rsidRPr="009D4085">
        <w:rPr>
          <w:rFonts w:ascii="Times New Roman" w:hAnsi="Times New Roman" w:cs="Times New Roman"/>
          <w:bCs/>
          <w:color w:val="000000" w:themeColor="text1"/>
          <w:lang w:eastAsia="zh-CN"/>
        </w:rPr>
        <w:t>enome</w:t>
      </w:r>
      <w:r w:rsidR="00A7310E">
        <w:rPr>
          <w:rFonts w:ascii="Times New Roman" w:hAnsi="Times New Roman" w:cs="Times New Roman"/>
          <w:bCs/>
          <w:color w:val="000000" w:themeColor="text1"/>
          <w:lang w:eastAsia="zh-CN"/>
        </w:rPr>
        <w:t>s</w:t>
      </w:r>
      <w:r w:rsidR="00B06BBD" w:rsidRPr="009D4085">
        <w:rPr>
          <w:rFonts w:ascii="Times New Roman" w:hAnsi="Times New Roman" w:cs="Times New Roman"/>
          <w:bCs/>
          <w:color w:val="000000" w:themeColor="text1"/>
          <w:lang w:eastAsia="zh-CN"/>
        </w:rPr>
        <w:t xml:space="preserve"> </w:t>
      </w:r>
      <w:r w:rsidR="00B52F5E" w:rsidRPr="009D4085">
        <w:rPr>
          <w:rFonts w:ascii="Times New Roman" w:hAnsi="Times New Roman" w:cs="Times New Roman"/>
          <w:bCs/>
          <w:color w:val="000000" w:themeColor="text1"/>
          <w:lang w:eastAsia="zh-CN"/>
        </w:rPr>
        <w:t>data</w:t>
      </w:r>
      <w:r w:rsidR="00464052" w:rsidRPr="009D4085">
        <w:rPr>
          <w:rFonts w:ascii="Times New Roman" w:hAnsi="Times New Roman" w:cs="Times New Roman"/>
          <w:bCs/>
          <w:color w:val="000000" w:themeColor="text1"/>
          <w:lang w:eastAsia="zh-CN"/>
        </w:rPr>
        <w:t xml:space="preserve"> set</w:t>
      </w:r>
      <w:r w:rsidR="00882DEE">
        <w:rPr>
          <w:rFonts w:ascii="Times New Roman" w:hAnsi="Times New Roman" w:cs="Times New Roman"/>
          <w:bCs/>
          <w:color w:val="000000" w:themeColor="text1"/>
          <w:lang w:eastAsia="zh-CN"/>
        </w:rPr>
        <w:t>, and</w:t>
      </w:r>
      <w:r w:rsidR="0036187A" w:rsidRPr="009D4085">
        <w:rPr>
          <w:rFonts w:ascii="Times New Roman" w:hAnsi="Times New Roman" w:cs="Times New Roman"/>
          <w:bCs/>
          <w:color w:val="000000" w:themeColor="text1"/>
          <w:lang w:eastAsia="zh-CN"/>
        </w:rPr>
        <w:t xml:space="preserve"> </w:t>
      </w:r>
      <w:r w:rsidR="00EE64A3" w:rsidRPr="009D4085">
        <w:rPr>
          <w:rFonts w:ascii="Times New Roman" w:hAnsi="Times New Roman" w:cs="Times New Roman"/>
          <w:bCs/>
          <w:color w:val="000000" w:themeColor="text1"/>
          <w:lang w:eastAsia="zh-CN"/>
        </w:rPr>
        <w:t>found</w:t>
      </w:r>
      <w:r w:rsidR="00EF1A24" w:rsidRPr="009D4085">
        <w:rPr>
          <w:rFonts w:ascii="Times New Roman" w:hAnsi="Times New Roman" w:cs="Times New Roman"/>
          <w:bCs/>
          <w:color w:val="000000" w:themeColor="text1"/>
          <w:lang w:eastAsia="zh-CN"/>
        </w:rPr>
        <w:t xml:space="preserve"> </w:t>
      </w:r>
      <w:r w:rsidR="007C3F30" w:rsidRPr="009D4085">
        <w:rPr>
          <w:rFonts w:ascii="Times New Roman" w:hAnsi="Times New Roman" w:cs="Times New Roman"/>
          <w:bCs/>
          <w:color w:val="000000" w:themeColor="text1"/>
          <w:lang w:eastAsia="zh-CN"/>
        </w:rPr>
        <w:t xml:space="preserve">more than half of </w:t>
      </w:r>
      <w:r w:rsidR="00FE6D84" w:rsidRPr="009D4085">
        <w:rPr>
          <w:rFonts w:ascii="Times New Roman" w:hAnsi="Times New Roman" w:cs="Times New Roman"/>
          <w:bCs/>
          <w:color w:val="000000" w:themeColor="text1"/>
          <w:lang w:eastAsia="zh-CN"/>
        </w:rPr>
        <w:t>GA-MHB</w:t>
      </w:r>
      <w:r w:rsidR="007C3F30" w:rsidRPr="009D4085">
        <w:rPr>
          <w:rFonts w:ascii="Times New Roman" w:hAnsi="Times New Roman" w:cs="Times New Roman"/>
          <w:bCs/>
          <w:color w:val="000000" w:themeColor="text1"/>
          <w:lang w:eastAsia="zh-CN"/>
        </w:rPr>
        <w:t xml:space="preserve"> </w:t>
      </w:r>
      <w:r w:rsidR="00EF07C8" w:rsidRPr="009D4085">
        <w:rPr>
          <w:rFonts w:ascii="Times New Roman" w:hAnsi="Times New Roman" w:cs="Times New Roman"/>
          <w:bCs/>
          <w:color w:val="000000" w:themeColor="text1"/>
          <w:lang w:eastAsia="zh-CN"/>
        </w:rPr>
        <w:t xml:space="preserve">corresponding SNPs </w:t>
      </w:r>
      <w:r w:rsidR="00F126A2" w:rsidRPr="009D4085">
        <w:rPr>
          <w:rFonts w:ascii="Times New Roman" w:hAnsi="Times New Roman" w:cs="Times New Roman"/>
          <w:bCs/>
          <w:color w:val="000000" w:themeColor="text1"/>
          <w:lang w:eastAsia="zh-CN"/>
        </w:rPr>
        <w:t xml:space="preserve">(51.38% in European and 53.91% in </w:t>
      </w:r>
      <w:r w:rsidR="00C864E6" w:rsidRPr="009D4085">
        <w:rPr>
          <w:rFonts w:ascii="Times New Roman" w:hAnsi="Times New Roman" w:cs="Times New Roman"/>
          <w:bCs/>
          <w:color w:val="000000" w:themeColor="text1"/>
          <w:lang w:eastAsia="zh-CN"/>
        </w:rPr>
        <w:t>African</w:t>
      </w:r>
      <w:r w:rsidR="00F126A2" w:rsidRPr="009D4085">
        <w:rPr>
          <w:rFonts w:ascii="Times New Roman" w:hAnsi="Times New Roman" w:cs="Times New Roman"/>
          <w:bCs/>
          <w:color w:val="000000" w:themeColor="text1"/>
          <w:lang w:eastAsia="zh-CN"/>
        </w:rPr>
        <w:t xml:space="preserve">) </w:t>
      </w:r>
      <w:r w:rsidR="00C71D06" w:rsidRPr="009D4085">
        <w:rPr>
          <w:rFonts w:ascii="Times New Roman" w:hAnsi="Times New Roman" w:cs="Times New Roman"/>
          <w:bCs/>
          <w:color w:val="000000" w:themeColor="text1"/>
          <w:lang w:eastAsia="zh-CN"/>
        </w:rPr>
        <w:t>were</w:t>
      </w:r>
      <w:r w:rsidR="007C3F30" w:rsidRPr="009D4085">
        <w:rPr>
          <w:rFonts w:ascii="Times New Roman" w:hAnsi="Times New Roman" w:cs="Times New Roman"/>
          <w:bCs/>
          <w:color w:val="000000" w:themeColor="text1"/>
          <w:lang w:eastAsia="zh-CN"/>
        </w:rPr>
        <w:t xml:space="preserve"> </w:t>
      </w:r>
      <w:r w:rsidR="00F126A2" w:rsidRPr="009D4085">
        <w:rPr>
          <w:rFonts w:ascii="Times New Roman" w:hAnsi="Times New Roman" w:cs="Times New Roman"/>
          <w:bCs/>
          <w:color w:val="000000" w:themeColor="text1"/>
          <w:lang w:eastAsia="zh-CN"/>
        </w:rPr>
        <w:t>population-specific loci</w:t>
      </w:r>
      <w:r w:rsidR="00C34C76" w:rsidRPr="009D4085">
        <w:rPr>
          <w:rFonts w:ascii="Times New Roman" w:hAnsi="Times New Roman" w:cs="Times New Roman"/>
          <w:bCs/>
          <w:color w:val="000000" w:themeColor="text1"/>
          <w:lang w:eastAsia="zh-CN"/>
        </w:rPr>
        <w:t xml:space="preserve"> </w:t>
      </w:r>
      <w:r w:rsidR="00C34C76" w:rsidRPr="009D4085">
        <w:rPr>
          <w:rFonts w:ascii="Times New Roman" w:hAnsi="Times New Roman" w:cs="Times New Roman"/>
          <w:color w:val="000000" w:themeColor="text1"/>
          <w:lang w:eastAsia="zh-CN"/>
        </w:rPr>
        <w:t>(Supplementary Table 1</w:t>
      </w:r>
      <w:r w:rsidR="00254FF4" w:rsidRPr="009D4085">
        <w:rPr>
          <w:rFonts w:ascii="Times New Roman" w:hAnsi="Times New Roman" w:cs="Times New Roman"/>
          <w:color w:val="000000" w:themeColor="text1"/>
          <w:lang w:eastAsia="zh-CN"/>
        </w:rPr>
        <w:t>1</w:t>
      </w:r>
      <w:r w:rsidR="00C34C76" w:rsidRPr="009D4085">
        <w:rPr>
          <w:rFonts w:ascii="Times New Roman" w:hAnsi="Times New Roman" w:cs="Times New Roman"/>
          <w:color w:val="000000" w:themeColor="text1"/>
          <w:lang w:eastAsia="zh-CN"/>
        </w:rPr>
        <w:t>)</w:t>
      </w:r>
      <w:r w:rsidR="00E57AE2" w:rsidRPr="009D4085">
        <w:rPr>
          <w:rFonts w:ascii="Times New Roman" w:hAnsi="Times New Roman" w:cs="Times New Roman"/>
          <w:bCs/>
          <w:color w:val="000000" w:themeColor="text1"/>
          <w:lang w:eastAsia="zh-CN"/>
        </w:rPr>
        <w:t xml:space="preserve">. </w:t>
      </w:r>
      <w:r w:rsidR="00277DAA" w:rsidRPr="009D4085">
        <w:rPr>
          <w:rFonts w:ascii="Times New Roman" w:hAnsi="Times New Roman" w:cs="Times New Roman"/>
          <w:bCs/>
          <w:color w:val="000000" w:themeColor="text1"/>
          <w:lang w:eastAsia="zh-CN"/>
        </w:rPr>
        <w:t>Moreover, with refer</w:t>
      </w:r>
      <w:r w:rsidR="00C62A07">
        <w:rPr>
          <w:rFonts w:ascii="Times New Roman" w:hAnsi="Times New Roman" w:cs="Times New Roman"/>
          <w:bCs/>
          <w:color w:val="000000" w:themeColor="text1"/>
          <w:lang w:eastAsia="zh-CN"/>
        </w:rPr>
        <w:t>ence</w:t>
      </w:r>
      <w:r w:rsidR="00277DAA" w:rsidRPr="009D4085">
        <w:rPr>
          <w:rFonts w:ascii="Times New Roman" w:hAnsi="Times New Roman" w:cs="Times New Roman"/>
          <w:bCs/>
          <w:color w:val="000000" w:themeColor="text1"/>
          <w:lang w:eastAsia="zh-CN"/>
        </w:rPr>
        <w:t xml:space="preserve"> to SNPs from 10,000 randomizations of </w:t>
      </w:r>
      <w:r w:rsidR="00432A89" w:rsidRPr="009D4085">
        <w:rPr>
          <w:rFonts w:ascii="Times New Roman" w:hAnsi="Times New Roman" w:cs="Times New Roman"/>
          <w:bCs/>
          <w:color w:val="000000" w:themeColor="text1"/>
          <w:lang w:eastAsia="zh-CN"/>
        </w:rPr>
        <w:t xml:space="preserve">the </w:t>
      </w:r>
      <w:r w:rsidR="00277DAA" w:rsidRPr="009D4085">
        <w:rPr>
          <w:rFonts w:ascii="Times New Roman" w:hAnsi="Times New Roman" w:cs="Times New Roman"/>
          <w:bCs/>
          <w:color w:val="000000" w:themeColor="text1"/>
          <w:lang w:eastAsia="zh-CN"/>
        </w:rPr>
        <w:t xml:space="preserve">1000 </w:t>
      </w:r>
      <w:r w:rsidR="009C0B27">
        <w:rPr>
          <w:rFonts w:ascii="Times New Roman" w:hAnsi="Times New Roman" w:cs="Times New Roman"/>
          <w:bCs/>
          <w:color w:val="000000" w:themeColor="text1"/>
          <w:lang w:eastAsia="zh-CN"/>
        </w:rPr>
        <w:t>G</w:t>
      </w:r>
      <w:r w:rsidR="009C0B27" w:rsidRPr="009D4085">
        <w:rPr>
          <w:rFonts w:ascii="Times New Roman" w:hAnsi="Times New Roman" w:cs="Times New Roman"/>
          <w:bCs/>
          <w:color w:val="000000" w:themeColor="text1"/>
          <w:lang w:eastAsia="zh-CN"/>
        </w:rPr>
        <w:t>enome</w:t>
      </w:r>
      <w:r w:rsidR="009C0B27">
        <w:rPr>
          <w:rFonts w:ascii="Times New Roman" w:hAnsi="Times New Roman" w:cs="Times New Roman"/>
          <w:bCs/>
          <w:color w:val="000000" w:themeColor="text1"/>
          <w:lang w:eastAsia="zh-CN"/>
        </w:rPr>
        <w:t>s</w:t>
      </w:r>
      <w:r w:rsidR="009C0B27" w:rsidRPr="009D4085">
        <w:rPr>
          <w:rFonts w:ascii="Times New Roman" w:hAnsi="Times New Roman" w:cs="Times New Roman"/>
          <w:bCs/>
          <w:color w:val="000000" w:themeColor="text1"/>
          <w:lang w:eastAsia="zh-CN"/>
        </w:rPr>
        <w:t xml:space="preserve"> </w:t>
      </w:r>
      <w:r w:rsidR="00277DAA" w:rsidRPr="009D4085">
        <w:rPr>
          <w:rFonts w:ascii="Times New Roman" w:hAnsi="Times New Roman" w:cs="Times New Roman"/>
          <w:bCs/>
          <w:color w:val="000000" w:themeColor="text1"/>
          <w:lang w:eastAsia="zh-CN"/>
        </w:rPr>
        <w:t>data</w:t>
      </w:r>
      <w:r w:rsidR="00432A89" w:rsidRPr="009D4085">
        <w:rPr>
          <w:rFonts w:ascii="Times New Roman" w:hAnsi="Times New Roman" w:cs="Times New Roman"/>
          <w:bCs/>
          <w:color w:val="000000" w:themeColor="text1"/>
          <w:lang w:eastAsia="zh-CN"/>
        </w:rPr>
        <w:t xml:space="preserve"> set</w:t>
      </w:r>
      <w:r w:rsidR="00277DAA" w:rsidRPr="009D4085">
        <w:rPr>
          <w:rFonts w:ascii="Times New Roman" w:hAnsi="Times New Roman" w:cs="Times New Roman"/>
          <w:bCs/>
          <w:color w:val="000000" w:themeColor="text1"/>
          <w:lang w:eastAsia="zh-CN"/>
        </w:rPr>
        <w:t>, we found that population-specific loci are</w:t>
      </w:r>
      <w:r w:rsidR="005C7A0C" w:rsidRPr="009D4085">
        <w:rPr>
          <w:rFonts w:ascii="Times New Roman" w:hAnsi="Times New Roman" w:cs="Times New Roman"/>
          <w:bCs/>
          <w:color w:val="000000" w:themeColor="text1"/>
          <w:lang w:eastAsia="zh-CN"/>
        </w:rPr>
        <w:t xml:space="preserve"> strongly enriched</w:t>
      </w:r>
      <w:r w:rsidR="00C40FC5" w:rsidRPr="009D4085">
        <w:rPr>
          <w:rFonts w:ascii="Times New Roman" w:hAnsi="Times New Roman" w:cs="Times New Roman"/>
          <w:bCs/>
          <w:color w:val="000000" w:themeColor="text1"/>
          <w:lang w:eastAsia="zh-CN"/>
        </w:rPr>
        <w:t xml:space="preserve"> (</w:t>
      </w:r>
      <w:r w:rsidR="00DF1BDE" w:rsidRPr="009D4085">
        <w:rPr>
          <w:rFonts w:ascii="Times New Roman" w:hAnsi="Times New Roman" w:cs="Times New Roman"/>
          <w:color w:val="000000" w:themeColor="text1"/>
          <w:lang w:eastAsia="zh-CN"/>
        </w:rPr>
        <w:t>6.94</w:t>
      </w:r>
      <w:r w:rsidR="00677DA6" w:rsidRPr="009D4085">
        <w:rPr>
          <w:rFonts w:ascii="Times New Roman" w:hAnsi="Times New Roman" w:cs="Times New Roman"/>
          <w:color w:val="000000" w:themeColor="text1"/>
          <w:lang w:eastAsia="zh-CN"/>
        </w:rPr>
        <w:t>-</w:t>
      </w:r>
      <w:r w:rsidR="00D90F7B" w:rsidRPr="009D4085">
        <w:rPr>
          <w:rFonts w:ascii="Times New Roman" w:hAnsi="Times New Roman" w:cs="Times New Roman"/>
          <w:color w:val="000000" w:themeColor="text1"/>
          <w:lang w:eastAsia="zh-CN"/>
        </w:rPr>
        <w:t>fold</w:t>
      </w:r>
      <w:r w:rsidR="00D90F7B" w:rsidRPr="009D4085">
        <w:rPr>
          <w:rFonts w:ascii="Times New Roman" w:hAnsi="Times New Roman" w:cs="Times New Roman"/>
          <w:bCs/>
          <w:color w:val="000000" w:themeColor="text1"/>
          <w:lang w:eastAsia="zh-CN"/>
        </w:rPr>
        <w:t xml:space="preserve"> </w:t>
      </w:r>
      <w:r w:rsidR="001B6C35" w:rsidRPr="009D4085">
        <w:rPr>
          <w:rFonts w:ascii="Times New Roman" w:hAnsi="Times New Roman" w:cs="Times New Roman"/>
          <w:bCs/>
          <w:color w:val="000000" w:themeColor="text1"/>
          <w:lang w:eastAsia="zh-CN"/>
        </w:rPr>
        <w:t>in European</w:t>
      </w:r>
      <w:r w:rsidR="001B6C35" w:rsidRPr="009D4085">
        <w:rPr>
          <w:rFonts w:ascii="Times New Roman" w:hAnsi="Times New Roman" w:cs="Times New Roman"/>
          <w:color w:val="000000" w:themeColor="text1"/>
          <w:lang w:eastAsia="zh-CN"/>
        </w:rPr>
        <w:t xml:space="preserve"> </w:t>
      </w:r>
      <w:r w:rsidR="00C40FC5" w:rsidRPr="009D4085">
        <w:rPr>
          <w:rFonts w:ascii="Times New Roman" w:hAnsi="Times New Roman" w:cs="Times New Roman"/>
          <w:color w:val="000000" w:themeColor="text1"/>
          <w:lang w:eastAsia="zh-CN"/>
        </w:rPr>
        <w:t xml:space="preserve">and </w:t>
      </w:r>
      <w:r w:rsidR="00677DA6" w:rsidRPr="009D4085">
        <w:rPr>
          <w:rFonts w:ascii="Times New Roman" w:hAnsi="Times New Roman" w:cs="Times New Roman"/>
          <w:color w:val="000000" w:themeColor="text1"/>
          <w:lang w:eastAsia="zh-CN"/>
        </w:rPr>
        <w:t>7.30-fold</w:t>
      </w:r>
      <w:r w:rsidR="00B15B37" w:rsidRPr="009D4085">
        <w:rPr>
          <w:rFonts w:ascii="Times New Roman" w:hAnsi="Times New Roman" w:cs="Times New Roman"/>
          <w:color w:val="000000" w:themeColor="text1"/>
          <w:lang w:eastAsia="zh-CN"/>
        </w:rPr>
        <w:t xml:space="preserve"> </w:t>
      </w:r>
      <w:r w:rsidR="00F70407" w:rsidRPr="009D4085">
        <w:rPr>
          <w:rFonts w:ascii="Times New Roman" w:hAnsi="Times New Roman" w:cs="Times New Roman"/>
          <w:bCs/>
          <w:color w:val="000000" w:themeColor="text1"/>
          <w:lang w:eastAsia="zh-CN"/>
        </w:rPr>
        <w:t>in African</w:t>
      </w:r>
      <w:r w:rsidR="00C40FC5" w:rsidRPr="009D4085">
        <w:rPr>
          <w:rFonts w:ascii="Times New Roman" w:hAnsi="Times New Roman" w:cs="Times New Roman"/>
          <w:bCs/>
          <w:color w:val="000000" w:themeColor="text1"/>
          <w:lang w:eastAsia="zh-CN"/>
        </w:rPr>
        <w:t>)</w:t>
      </w:r>
      <w:r w:rsidR="005C7A0C" w:rsidRPr="009D4085">
        <w:rPr>
          <w:rFonts w:ascii="Times New Roman" w:hAnsi="Times New Roman" w:cs="Times New Roman"/>
          <w:bCs/>
          <w:color w:val="000000" w:themeColor="text1"/>
          <w:lang w:eastAsia="zh-CN"/>
        </w:rPr>
        <w:t xml:space="preserve"> </w:t>
      </w:r>
      <w:r w:rsidR="00277DAA" w:rsidRPr="009D4085">
        <w:rPr>
          <w:rFonts w:ascii="Times New Roman" w:hAnsi="Times New Roman" w:cs="Times New Roman"/>
          <w:bCs/>
          <w:color w:val="000000" w:themeColor="text1"/>
          <w:lang w:eastAsia="zh-CN"/>
        </w:rPr>
        <w:t>in GA-MHB corresponding SNPs</w:t>
      </w:r>
      <w:r w:rsidR="00503325" w:rsidRPr="009D4085">
        <w:rPr>
          <w:rFonts w:ascii="Times New Roman" w:hAnsi="Times New Roman" w:cs="Times New Roman"/>
          <w:bCs/>
          <w:color w:val="000000" w:themeColor="text1"/>
          <w:lang w:eastAsia="zh-CN"/>
        </w:rPr>
        <w:t xml:space="preserve"> (</w:t>
      </w:r>
      <w:r w:rsidR="00503325" w:rsidRPr="009D4085">
        <w:rPr>
          <w:rFonts w:ascii="Times New Roman" w:hAnsi="Times New Roman" w:cs="Times New Roman"/>
          <w:color w:val="000000" w:themeColor="text1"/>
          <w:lang w:eastAsia="zh-CN"/>
        </w:rPr>
        <w:t>Figure 4A)</w:t>
      </w:r>
      <w:r w:rsidR="00D62A90" w:rsidRPr="009D4085">
        <w:rPr>
          <w:rFonts w:ascii="Times New Roman" w:hAnsi="Times New Roman" w:cs="Times New Roman"/>
          <w:bCs/>
          <w:color w:val="000000" w:themeColor="text1"/>
          <w:lang w:eastAsia="zh-CN"/>
        </w:rPr>
        <w:t>.</w:t>
      </w:r>
      <w:r w:rsidR="007F4F85" w:rsidRPr="009D4085">
        <w:rPr>
          <w:rFonts w:ascii="Times New Roman" w:hAnsi="Times New Roman" w:cs="Times New Roman"/>
          <w:bCs/>
          <w:color w:val="000000" w:themeColor="text1"/>
          <w:lang w:eastAsia="zh-CN"/>
        </w:rPr>
        <w:t xml:space="preserve"> </w:t>
      </w:r>
      <w:r w:rsidR="004A019E" w:rsidRPr="009D4085">
        <w:rPr>
          <w:rFonts w:ascii="Times New Roman" w:hAnsi="Times New Roman" w:cs="Times New Roman"/>
          <w:bCs/>
          <w:color w:val="000000" w:themeColor="text1"/>
          <w:lang w:eastAsia="zh-CN"/>
        </w:rPr>
        <w:t xml:space="preserve">These results </w:t>
      </w:r>
      <w:r w:rsidR="0070069B" w:rsidRPr="009D4085">
        <w:rPr>
          <w:rFonts w:ascii="Times New Roman" w:hAnsi="Times New Roman" w:cs="Times New Roman"/>
          <w:bCs/>
          <w:color w:val="000000" w:themeColor="text1"/>
          <w:lang w:eastAsia="zh-CN"/>
        </w:rPr>
        <w:t xml:space="preserve">provide </w:t>
      </w:r>
      <w:r w:rsidR="00105B7A" w:rsidRPr="009D4085">
        <w:rPr>
          <w:rFonts w:ascii="Times New Roman" w:hAnsi="Times New Roman" w:cs="Times New Roman"/>
          <w:bCs/>
          <w:color w:val="000000" w:themeColor="text1"/>
          <w:lang w:eastAsia="zh-CN"/>
        </w:rPr>
        <w:t>a</w:t>
      </w:r>
      <w:r w:rsidR="00D424FF" w:rsidRPr="009D4085">
        <w:rPr>
          <w:rFonts w:ascii="Times New Roman" w:hAnsi="Times New Roman" w:cs="Times New Roman"/>
          <w:bCs/>
          <w:color w:val="000000" w:themeColor="text1"/>
          <w:lang w:eastAsia="zh-CN"/>
        </w:rPr>
        <w:t xml:space="preserve"> vital piece of</w:t>
      </w:r>
      <w:r w:rsidR="00B119D1" w:rsidRPr="009D4085">
        <w:rPr>
          <w:rFonts w:ascii="Times New Roman" w:hAnsi="Times New Roman" w:cs="Times New Roman"/>
          <w:bCs/>
          <w:color w:val="000000" w:themeColor="text1"/>
          <w:lang w:eastAsia="zh-CN"/>
        </w:rPr>
        <w:t xml:space="preserve"> evidence that</w:t>
      </w:r>
      <w:r w:rsidR="0070069B" w:rsidRPr="009D4085">
        <w:rPr>
          <w:rFonts w:ascii="Times New Roman" w:hAnsi="Times New Roman" w:cs="Times New Roman"/>
          <w:bCs/>
          <w:color w:val="000000" w:themeColor="text1"/>
          <w:lang w:eastAsia="zh-CN"/>
        </w:rPr>
        <w:t xml:space="preserve"> </w:t>
      </w:r>
      <w:r w:rsidR="008D60E5" w:rsidRPr="009D4085">
        <w:rPr>
          <w:rFonts w:ascii="Times New Roman" w:hAnsi="Times New Roman" w:cs="Times New Roman"/>
          <w:bCs/>
          <w:color w:val="000000" w:themeColor="text1"/>
          <w:lang w:eastAsia="zh-CN"/>
        </w:rPr>
        <w:t xml:space="preserve">the majority of </w:t>
      </w:r>
      <w:r w:rsidR="00070F1C" w:rsidRPr="009D4085">
        <w:rPr>
          <w:rFonts w:ascii="Times New Roman" w:hAnsi="Times New Roman" w:cs="Times New Roman"/>
          <w:bCs/>
          <w:color w:val="000000" w:themeColor="text1"/>
          <w:lang w:eastAsia="zh-CN"/>
        </w:rPr>
        <w:t>methylation divergence of</w:t>
      </w:r>
      <w:r w:rsidR="007219DE" w:rsidRPr="009D4085">
        <w:rPr>
          <w:rFonts w:ascii="Times New Roman" w:hAnsi="Times New Roman" w:cs="Times New Roman"/>
          <w:bCs/>
          <w:color w:val="000000" w:themeColor="text1"/>
          <w:lang w:eastAsia="zh-CN"/>
        </w:rPr>
        <w:t xml:space="preserve"> </w:t>
      </w:r>
      <w:r w:rsidR="00FE6D84" w:rsidRPr="009D4085">
        <w:rPr>
          <w:rFonts w:ascii="Times New Roman" w:hAnsi="Times New Roman" w:cs="Times New Roman"/>
          <w:bCs/>
          <w:color w:val="000000" w:themeColor="text1"/>
          <w:lang w:eastAsia="zh-CN"/>
        </w:rPr>
        <w:t>GA-MHBs</w:t>
      </w:r>
      <w:r w:rsidR="0004589C" w:rsidRPr="009D4085">
        <w:rPr>
          <w:rFonts w:ascii="Times New Roman" w:hAnsi="Times New Roman" w:cs="Times New Roman"/>
          <w:bCs/>
          <w:color w:val="000000" w:themeColor="text1"/>
          <w:lang w:eastAsia="zh-CN"/>
        </w:rPr>
        <w:t xml:space="preserve"> </w:t>
      </w:r>
      <w:r w:rsidR="00EF52C2" w:rsidRPr="009D4085">
        <w:rPr>
          <w:rFonts w:ascii="Times New Roman" w:hAnsi="Times New Roman" w:cs="Times New Roman"/>
          <w:bCs/>
          <w:color w:val="000000" w:themeColor="text1"/>
          <w:lang w:eastAsia="zh-CN"/>
        </w:rPr>
        <w:t>between</w:t>
      </w:r>
      <w:r w:rsidR="00713321">
        <w:rPr>
          <w:rFonts w:ascii="Times New Roman" w:hAnsi="Times New Roman" w:cs="Times New Roman"/>
          <w:bCs/>
          <w:color w:val="000000" w:themeColor="text1"/>
          <w:lang w:eastAsia="zh-CN"/>
        </w:rPr>
        <w:t xml:space="preserve"> the</w:t>
      </w:r>
      <w:r w:rsidR="00EF52C2" w:rsidRPr="009D4085">
        <w:rPr>
          <w:rFonts w:ascii="Times New Roman" w:hAnsi="Times New Roman" w:cs="Times New Roman"/>
          <w:bCs/>
          <w:color w:val="000000" w:themeColor="text1"/>
          <w:lang w:eastAsia="zh-CN"/>
        </w:rPr>
        <w:t xml:space="preserve"> </w:t>
      </w:r>
      <w:r w:rsidR="003C6AF4" w:rsidRPr="009D4085">
        <w:rPr>
          <w:rFonts w:ascii="Times New Roman" w:hAnsi="Times New Roman" w:cs="Times New Roman"/>
          <w:bCs/>
          <w:color w:val="000000" w:themeColor="text1"/>
          <w:lang w:eastAsia="zh-CN"/>
        </w:rPr>
        <w:t xml:space="preserve">two </w:t>
      </w:r>
      <w:r w:rsidR="00EF52C2" w:rsidRPr="009D4085">
        <w:rPr>
          <w:rFonts w:ascii="Times New Roman" w:hAnsi="Times New Roman" w:cs="Times New Roman"/>
          <w:bCs/>
          <w:color w:val="000000" w:themeColor="text1"/>
          <w:lang w:eastAsia="zh-CN"/>
        </w:rPr>
        <w:t xml:space="preserve">populations </w:t>
      </w:r>
      <w:proofErr w:type="gramStart"/>
      <w:r w:rsidR="008D60E5" w:rsidRPr="009D4085">
        <w:rPr>
          <w:rFonts w:ascii="Times New Roman" w:hAnsi="Times New Roman" w:cs="Times New Roman"/>
          <w:bCs/>
          <w:color w:val="000000" w:themeColor="text1"/>
          <w:lang w:eastAsia="zh-CN"/>
        </w:rPr>
        <w:t xml:space="preserve">is </w:t>
      </w:r>
      <w:r w:rsidR="00153DF3" w:rsidRPr="009D4085">
        <w:rPr>
          <w:rFonts w:ascii="Times New Roman" w:hAnsi="Times New Roman" w:cs="Times New Roman"/>
          <w:bCs/>
          <w:color w:val="000000" w:themeColor="text1"/>
          <w:lang w:eastAsia="zh-CN"/>
        </w:rPr>
        <w:t>controlled</w:t>
      </w:r>
      <w:proofErr w:type="gramEnd"/>
      <w:r w:rsidR="00153DF3" w:rsidRPr="009D4085">
        <w:rPr>
          <w:rFonts w:ascii="Times New Roman" w:hAnsi="Times New Roman" w:cs="Times New Roman"/>
          <w:bCs/>
          <w:color w:val="000000" w:themeColor="text1"/>
          <w:lang w:eastAsia="zh-CN"/>
        </w:rPr>
        <w:t xml:space="preserve"> by</w:t>
      </w:r>
      <w:r w:rsidR="00FC3883" w:rsidRPr="009D4085">
        <w:rPr>
          <w:rFonts w:ascii="Times New Roman" w:hAnsi="Times New Roman" w:cs="Times New Roman"/>
          <w:bCs/>
          <w:color w:val="000000" w:themeColor="text1"/>
          <w:lang w:eastAsia="zh-CN"/>
        </w:rPr>
        <w:t xml:space="preserve"> a</w:t>
      </w:r>
      <w:r w:rsidR="00FA2C54" w:rsidRPr="009D4085">
        <w:rPr>
          <w:rFonts w:ascii="Times New Roman" w:hAnsi="Times New Roman" w:cs="Times New Roman"/>
          <w:bCs/>
          <w:color w:val="000000" w:themeColor="text1"/>
          <w:lang w:eastAsia="zh-CN"/>
        </w:rPr>
        <w:t>llel</w:t>
      </w:r>
      <w:r w:rsidR="00115498">
        <w:rPr>
          <w:rFonts w:ascii="Times New Roman" w:hAnsi="Times New Roman" w:cs="Times New Roman"/>
          <w:bCs/>
          <w:color w:val="000000" w:themeColor="text1"/>
          <w:lang w:eastAsia="zh-CN"/>
        </w:rPr>
        <w:t>ic</w:t>
      </w:r>
      <w:r w:rsidR="00FA2C54" w:rsidRPr="009D4085">
        <w:rPr>
          <w:rFonts w:ascii="Times New Roman" w:hAnsi="Times New Roman" w:cs="Times New Roman"/>
          <w:bCs/>
          <w:color w:val="000000" w:themeColor="text1"/>
          <w:lang w:eastAsia="zh-CN"/>
        </w:rPr>
        <w:t xml:space="preserve"> f</w:t>
      </w:r>
      <w:r w:rsidR="00B57999" w:rsidRPr="009D4085">
        <w:rPr>
          <w:rFonts w:ascii="Times New Roman" w:hAnsi="Times New Roman" w:cs="Times New Roman"/>
          <w:bCs/>
          <w:color w:val="000000" w:themeColor="text1"/>
          <w:lang w:eastAsia="zh-CN"/>
        </w:rPr>
        <w:t>requencies of n</w:t>
      </w:r>
      <w:r w:rsidR="00A63C9B" w:rsidRPr="009D4085">
        <w:rPr>
          <w:rFonts w:ascii="Times New Roman" w:hAnsi="Times New Roman" w:cs="Times New Roman"/>
          <w:bCs/>
          <w:color w:val="000000" w:themeColor="text1"/>
          <w:lang w:eastAsia="zh-CN"/>
        </w:rPr>
        <w:t>eighboring SNPs</w:t>
      </w:r>
      <w:r w:rsidR="00B06698" w:rsidRPr="009D4085">
        <w:rPr>
          <w:rFonts w:ascii="Times New Roman" w:hAnsi="Times New Roman" w:cs="Times New Roman"/>
          <w:bCs/>
          <w:color w:val="000000" w:themeColor="text1"/>
          <w:lang w:eastAsia="zh-CN"/>
        </w:rPr>
        <w:t>.</w:t>
      </w:r>
      <w:r w:rsidR="00C702D7" w:rsidRPr="009D4085">
        <w:rPr>
          <w:rFonts w:ascii="Times New Roman" w:hAnsi="Times New Roman" w:cs="Times New Roman"/>
          <w:bCs/>
          <w:color w:val="000000" w:themeColor="text1"/>
          <w:lang w:eastAsia="zh-CN"/>
        </w:rPr>
        <w:t xml:space="preserve"> </w:t>
      </w:r>
    </w:p>
    <w:p w14:paraId="6E3DFE48" w14:textId="16F4408F" w:rsidR="00246FFE" w:rsidRPr="009D4085" w:rsidRDefault="00F64C89" w:rsidP="009D4085">
      <w:pPr>
        <w:spacing w:after="120" w:line="480" w:lineRule="auto"/>
        <w:ind w:firstLine="288"/>
        <w:jc w:val="both"/>
        <w:rPr>
          <w:rFonts w:ascii="Times New Roman" w:hAnsi="Times New Roman" w:cs="Times New Roman"/>
          <w:bCs/>
          <w:color w:val="000000" w:themeColor="text1"/>
          <w:lang w:eastAsia="zh-CN"/>
        </w:rPr>
      </w:pPr>
      <w:r>
        <w:rPr>
          <w:rFonts w:ascii="Times New Roman" w:hAnsi="Times New Roman" w:cs="Times New Roman"/>
          <w:bCs/>
          <w:color w:val="000000" w:themeColor="text1"/>
          <w:lang w:eastAsia="zh-CN"/>
        </w:rPr>
        <w:t>We also investigated</w:t>
      </w:r>
      <w:r w:rsidR="00EE1C23" w:rsidRPr="009D4085">
        <w:rPr>
          <w:rFonts w:ascii="Times New Roman" w:hAnsi="Times New Roman" w:cs="Times New Roman"/>
          <w:bCs/>
          <w:color w:val="000000" w:themeColor="text1"/>
          <w:lang w:eastAsia="zh-CN"/>
        </w:rPr>
        <w:t xml:space="preserve"> trait/disease-associated </w:t>
      </w:r>
      <w:r w:rsidR="0022396D">
        <w:rPr>
          <w:rFonts w:ascii="Times New Roman" w:hAnsi="Times New Roman" w:cs="Times New Roman"/>
          <w:bCs/>
          <w:color w:val="000000" w:themeColor="text1"/>
          <w:lang w:eastAsia="zh-CN"/>
        </w:rPr>
        <w:t xml:space="preserve">loci </w:t>
      </w:r>
      <w:r w:rsidR="00286FE2" w:rsidRPr="009D4085">
        <w:rPr>
          <w:rFonts w:ascii="Times New Roman" w:hAnsi="Times New Roman" w:cs="Times New Roman"/>
          <w:bCs/>
          <w:color w:val="000000" w:themeColor="text1"/>
          <w:lang w:eastAsia="zh-CN"/>
        </w:rPr>
        <w:t>previously reported in</w:t>
      </w:r>
      <w:r w:rsidR="00F05054" w:rsidRPr="009D4085">
        <w:rPr>
          <w:rFonts w:ascii="Times New Roman" w:hAnsi="Times New Roman" w:cs="Times New Roman"/>
          <w:bCs/>
          <w:color w:val="000000" w:themeColor="text1"/>
          <w:lang w:eastAsia="zh-CN"/>
        </w:rPr>
        <w:t xml:space="preserve"> </w:t>
      </w:r>
      <w:r w:rsidR="003C5182" w:rsidRPr="009D4085">
        <w:rPr>
          <w:rFonts w:ascii="Times New Roman" w:hAnsi="Times New Roman" w:cs="Times New Roman"/>
          <w:bCs/>
          <w:color w:val="000000" w:themeColor="text1"/>
          <w:lang w:eastAsia="zh-CN"/>
        </w:rPr>
        <w:t>g</w:t>
      </w:r>
      <w:r w:rsidR="00F05054" w:rsidRPr="009D4085">
        <w:rPr>
          <w:rFonts w:ascii="Times New Roman" w:hAnsi="Times New Roman" w:cs="Times New Roman"/>
          <w:bCs/>
          <w:color w:val="000000" w:themeColor="text1"/>
          <w:lang w:eastAsia="zh-CN"/>
        </w:rPr>
        <w:t>enome-wide association studies</w:t>
      </w:r>
      <w:r w:rsidR="005B5B09" w:rsidRPr="009D4085">
        <w:rPr>
          <w:rFonts w:ascii="Times New Roman" w:hAnsi="Times New Roman" w:cs="Times New Roman"/>
          <w:bCs/>
          <w:color w:val="000000" w:themeColor="text1"/>
          <w:lang w:eastAsia="zh-CN"/>
        </w:rPr>
        <w:t xml:space="preserve"> </w:t>
      </w:r>
      <w:r w:rsidR="00FB7D09" w:rsidRPr="009D4085">
        <w:rPr>
          <w:rFonts w:ascii="Times New Roman" w:hAnsi="Times New Roman" w:cs="Times New Roman"/>
          <w:bCs/>
          <w:color w:val="000000" w:themeColor="text1"/>
          <w:lang w:eastAsia="zh-CN"/>
        </w:rPr>
        <w:fldChar w:fldCharType="begin" w:fldLock="1"/>
      </w:r>
      <w:r w:rsidR="00381862" w:rsidRPr="009D4085">
        <w:rPr>
          <w:rFonts w:ascii="Times New Roman" w:hAnsi="Times New Roman" w:cs="Times New Roman"/>
          <w:bCs/>
          <w:color w:val="000000" w:themeColor="text1"/>
          <w:lang w:eastAsia="zh-CN"/>
        </w:rPr>
        <w:instrText>ADDIN CSL_CITATION { "citationItems" : [ { "id" : "ITEM-1", "itemData" : { "DOI" : "10.1093/nar/gkv1317", "ISBN" : "1362-4962 (Electronic)\\r0305-1048 (Linking)", "ISSN" : "13624962", "PMID" : "22139925", "abstract" : "Recent advances in genome-wide association studies (GWAS) have enabled us to identify thousands of genetic variants (GVs) that are associated with human diseases. As next-generation sequencing technologies become less expensive, more GVs will be discovered in the near future. Existing databases, such as NHGRI GWAS Catalog, collect GVs with only genome-wide level significance. However, many true disease susceptibility loci have relatively moderate P values and are not included in these databases. We have developed GWASdb that contains 20 times more data than the GWAS Catalog and includes less significant GVs (P &lt; 1.0 \u00d7 10(-3)) manually curated from the literature. In addition, GWASdb provides comprehensive functional annotations for each GV, including genomic mapping information, regulatory effects (transcription factor binding sites, microRNA target sites and splicing sites), amino acid substitutions, evolution, gene expression and disease associations. Furthermore, GWASdb classifies these GVs according to diseases using Disease-Ontology Lite and Human Phenotype Ontology. It can conduct pathway enrichment and PPI network association analysis for these diseases. GWASdb provides an intuitive, multifunctional database for biologists and clinicians to explore GVs and their functional inferences. It is freely available at http://jjwanglab.org/gwasdb and will be updated frequently.", "author" : [ { "dropping-particle" : "", "family" : "Li", "given" : "Mulin Jun", "non-dropping-particle" : "", "parse-names" : false, "suffix" : "" }, { "dropping-particle" : "", "family" : "Liu", "given" : "Zipeng", "non-dropping-particle" : "", "parse-names" : false, "suffix" : "" }, { "dropping-particle" : "", "family" : "Wang", "given" : "Panwen", "non-dropping-particle" : "", "parse-names" : false, "suffix" : "" }, { "dropping-particle" : "", "family" : "Wong", "given" : "Maria P.", "non-dropping-particle" : "", "parse-names" : false, "suffix" : "" }, { "dropping-particle" : "", "family" : "Nelson", "given" : "Matthew R.", "non-dropping-particle" : "", "parse-names" : false, "suffix" : "" }, { "dropping-particle" : "", "family" : "Kocher", "given" : "Jean Pierre A.", "non-dropping-particle" : "", "parse-names" : false, "suffix" : "" }, { "dropping-particle" : "", "family" : "Yeager", "given" : "Meredith", "non-dropping-particle" : "", "parse-names" : false, "suffix" : "" }, { "dropping-particle" : "", "family" : "Sham", "given" : "Pak Chung", "non-dropping-particle" : "", "parse-names" : false, "suffix" : "" }, { "dropping-particle" : "", "family" : "Chanock", "given" : "Stephen J.", "non-dropping-particle" : "", "parse-names" : false, "suffix" : "" }, { "dropping-particle" : "", "family" : "Xia", "given" : "Zhengyuan", "non-dropping-particle" : "", "parse-names" : false, "suffix" : "" }, { "dropping-particle" : "", "family" : "Wang", "given" : "Junwen", "non-dropping-particle" : "", "parse-names" : false, "suffix" : "" } ], "container-title" : "Nucleic Acids Research", "id" : "ITEM-1", "issue" : "D1", "issued" : { "date-parts" : [ [ "2016" ] ] }, "page" : "D869-D876", "title" : "GWASdb v2: An update database for human genetic variants identified by genome-wide association studies", "type" : "article-journal", "volume" : "44" }, "uris" : [ "http://www.mendeley.com/documents/?uuid=0fdb8403-6848-49df-8652-130a579cf213" ] } ], "mendeley" : { "formattedCitation" : "[25]", "plainTextFormattedCitation" : "[25]", "previouslyFormattedCitation" : "[25]" }, "properties" : { "noteIndex" : 0 }, "schema" : "https://github.com/citation-style-language/schema/raw/master/csl-citation.json" }</w:instrText>
      </w:r>
      <w:r w:rsidR="00FB7D09" w:rsidRPr="009D4085">
        <w:rPr>
          <w:rFonts w:ascii="Times New Roman" w:hAnsi="Times New Roman" w:cs="Times New Roman"/>
          <w:bCs/>
          <w:color w:val="000000" w:themeColor="text1"/>
          <w:lang w:eastAsia="zh-CN"/>
        </w:rPr>
        <w:fldChar w:fldCharType="separate"/>
      </w:r>
      <w:r w:rsidR="00FB7D09" w:rsidRPr="009D4085">
        <w:rPr>
          <w:rFonts w:ascii="Times New Roman" w:hAnsi="Times New Roman" w:cs="Times New Roman"/>
          <w:bCs/>
          <w:noProof/>
          <w:color w:val="000000" w:themeColor="text1"/>
          <w:lang w:eastAsia="zh-CN"/>
        </w:rPr>
        <w:t>[25]</w:t>
      </w:r>
      <w:r w:rsidR="00FB7D09" w:rsidRPr="009D4085">
        <w:rPr>
          <w:rFonts w:ascii="Times New Roman" w:hAnsi="Times New Roman" w:cs="Times New Roman"/>
          <w:bCs/>
          <w:color w:val="000000" w:themeColor="text1"/>
          <w:lang w:eastAsia="zh-CN"/>
        </w:rPr>
        <w:fldChar w:fldCharType="end"/>
      </w:r>
      <w:r w:rsidR="00F05054" w:rsidRPr="009D4085">
        <w:rPr>
          <w:rFonts w:ascii="Times New Roman" w:hAnsi="Times New Roman" w:cs="Times New Roman"/>
          <w:bCs/>
          <w:color w:val="000000" w:themeColor="text1"/>
          <w:lang w:eastAsia="zh-CN"/>
        </w:rPr>
        <w:t xml:space="preserve">. </w:t>
      </w:r>
      <w:r w:rsidR="002D4A05" w:rsidRPr="009D4085">
        <w:rPr>
          <w:rFonts w:ascii="Times New Roman" w:hAnsi="Times New Roman" w:cs="Times New Roman"/>
          <w:bCs/>
          <w:color w:val="000000" w:themeColor="text1"/>
          <w:lang w:eastAsia="zh-CN"/>
        </w:rPr>
        <w:t xml:space="preserve">We </w:t>
      </w:r>
      <w:r w:rsidR="00787581" w:rsidRPr="009D4085">
        <w:rPr>
          <w:rFonts w:ascii="Times New Roman" w:hAnsi="Times New Roman" w:cs="Times New Roman"/>
          <w:bCs/>
          <w:color w:val="000000" w:themeColor="text1"/>
          <w:lang w:eastAsia="zh-CN"/>
        </w:rPr>
        <w:t xml:space="preserve">observed </w:t>
      </w:r>
      <w:r w:rsidR="00AD5F74" w:rsidRPr="009D4085">
        <w:rPr>
          <w:rFonts w:ascii="Times New Roman" w:hAnsi="Times New Roman" w:cs="Times New Roman"/>
          <w:bCs/>
          <w:color w:val="000000" w:themeColor="text1"/>
          <w:lang w:eastAsia="zh-CN"/>
        </w:rPr>
        <w:t xml:space="preserve">modest </w:t>
      </w:r>
      <w:r w:rsidR="00A4476A" w:rsidRPr="009D4085">
        <w:rPr>
          <w:rFonts w:ascii="Times New Roman" w:hAnsi="Times New Roman" w:cs="Times New Roman"/>
          <w:bCs/>
          <w:color w:val="000000" w:themeColor="text1"/>
          <w:lang w:eastAsia="zh-CN"/>
        </w:rPr>
        <w:t>enr</w:t>
      </w:r>
      <w:r w:rsidR="00256818" w:rsidRPr="009D4085">
        <w:rPr>
          <w:rFonts w:ascii="Times New Roman" w:hAnsi="Times New Roman" w:cs="Times New Roman"/>
          <w:bCs/>
          <w:color w:val="000000" w:themeColor="text1"/>
          <w:lang w:eastAsia="zh-CN"/>
        </w:rPr>
        <w:t>i</w:t>
      </w:r>
      <w:r w:rsidR="00A4476A" w:rsidRPr="009D4085">
        <w:rPr>
          <w:rFonts w:ascii="Times New Roman" w:hAnsi="Times New Roman" w:cs="Times New Roman"/>
          <w:bCs/>
          <w:color w:val="000000" w:themeColor="text1"/>
          <w:lang w:eastAsia="zh-CN"/>
        </w:rPr>
        <w:t xml:space="preserve">chments of </w:t>
      </w:r>
      <w:r w:rsidR="00075630" w:rsidRPr="009D4085">
        <w:rPr>
          <w:rFonts w:ascii="Times New Roman" w:hAnsi="Times New Roman" w:cs="Times New Roman"/>
          <w:bCs/>
          <w:color w:val="000000" w:themeColor="text1"/>
          <w:lang w:eastAsia="zh-CN"/>
        </w:rPr>
        <w:t>GA-MHB</w:t>
      </w:r>
      <w:r w:rsidR="001F56E6" w:rsidRPr="009D4085">
        <w:rPr>
          <w:rFonts w:ascii="Times New Roman" w:hAnsi="Times New Roman" w:cs="Times New Roman"/>
          <w:bCs/>
          <w:color w:val="000000" w:themeColor="text1"/>
          <w:lang w:eastAsia="zh-CN"/>
        </w:rPr>
        <w:t>s</w:t>
      </w:r>
      <w:r w:rsidR="00063735" w:rsidRPr="009D4085">
        <w:rPr>
          <w:rFonts w:ascii="Times New Roman" w:hAnsi="Times New Roman" w:cs="Times New Roman"/>
          <w:bCs/>
          <w:color w:val="000000" w:themeColor="text1"/>
          <w:lang w:eastAsia="zh-CN"/>
        </w:rPr>
        <w:t xml:space="preserve"> </w:t>
      </w:r>
      <w:r w:rsidR="00D343F7" w:rsidRPr="009D4085">
        <w:rPr>
          <w:rFonts w:ascii="Times New Roman" w:hAnsi="Times New Roman" w:cs="Times New Roman"/>
          <w:bCs/>
          <w:color w:val="000000" w:themeColor="text1"/>
          <w:lang w:eastAsia="zh-CN"/>
        </w:rPr>
        <w:t>in multiple diseases and complex traits</w:t>
      </w:r>
      <w:r w:rsidR="000927B8" w:rsidRPr="009D4085">
        <w:rPr>
          <w:rFonts w:ascii="Times New Roman" w:hAnsi="Times New Roman" w:cs="Times New Roman"/>
          <w:bCs/>
          <w:color w:val="000000" w:themeColor="text1"/>
          <w:lang w:eastAsia="zh-CN"/>
        </w:rPr>
        <w:t xml:space="preserve"> (</w:t>
      </w:r>
      <w:r w:rsidR="000927B8" w:rsidRPr="009D4085">
        <w:rPr>
          <w:rFonts w:ascii="Times New Roman" w:hAnsi="Times New Roman" w:cs="Times New Roman"/>
          <w:color w:val="000000" w:themeColor="text1"/>
          <w:lang w:eastAsia="zh-CN"/>
        </w:rPr>
        <w:t>Figure 4B)</w:t>
      </w:r>
      <w:r w:rsidR="000B021A" w:rsidRPr="009D4085">
        <w:rPr>
          <w:rFonts w:ascii="Times New Roman" w:hAnsi="Times New Roman" w:cs="Times New Roman"/>
          <w:bCs/>
          <w:color w:val="000000" w:themeColor="text1"/>
          <w:lang w:eastAsia="zh-CN"/>
        </w:rPr>
        <w:t>,</w:t>
      </w:r>
      <w:r w:rsidR="00DC0EA6" w:rsidRPr="009D4085">
        <w:rPr>
          <w:rFonts w:ascii="Times New Roman" w:hAnsi="Times New Roman" w:cs="Times New Roman"/>
          <w:bCs/>
          <w:color w:val="000000" w:themeColor="text1"/>
          <w:lang w:eastAsia="zh-CN"/>
        </w:rPr>
        <w:t xml:space="preserve"> </w:t>
      </w:r>
      <w:r w:rsidR="00DC0EA6" w:rsidRPr="00BE1543">
        <w:rPr>
          <w:rFonts w:ascii="Times New Roman" w:hAnsi="Times New Roman" w:cs="Times New Roman"/>
          <w:bCs/>
          <w:color w:val="000000" w:themeColor="text1"/>
          <w:highlight w:val="yellow"/>
          <w:lang w:eastAsia="zh-CN"/>
        </w:rPr>
        <w:t xml:space="preserve">suggesting </w:t>
      </w:r>
      <w:r w:rsidR="002216E8" w:rsidRPr="00BE1543">
        <w:rPr>
          <w:rFonts w:ascii="Times New Roman" w:hAnsi="Times New Roman" w:cs="Times New Roman"/>
          <w:bCs/>
          <w:color w:val="000000" w:themeColor="text1"/>
          <w:highlight w:val="yellow"/>
          <w:lang w:eastAsia="zh-CN"/>
        </w:rPr>
        <w:t xml:space="preserve">the </w:t>
      </w:r>
      <w:r w:rsidR="006C6B00" w:rsidRPr="00BE1543">
        <w:rPr>
          <w:rFonts w:ascii="Times New Roman" w:hAnsi="Times New Roman" w:cs="Times New Roman"/>
          <w:bCs/>
          <w:color w:val="000000" w:themeColor="text1"/>
          <w:highlight w:val="yellow"/>
          <w:lang w:eastAsia="zh-CN"/>
        </w:rPr>
        <w:t>po</w:t>
      </w:r>
      <w:r w:rsidR="002C546B" w:rsidRPr="00BE1543">
        <w:rPr>
          <w:rFonts w:ascii="Times New Roman" w:hAnsi="Times New Roman" w:cs="Times New Roman"/>
          <w:bCs/>
          <w:color w:val="000000" w:themeColor="text1"/>
          <w:highlight w:val="yellow"/>
          <w:lang w:eastAsia="zh-CN"/>
        </w:rPr>
        <w:t xml:space="preserve">tential </w:t>
      </w:r>
      <w:r w:rsidR="002216E8" w:rsidRPr="00BE1543">
        <w:rPr>
          <w:rFonts w:ascii="Times New Roman" w:hAnsi="Times New Roman" w:cs="Times New Roman"/>
          <w:bCs/>
          <w:color w:val="000000" w:themeColor="text1"/>
          <w:highlight w:val="yellow"/>
          <w:lang w:eastAsia="zh-CN"/>
        </w:rPr>
        <w:t>contribution</w:t>
      </w:r>
      <w:r w:rsidR="00A0257F" w:rsidRPr="00BE1543">
        <w:rPr>
          <w:rFonts w:ascii="Times New Roman" w:hAnsi="Times New Roman" w:cs="Times New Roman"/>
          <w:bCs/>
          <w:color w:val="000000" w:themeColor="text1"/>
          <w:highlight w:val="yellow"/>
          <w:lang w:eastAsia="zh-CN"/>
        </w:rPr>
        <w:t>s</w:t>
      </w:r>
      <w:r w:rsidR="002216E8" w:rsidRPr="00BE1543">
        <w:rPr>
          <w:rFonts w:ascii="Times New Roman" w:hAnsi="Times New Roman" w:cs="Times New Roman"/>
          <w:bCs/>
          <w:color w:val="000000" w:themeColor="text1"/>
          <w:highlight w:val="yellow"/>
          <w:lang w:eastAsia="zh-CN"/>
        </w:rPr>
        <w:t xml:space="preserve"> of </w:t>
      </w:r>
      <w:r w:rsidR="00A0257F" w:rsidRPr="00BE1543">
        <w:rPr>
          <w:rFonts w:ascii="Times New Roman" w:hAnsi="Times New Roman" w:cs="Times New Roman"/>
          <w:bCs/>
          <w:color w:val="000000" w:themeColor="text1"/>
          <w:highlight w:val="yellow"/>
          <w:lang w:eastAsia="zh-CN"/>
        </w:rPr>
        <w:t xml:space="preserve">GA-MHBs </w:t>
      </w:r>
      <w:r w:rsidR="0041500F" w:rsidRPr="00BE1543">
        <w:rPr>
          <w:rFonts w:ascii="Times New Roman" w:hAnsi="Times New Roman" w:cs="Times New Roman"/>
          <w:bCs/>
          <w:color w:val="000000" w:themeColor="text1"/>
          <w:highlight w:val="yellow"/>
          <w:lang w:eastAsia="zh-CN"/>
        </w:rPr>
        <w:t xml:space="preserve">to </w:t>
      </w:r>
      <w:r w:rsidR="002719D3" w:rsidRPr="00BE1543">
        <w:rPr>
          <w:rFonts w:ascii="Times New Roman" w:hAnsi="Times New Roman" w:cs="Times New Roman"/>
          <w:bCs/>
          <w:color w:val="000000" w:themeColor="text1"/>
          <w:highlight w:val="yellow"/>
          <w:lang w:eastAsia="zh-CN"/>
        </w:rPr>
        <w:t xml:space="preserve">human health </w:t>
      </w:r>
      <w:r w:rsidR="007A2E9A" w:rsidRPr="00BE1543">
        <w:rPr>
          <w:rFonts w:ascii="Times New Roman" w:hAnsi="Times New Roman" w:cs="Times New Roman"/>
          <w:bCs/>
          <w:color w:val="000000" w:themeColor="text1"/>
          <w:highlight w:val="yellow"/>
          <w:lang w:eastAsia="zh-CN"/>
        </w:rPr>
        <w:t xml:space="preserve">and </w:t>
      </w:r>
      <w:r w:rsidR="00286FE2" w:rsidRPr="00BE1543">
        <w:rPr>
          <w:rFonts w:ascii="Times New Roman" w:hAnsi="Times New Roman" w:cs="Times New Roman"/>
          <w:bCs/>
          <w:color w:val="000000" w:themeColor="text1"/>
          <w:highlight w:val="yellow"/>
          <w:lang w:eastAsia="zh-CN"/>
        </w:rPr>
        <w:t xml:space="preserve">their </w:t>
      </w:r>
      <w:r w:rsidR="007A2E9A" w:rsidRPr="00BE1543">
        <w:rPr>
          <w:rFonts w:ascii="Times New Roman" w:hAnsi="Times New Roman" w:cs="Times New Roman"/>
          <w:bCs/>
          <w:color w:val="000000" w:themeColor="text1"/>
          <w:highlight w:val="yellow"/>
          <w:lang w:eastAsia="zh-CN"/>
        </w:rPr>
        <w:t xml:space="preserve">potential </w:t>
      </w:r>
      <w:r w:rsidR="00A40ACF" w:rsidRPr="00BE1543">
        <w:rPr>
          <w:rFonts w:ascii="Times New Roman" w:hAnsi="Times New Roman" w:cs="Times New Roman"/>
          <w:bCs/>
          <w:color w:val="000000" w:themeColor="text1"/>
          <w:highlight w:val="yellow"/>
          <w:lang w:eastAsia="zh-CN"/>
        </w:rPr>
        <w:t>implications for prevention, diagnosis</w:t>
      </w:r>
      <w:r w:rsidR="009C0B29" w:rsidRPr="00BE1543">
        <w:rPr>
          <w:rFonts w:ascii="Times New Roman" w:hAnsi="Times New Roman" w:cs="Times New Roman"/>
          <w:bCs/>
          <w:color w:val="000000" w:themeColor="text1"/>
          <w:highlight w:val="yellow"/>
          <w:lang w:eastAsia="zh-CN"/>
        </w:rPr>
        <w:t>,</w:t>
      </w:r>
      <w:r w:rsidR="00A40ACF" w:rsidRPr="00BE1543">
        <w:rPr>
          <w:rFonts w:ascii="Times New Roman" w:hAnsi="Times New Roman" w:cs="Times New Roman"/>
          <w:bCs/>
          <w:color w:val="000000" w:themeColor="text1"/>
          <w:highlight w:val="yellow"/>
          <w:lang w:eastAsia="zh-CN"/>
        </w:rPr>
        <w:t xml:space="preserve"> </w:t>
      </w:r>
      <w:r w:rsidR="00A40ACF" w:rsidRPr="00BE1543">
        <w:rPr>
          <w:rFonts w:ascii="Times New Roman" w:hAnsi="Times New Roman" w:cs="Times New Roman"/>
          <w:bCs/>
          <w:noProof/>
          <w:color w:val="000000" w:themeColor="text1"/>
          <w:highlight w:val="yellow"/>
          <w:lang w:eastAsia="zh-CN"/>
        </w:rPr>
        <w:t>and</w:t>
      </w:r>
      <w:r w:rsidR="00A40ACF" w:rsidRPr="00BE1543">
        <w:rPr>
          <w:rFonts w:ascii="Times New Roman" w:hAnsi="Times New Roman" w:cs="Times New Roman"/>
          <w:bCs/>
          <w:color w:val="000000" w:themeColor="text1"/>
          <w:highlight w:val="yellow"/>
          <w:lang w:eastAsia="zh-CN"/>
        </w:rPr>
        <w:t xml:space="preserve"> treatment of </w:t>
      </w:r>
      <w:r w:rsidR="003102D0" w:rsidRPr="00BE1543">
        <w:rPr>
          <w:rFonts w:ascii="Times New Roman" w:hAnsi="Times New Roman" w:cs="Times New Roman"/>
          <w:bCs/>
          <w:color w:val="000000" w:themeColor="text1"/>
          <w:highlight w:val="yellow"/>
          <w:lang w:eastAsia="zh-CN"/>
        </w:rPr>
        <w:t>complex disorders</w:t>
      </w:r>
      <w:r w:rsidR="005C638C" w:rsidRPr="00BE1543">
        <w:rPr>
          <w:rFonts w:ascii="Times New Roman" w:hAnsi="Times New Roman" w:cs="Times New Roman"/>
          <w:bCs/>
          <w:color w:val="000000" w:themeColor="text1"/>
          <w:highlight w:val="yellow"/>
          <w:lang w:eastAsia="zh-CN"/>
        </w:rPr>
        <w:t>.</w:t>
      </w:r>
      <w:r w:rsidR="00F516E5" w:rsidRPr="009D4085">
        <w:rPr>
          <w:rFonts w:ascii="Times New Roman" w:hAnsi="Times New Roman" w:cs="Times New Roman"/>
          <w:bCs/>
          <w:color w:val="000000" w:themeColor="text1"/>
          <w:lang w:eastAsia="zh-CN"/>
        </w:rPr>
        <w:t xml:space="preserve"> </w:t>
      </w:r>
      <w:r w:rsidR="00D863D0" w:rsidRPr="009D4085">
        <w:rPr>
          <w:rFonts w:ascii="Times New Roman" w:hAnsi="Times New Roman" w:cs="Times New Roman"/>
          <w:bCs/>
          <w:color w:val="000000" w:themeColor="text1"/>
          <w:lang w:eastAsia="zh-CN"/>
        </w:rPr>
        <w:t>N</w:t>
      </w:r>
      <w:r w:rsidR="00853B8A" w:rsidRPr="009D4085">
        <w:rPr>
          <w:rFonts w:ascii="Times New Roman" w:hAnsi="Times New Roman" w:cs="Times New Roman"/>
          <w:bCs/>
          <w:color w:val="000000" w:themeColor="text1"/>
          <w:lang w:eastAsia="zh-CN"/>
        </w:rPr>
        <w:t>o</w:t>
      </w:r>
      <w:r w:rsidR="00192201" w:rsidRPr="009D4085">
        <w:rPr>
          <w:rFonts w:ascii="Times New Roman" w:hAnsi="Times New Roman" w:cs="Times New Roman"/>
          <w:bCs/>
          <w:color w:val="000000" w:themeColor="text1"/>
          <w:lang w:eastAsia="zh-CN"/>
        </w:rPr>
        <w:t>t</w:t>
      </w:r>
      <w:r w:rsidR="009A71FA" w:rsidRPr="009D4085">
        <w:rPr>
          <w:rFonts w:ascii="Times New Roman" w:hAnsi="Times New Roman" w:cs="Times New Roman"/>
          <w:bCs/>
          <w:color w:val="000000" w:themeColor="text1"/>
          <w:lang w:eastAsia="zh-CN"/>
        </w:rPr>
        <w:t xml:space="preserve"> </w:t>
      </w:r>
      <w:r w:rsidR="00192201" w:rsidRPr="009D4085">
        <w:rPr>
          <w:rFonts w:ascii="Times New Roman" w:hAnsi="Times New Roman" w:cs="Times New Roman"/>
          <w:bCs/>
          <w:color w:val="000000" w:themeColor="text1"/>
          <w:lang w:eastAsia="zh-CN"/>
        </w:rPr>
        <w:t>surprising</w:t>
      </w:r>
      <w:r w:rsidR="00A873B1" w:rsidRPr="009D4085">
        <w:rPr>
          <w:rFonts w:ascii="Times New Roman" w:hAnsi="Times New Roman" w:cs="Times New Roman"/>
          <w:bCs/>
          <w:color w:val="000000" w:themeColor="text1"/>
          <w:lang w:eastAsia="zh-CN"/>
        </w:rPr>
        <w:t>ly</w:t>
      </w:r>
      <w:r w:rsidR="00E370E5" w:rsidRPr="009D4085">
        <w:rPr>
          <w:rFonts w:ascii="Times New Roman" w:hAnsi="Times New Roman" w:cs="Times New Roman"/>
          <w:bCs/>
          <w:color w:val="000000" w:themeColor="text1"/>
          <w:lang w:eastAsia="zh-CN"/>
        </w:rPr>
        <w:t>,</w:t>
      </w:r>
      <w:r w:rsidR="00286FE2" w:rsidRPr="009D4085">
        <w:rPr>
          <w:rFonts w:ascii="Times New Roman" w:hAnsi="Times New Roman" w:cs="Times New Roman"/>
          <w:bCs/>
          <w:color w:val="000000" w:themeColor="text1"/>
          <w:lang w:eastAsia="zh-CN"/>
        </w:rPr>
        <w:t xml:space="preserve"> </w:t>
      </w:r>
      <w:r w:rsidR="00322C77" w:rsidRPr="009D4085">
        <w:rPr>
          <w:rFonts w:ascii="Times New Roman" w:hAnsi="Times New Roman" w:cs="Times New Roman"/>
          <w:bCs/>
          <w:color w:val="000000" w:themeColor="text1"/>
          <w:lang w:eastAsia="zh-CN"/>
        </w:rPr>
        <w:t xml:space="preserve">significantly </w:t>
      </w:r>
      <w:r w:rsidR="00CC32DB" w:rsidRPr="009D4085">
        <w:rPr>
          <w:rFonts w:ascii="Times New Roman" w:hAnsi="Times New Roman" w:cs="Times New Roman"/>
          <w:bCs/>
          <w:color w:val="000000" w:themeColor="text1"/>
          <w:lang w:eastAsia="zh-CN"/>
        </w:rPr>
        <w:t>differen</w:t>
      </w:r>
      <w:r w:rsidR="00286FE2" w:rsidRPr="009D4085">
        <w:rPr>
          <w:rFonts w:ascii="Times New Roman" w:hAnsi="Times New Roman" w:cs="Times New Roman"/>
          <w:bCs/>
          <w:color w:val="000000" w:themeColor="text1"/>
          <w:lang w:eastAsia="zh-CN"/>
        </w:rPr>
        <w:t>t</w:t>
      </w:r>
      <w:r w:rsidR="00CC32DB" w:rsidRPr="009D4085">
        <w:rPr>
          <w:rFonts w:ascii="Times New Roman" w:hAnsi="Times New Roman" w:cs="Times New Roman"/>
          <w:bCs/>
          <w:color w:val="000000" w:themeColor="text1"/>
          <w:lang w:eastAsia="zh-CN"/>
        </w:rPr>
        <w:t xml:space="preserve"> enrichment </w:t>
      </w:r>
      <w:r w:rsidR="00565E54" w:rsidRPr="009D4085">
        <w:rPr>
          <w:rFonts w:ascii="Times New Roman" w:hAnsi="Times New Roman" w:cs="Times New Roman"/>
          <w:bCs/>
          <w:color w:val="000000" w:themeColor="text1"/>
          <w:lang w:eastAsia="zh-CN"/>
        </w:rPr>
        <w:t xml:space="preserve">patterns </w:t>
      </w:r>
      <w:proofErr w:type="gramStart"/>
      <w:r w:rsidR="00565E54" w:rsidRPr="009D4085">
        <w:rPr>
          <w:rFonts w:ascii="Times New Roman" w:hAnsi="Times New Roman" w:cs="Times New Roman"/>
          <w:bCs/>
          <w:color w:val="000000" w:themeColor="text1"/>
          <w:lang w:eastAsia="zh-CN"/>
        </w:rPr>
        <w:t>were observed</w:t>
      </w:r>
      <w:proofErr w:type="gramEnd"/>
      <w:r w:rsidR="00565E54" w:rsidRPr="009D4085">
        <w:rPr>
          <w:rFonts w:ascii="Times New Roman" w:hAnsi="Times New Roman" w:cs="Times New Roman"/>
          <w:bCs/>
          <w:color w:val="000000" w:themeColor="text1"/>
          <w:lang w:eastAsia="zh-CN"/>
        </w:rPr>
        <w:t xml:space="preserve"> </w:t>
      </w:r>
      <w:r w:rsidR="00286FE2" w:rsidRPr="009D4085">
        <w:rPr>
          <w:rFonts w:ascii="Times New Roman" w:hAnsi="Times New Roman" w:cs="Times New Roman"/>
          <w:bCs/>
          <w:color w:val="000000" w:themeColor="text1"/>
          <w:lang w:eastAsia="zh-CN"/>
        </w:rPr>
        <w:t xml:space="preserve">in </w:t>
      </w:r>
      <w:r w:rsidR="00AA3BFF" w:rsidRPr="009D4085">
        <w:rPr>
          <w:rFonts w:ascii="Times New Roman" w:hAnsi="Times New Roman" w:cs="Times New Roman"/>
          <w:bCs/>
          <w:color w:val="000000" w:themeColor="text1"/>
          <w:lang w:eastAsia="zh-CN"/>
        </w:rPr>
        <w:t>European and African</w:t>
      </w:r>
      <w:r w:rsidR="00EC1A37" w:rsidRPr="009D4085">
        <w:rPr>
          <w:rFonts w:ascii="Times New Roman" w:hAnsi="Times New Roman" w:cs="Times New Roman"/>
          <w:bCs/>
          <w:color w:val="000000" w:themeColor="text1"/>
          <w:lang w:eastAsia="zh-CN"/>
        </w:rPr>
        <w:t xml:space="preserve"> GA-MHBs</w:t>
      </w:r>
      <w:r w:rsidR="009E556E" w:rsidRPr="009D4085">
        <w:rPr>
          <w:rFonts w:ascii="Times New Roman" w:hAnsi="Times New Roman" w:cs="Times New Roman"/>
          <w:bCs/>
          <w:color w:val="000000" w:themeColor="text1"/>
          <w:lang w:eastAsia="zh-CN"/>
        </w:rPr>
        <w:t>.</w:t>
      </w:r>
      <w:r w:rsidR="008F0E54" w:rsidRPr="009D4085">
        <w:rPr>
          <w:rFonts w:ascii="Times New Roman" w:hAnsi="Times New Roman" w:cs="Times New Roman"/>
          <w:bCs/>
          <w:color w:val="000000" w:themeColor="text1"/>
          <w:lang w:eastAsia="zh-CN"/>
        </w:rPr>
        <w:t xml:space="preserve"> </w:t>
      </w:r>
    </w:p>
    <w:p w14:paraId="3E37955F" w14:textId="335D65B2" w:rsidR="00FC5088" w:rsidRPr="009D4085" w:rsidRDefault="00996C61" w:rsidP="009D4085">
      <w:pPr>
        <w:spacing w:after="120" w:line="480" w:lineRule="auto"/>
        <w:jc w:val="both"/>
        <w:rPr>
          <w:rFonts w:ascii="Times New Roman" w:hAnsi="Times New Roman" w:cs="Times New Roman"/>
          <w:b/>
          <w:bCs/>
          <w:color w:val="000000" w:themeColor="text1"/>
          <w:lang w:eastAsia="zh-CN"/>
        </w:rPr>
      </w:pPr>
      <w:r w:rsidRPr="009D4085">
        <w:rPr>
          <w:rFonts w:ascii="Times New Roman" w:hAnsi="Times New Roman" w:cs="Times New Roman"/>
          <w:b/>
          <w:bCs/>
          <w:color w:val="000000" w:themeColor="text1"/>
          <w:lang w:eastAsia="zh-CN"/>
        </w:rPr>
        <w:lastRenderedPageBreak/>
        <w:t>Validation</w:t>
      </w:r>
      <w:r w:rsidR="00564B58" w:rsidRPr="009D4085">
        <w:rPr>
          <w:rFonts w:ascii="Times New Roman" w:hAnsi="Times New Roman" w:cs="Times New Roman"/>
          <w:b/>
          <w:bCs/>
          <w:color w:val="000000" w:themeColor="text1"/>
          <w:lang w:eastAsia="zh-CN"/>
        </w:rPr>
        <w:t xml:space="preserve"> of </w:t>
      </w:r>
      <w:r w:rsidR="00CE4145" w:rsidRPr="009D4085">
        <w:rPr>
          <w:rFonts w:ascii="Times New Roman" w:hAnsi="Times New Roman" w:cs="Times New Roman"/>
          <w:b/>
          <w:bCs/>
          <w:color w:val="000000" w:themeColor="text1"/>
          <w:lang w:eastAsia="zh-CN"/>
        </w:rPr>
        <w:t xml:space="preserve">MHBs </w:t>
      </w:r>
      <w:r w:rsidR="00A00327" w:rsidRPr="009D4085">
        <w:rPr>
          <w:rFonts w:ascii="Times New Roman" w:hAnsi="Times New Roman" w:cs="Times New Roman"/>
          <w:b/>
          <w:bCs/>
          <w:color w:val="000000" w:themeColor="text1"/>
          <w:lang w:eastAsia="zh-CN"/>
        </w:rPr>
        <w:t xml:space="preserve">in </w:t>
      </w:r>
      <w:r w:rsidR="005D40A7" w:rsidRPr="009D4085">
        <w:rPr>
          <w:rFonts w:ascii="Times New Roman" w:hAnsi="Times New Roman" w:cs="Times New Roman"/>
          <w:b/>
          <w:bCs/>
          <w:color w:val="000000" w:themeColor="text1"/>
          <w:lang w:eastAsia="zh-CN"/>
        </w:rPr>
        <w:t>dis</w:t>
      </w:r>
      <w:r w:rsidR="00DE0AF9" w:rsidRPr="009D4085">
        <w:rPr>
          <w:rFonts w:ascii="Times New Roman" w:hAnsi="Times New Roman" w:cs="Times New Roman"/>
          <w:b/>
          <w:bCs/>
          <w:color w:val="000000" w:themeColor="text1"/>
          <w:lang w:eastAsia="zh-CN"/>
        </w:rPr>
        <w:t>ting</w:t>
      </w:r>
      <w:r w:rsidR="00FF3691" w:rsidRPr="009D4085">
        <w:rPr>
          <w:rFonts w:ascii="Times New Roman" w:hAnsi="Times New Roman" w:cs="Times New Roman"/>
          <w:b/>
          <w:bCs/>
          <w:color w:val="000000" w:themeColor="text1"/>
          <w:lang w:eastAsia="zh-CN"/>
        </w:rPr>
        <w:t>u</w:t>
      </w:r>
      <w:r w:rsidR="00DE0AF9" w:rsidRPr="009D4085">
        <w:rPr>
          <w:rFonts w:ascii="Times New Roman" w:hAnsi="Times New Roman" w:cs="Times New Roman"/>
          <w:b/>
          <w:bCs/>
          <w:color w:val="000000" w:themeColor="text1"/>
          <w:lang w:eastAsia="zh-CN"/>
        </w:rPr>
        <w:t>i</w:t>
      </w:r>
      <w:r w:rsidR="00B55D3F" w:rsidRPr="009D4085">
        <w:rPr>
          <w:rFonts w:ascii="Times New Roman" w:hAnsi="Times New Roman" w:cs="Times New Roman"/>
          <w:b/>
          <w:bCs/>
          <w:color w:val="000000" w:themeColor="text1"/>
          <w:lang w:eastAsia="zh-CN"/>
        </w:rPr>
        <w:t>s</w:t>
      </w:r>
      <w:r w:rsidR="006C7812" w:rsidRPr="009D4085">
        <w:rPr>
          <w:rFonts w:ascii="Times New Roman" w:hAnsi="Times New Roman" w:cs="Times New Roman"/>
          <w:b/>
          <w:bCs/>
          <w:color w:val="000000" w:themeColor="text1"/>
          <w:lang w:eastAsia="zh-CN"/>
        </w:rPr>
        <w:t>h</w:t>
      </w:r>
      <w:r w:rsidR="00FF3691" w:rsidRPr="009D4085">
        <w:rPr>
          <w:rFonts w:ascii="Times New Roman" w:hAnsi="Times New Roman" w:cs="Times New Roman"/>
          <w:b/>
          <w:bCs/>
          <w:color w:val="000000" w:themeColor="text1"/>
          <w:lang w:eastAsia="zh-CN"/>
        </w:rPr>
        <w:t>ing</w:t>
      </w:r>
      <w:r w:rsidR="00D5294F" w:rsidRPr="009D4085">
        <w:rPr>
          <w:rFonts w:ascii="Times New Roman" w:hAnsi="Times New Roman" w:cs="Times New Roman"/>
          <w:b/>
          <w:bCs/>
          <w:color w:val="000000" w:themeColor="text1"/>
          <w:lang w:eastAsia="zh-CN"/>
        </w:rPr>
        <w:t xml:space="preserve"> </w:t>
      </w:r>
      <w:r w:rsidR="00CA68C8" w:rsidRPr="009D4085">
        <w:rPr>
          <w:rFonts w:ascii="Times New Roman" w:hAnsi="Times New Roman" w:cs="Times New Roman"/>
          <w:b/>
          <w:bCs/>
          <w:color w:val="000000" w:themeColor="text1"/>
          <w:lang w:eastAsia="zh-CN"/>
        </w:rPr>
        <w:t>ethnic</w:t>
      </w:r>
      <w:r w:rsidR="00D24EB3" w:rsidRPr="009D4085">
        <w:rPr>
          <w:rFonts w:ascii="Times New Roman" w:hAnsi="Times New Roman" w:cs="Times New Roman"/>
          <w:b/>
          <w:bCs/>
          <w:color w:val="000000" w:themeColor="text1"/>
          <w:lang w:eastAsia="zh-CN"/>
        </w:rPr>
        <w:t xml:space="preserve"> backgrou</w:t>
      </w:r>
      <w:r w:rsidR="00922754" w:rsidRPr="009D4085">
        <w:rPr>
          <w:rFonts w:ascii="Times New Roman" w:hAnsi="Times New Roman" w:cs="Times New Roman"/>
          <w:b/>
          <w:bCs/>
          <w:color w:val="000000" w:themeColor="text1"/>
          <w:lang w:eastAsia="zh-CN"/>
        </w:rPr>
        <w:t>n</w:t>
      </w:r>
      <w:r w:rsidR="00D24EB3" w:rsidRPr="009D4085">
        <w:rPr>
          <w:rFonts w:ascii="Times New Roman" w:hAnsi="Times New Roman" w:cs="Times New Roman"/>
          <w:b/>
          <w:bCs/>
          <w:color w:val="000000" w:themeColor="text1"/>
          <w:lang w:eastAsia="zh-CN"/>
        </w:rPr>
        <w:t>ds</w:t>
      </w:r>
      <w:r w:rsidR="00CA68C8" w:rsidRPr="009D4085">
        <w:rPr>
          <w:rFonts w:ascii="Times New Roman" w:hAnsi="Times New Roman" w:cs="Times New Roman"/>
          <w:b/>
          <w:bCs/>
          <w:color w:val="000000" w:themeColor="text1"/>
          <w:lang w:eastAsia="zh-CN"/>
        </w:rPr>
        <w:t xml:space="preserve"> in methylation profiles of</w:t>
      </w:r>
      <w:r w:rsidR="007E1E17" w:rsidRPr="009D4085">
        <w:rPr>
          <w:rFonts w:ascii="Times New Roman" w:hAnsi="Times New Roman" w:cs="Times New Roman"/>
          <w:b/>
          <w:bCs/>
          <w:color w:val="000000" w:themeColor="text1"/>
          <w:lang w:eastAsia="zh-CN"/>
        </w:rPr>
        <w:t xml:space="preserve"> </w:t>
      </w:r>
      <w:proofErr w:type="spellStart"/>
      <w:r w:rsidR="00914EF8" w:rsidRPr="009D4085">
        <w:rPr>
          <w:rFonts w:ascii="Times New Roman" w:hAnsi="Times New Roman" w:cs="Times New Roman"/>
          <w:color w:val="000000" w:themeColor="text1"/>
          <w:lang w:eastAsia="zh-CN"/>
        </w:rPr>
        <w:t>lymphoblastoid</w:t>
      </w:r>
      <w:proofErr w:type="spellEnd"/>
      <w:r w:rsidR="00914EF8" w:rsidRPr="009D4085">
        <w:rPr>
          <w:rFonts w:ascii="Times New Roman" w:hAnsi="Times New Roman" w:cs="Times New Roman"/>
          <w:color w:val="000000" w:themeColor="text1"/>
          <w:lang w:eastAsia="zh-CN"/>
        </w:rPr>
        <w:t xml:space="preserve"> cell lines (LCLs)</w:t>
      </w:r>
      <w:r w:rsidR="007E1E17" w:rsidRPr="009D4085">
        <w:rPr>
          <w:rFonts w:ascii="Times New Roman" w:hAnsi="Times New Roman" w:cs="Times New Roman"/>
          <w:b/>
          <w:bCs/>
          <w:color w:val="000000" w:themeColor="text1"/>
          <w:lang w:eastAsia="zh-CN"/>
        </w:rPr>
        <w:t xml:space="preserve"> and primary monocytes</w:t>
      </w:r>
    </w:p>
    <w:p w14:paraId="1447BA34" w14:textId="13CBD5DB" w:rsidR="006C53C3" w:rsidRPr="009D4085" w:rsidRDefault="00A25F7C" w:rsidP="009D4085">
      <w:pPr>
        <w:spacing w:after="120" w:line="480" w:lineRule="auto"/>
        <w:ind w:firstLine="288"/>
        <w:jc w:val="both"/>
        <w:rPr>
          <w:rFonts w:ascii="Times New Roman" w:hAnsi="Times New Roman" w:cs="Times New Roman"/>
          <w:color w:val="000000" w:themeColor="text1"/>
          <w:lang w:eastAsia="zh-CN"/>
        </w:rPr>
      </w:pPr>
      <w:commentRangeStart w:id="10"/>
      <w:r w:rsidRPr="009D4085">
        <w:rPr>
          <w:rFonts w:ascii="Times New Roman" w:hAnsi="Times New Roman" w:cs="Times New Roman"/>
          <w:bCs/>
          <w:color w:val="000000" w:themeColor="text1"/>
          <w:lang w:eastAsia="zh-CN"/>
        </w:rPr>
        <w:t xml:space="preserve">Guo </w:t>
      </w:r>
      <w:r w:rsidRPr="009D4085">
        <w:rPr>
          <w:rFonts w:ascii="Times New Roman" w:hAnsi="Times New Roman" w:cs="Times New Roman"/>
          <w:bCs/>
          <w:i/>
          <w:color w:val="000000" w:themeColor="text1"/>
          <w:lang w:eastAsia="zh-CN"/>
        </w:rPr>
        <w:t>et al</w:t>
      </w:r>
      <w:r w:rsidRPr="009D4085" w:rsidDel="00A25F7C">
        <w:rPr>
          <w:rFonts w:ascii="Times New Roman" w:eastAsia="Times New Roman" w:hAnsi="Times New Roman" w:cs="Times New Roman"/>
          <w:color w:val="000000" w:themeColor="text1"/>
          <w:shd w:val="clear" w:color="auto" w:fill="FFFFFF"/>
          <w:lang w:eastAsia="zh-CN"/>
        </w:rPr>
        <w:t xml:space="preserve"> </w:t>
      </w:r>
      <w:r w:rsidR="00172C0A" w:rsidRPr="009D4085">
        <w:rPr>
          <w:rFonts w:ascii="Times New Roman" w:eastAsia="Times New Roman" w:hAnsi="Times New Roman" w:cs="Times New Roman"/>
          <w:color w:val="000000" w:themeColor="text1"/>
          <w:shd w:val="clear" w:color="auto" w:fill="FFFFFF"/>
          <w:lang w:eastAsia="zh-CN"/>
        </w:rPr>
        <w:t>reported that</w:t>
      </w:r>
      <w:r w:rsidR="00CC7911" w:rsidRPr="009D4085">
        <w:rPr>
          <w:rFonts w:ascii="Times New Roman" w:eastAsia="Times New Roman" w:hAnsi="Times New Roman" w:cs="Times New Roman"/>
          <w:color w:val="000000" w:themeColor="text1"/>
          <w:shd w:val="clear" w:color="auto" w:fill="FFFFFF"/>
          <w:lang w:eastAsia="zh-CN"/>
        </w:rPr>
        <w:t xml:space="preserve"> </w:t>
      </w:r>
      <w:r w:rsidR="00AB5974" w:rsidRPr="009D4085">
        <w:rPr>
          <w:rFonts w:ascii="Times New Roman" w:eastAsia="Times New Roman" w:hAnsi="Times New Roman" w:cs="Times New Roman"/>
          <w:color w:val="000000" w:themeColor="text1"/>
          <w:shd w:val="clear" w:color="auto" w:fill="FFFFFF"/>
          <w:lang w:eastAsia="zh-CN"/>
        </w:rPr>
        <w:t xml:space="preserve">methylation </w:t>
      </w:r>
      <w:r w:rsidR="00BD547B" w:rsidRPr="009D4085">
        <w:rPr>
          <w:rFonts w:ascii="Times New Roman" w:eastAsia="Times New Roman" w:hAnsi="Times New Roman" w:cs="Times New Roman"/>
          <w:color w:val="000000" w:themeColor="text1"/>
          <w:shd w:val="clear" w:color="auto" w:fill="FFFFFF"/>
          <w:lang w:eastAsia="zh-CN"/>
        </w:rPr>
        <w:t>correlation</w:t>
      </w:r>
      <w:r w:rsidR="00296025" w:rsidRPr="009D4085">
        <w:rPr>
          <w:rFonts w:ascii="Times New Roman" w:eastAsia="Times New Roman" w:hAnsi="Times New Roman" w:cs="Times New Roman"/>
          <w:color w:val="000000" w:themeColor="text1"/>
          <w:shd w:val="clear" w:color="auto" w:fill="FFFFFF"/>
          <w:lang w:eastAsia="zh-CN"/>
        </w:rPr>
        <w:t>s of</w:t>
      </w:r>
      <w:r w:rsidR="00BD547B" w:rsidRPr="009D4085">
        <w:rPr>
          <w:rFonts w:ascii="Times New Roman" w:eastAsia="Times New Roman" w:hAnsi="Times New Roman" w:cs="Times New Roman"/>
          <w:color w:val="000000" w:themeColor="text1"/>
          <w:shd w:val="clear" w:color="auto" w:fill="FFFFFF"/>
          <w:lang w:eastAsia="zh-CN"/>
        </w:rPr>
        <w:t xml:space="preserve"> </w:t>
      </w:r>
      <w:proofErr w:type="spellStart"/>
      <w:r w:rsidR="00BD547B" w:rsidRPr="009D4085">
        <w:rPr>
          <w:rFonts w:ascii="Times New Roman" w:eastAsia="Times New Roman" w:hAnsi="Times New Roman" w:cs="Times New Roman"/>
          <w:color w:val="000000" w:themeColor="text1"/>
          <w:shd w:val="clear" w:color="auto" w:fill="FFFFFF"/>
          <w:lang w:eastAsia="zh-CN"/>
        </w:rPr>
        <w:t>CpGs</w:t>
      </w:r>
      <w:proofErr w:type="spellEnd"/>
      <w:r w:rsidR="00BD547B" w:rsidRPr="009D4085">
        <w:rPr>
          <w:rFonts w:ascii="Times New Roman" w:eastAsia="Times New Roman" w:hAnsi="Times New Roman" w:cs="Times New Roman"/>
          <w:color w:val="000000" w:themeColor="text1"/>
          <w:shd w:val="clear" w:color="auto" w:fill="FFFFFF"/>
          <w:lang w:eastAsia="zh-CN"/>
        </w:rPr>
        <w:t xml:space="preserve"> in </w:t>
      </w:r>
      <w:r w:rsidR="00AD7B2D" w:rsidRPr="009D4085">
        <w:rPr>
          <w:rFonts w:ascii="Times New Roman" w:eastAsia="Times New Roman" w:hAnsi="Times New Roman" w:cs="Times New Roman"/>
          <w:color w:val="000000" w:themeColor="text1"/>
          <w:shd w:val="clear" w:color="auto" w:fill="FFFFFF"/>
          <w:lang w:eastAsia="zh-CN"/>
        </w:rPr>
        <w:t xml:space="preserve">Illumina 450k methylation arrays (HM450K) </w:t>
      </w:r>
      <w:r w:rsidR="00BD547B" w:rsidRPr="009D4085">
        <w:rPr>
          <w:rFonts w:ascii="Times New Roman" w:eastAsia="Times New Roman" w:hAnsi="Times New Roman" w:cs="Times New Roman"/>
          <w:color w:val="000000" w:themeColor="text1"/>
          <w:shd w:val="clear" w:color="auto" w:fill="FFFFFF"/>
          <w:lang w:eastAsia="zh-CN"/>
        </w:rPr>
        <w:t xml:space="preserve">data were significantly higher in regions overlapping with MHBs </w:t>
      </w:r>
      <w:r w:rsidR="003A5FDB" w:rsidRPr="009D4085">
        <w:rPr>
          <w:rFonts w:ascii="Times New Roman" w:eastAsia="Times New Roman" w:hAnsi="Times New Roman" w:cs="Times New Roman"/>
          <w:color w:val="000000" w:themeColor="text1"/>
          <w:shd w:val="clear" w:color="auto" w:fill="FFFFFF"/>
          <w:lang w:eastAsia="zh-CN"/>
        </w:rPr>
        <w:t>in comparison to</w:t>
      </w:r>
      <w:r w:rsidR="00BD547B" w:rsidRPr="009D4085">
        <w:rPr>
          <w:rFonts w:ascii="Times New Roman" w:eastAsia="Times New Roman" w:hAnsi="Times New Roman" w:cs="Times New Roman"/>
          <w:color w:val="000000" w:themeColor="text1"/>
          <w:shd w:val="clear" w:color="auto" w:fill="FFFFFF"/>
          <w:lang w:eastAsia="zh-CN"/>
        </w:rPr>
        <w:t xml:space="preserve"> the </w:t>
      </w:r>
      <w:r w:rsidR="003A5FDB" w:rsidRPr="009D4085">
        <w:rPr>
          <w:rFonts w:ascii="Times New Roman" w:eastAsia="Times New Roman" w:hAnsi="Times New Roman" w:cs="Times New Roman"/>
          <w:color w:val="000000" w:themeColor="text1"/>
          <w:shd w:val="clear" w:color="auto" w:fill="FFFFFF"/>
          <w:lang w:eastAsia="zh-CN"/>
        </w:rPr>
        <w:t xml:space="preserve">ones not </w:t>
      </w:r>
      <w:r w:rsidR="00BD547B" w:rsidRPr="009D4085">
        <w:rPr>
          <w:rFonts w:ascii="Times New Roman" w:eastAsia="Times New Roman" w:hAnsi="Times New Roman" w:cs="Times New Roman"/>
          <w:color w:val="000000" w:themeColor="text1"/>
          <w:shd w:val="clear" w:color="auto" w:fill="FFFFFF"/>
          <w:lang w:eastAsia="zh-CN"/>
        </w:rPr>
        <w:t>overlapping with MHBs</w:t>
      </w:r>
      <w:r w:rsidR="00614F48" w:rsidRPr="009D4085">
        <w:rPr>
          <w:rFonts w:ascii="Times New Roman" w:eastAsia="Times New Roman" w:hAnsi="Times New Roman" w:cs="Times New Roman"/>
          <w:color w:val="000000" w:themeColor="text1"/>
          <w:shd w:val="clear" w:color="auto" w:fill="FFFFFF"/>
          <w:lang w:eastAsia="zh-CN"/>
        </w:rPr>
        <w:t xml:space="preserve"> </w:t>
      </w:r>
      <w:r w:rsidR="00381862" w:rsidRPr="009D4085">
        <w:rPr>
          <w:rFonts w:ascii="Times New Roman" w:eastAsia="Times New Roman" w:hAnsi="Times New Roman" w:cs="Times New Roman"/>
          <w:color w:val="000000" w:themeColor="text1"/>
          <w:shd w:val="clear" w:color="auto" w:fill="FFFFFF"/>
          <w:lang w:eastAsia="zh-CN"/>
        </w:rPr>
        <w:fldChar w:fldCharType="begin" w:fldLock="1"/>
      </w:r>
      <w:r w:rsidR="00837A4E" w:rsidRPr="009D4085">
        <w:rPr>
          <w:rFonts w:ascii="Times New Roman" w:eastAsia="Times New Roman" w:hAnsi="Times New Roman" w:cs="Times New Roman"/>
          <w:color w:val="000000" w:themeColor="text1"/>
          <w:shd w:val="clear" w:color="auto" w:fill="FFFFFF"/>
          <w:lang w:eastAsia="zh-CN"/>
        </w:rPr>
        <w:instrText>ADDIN CSL_CITATION { "citationItems" : [ { "id" : "ITEM-1", "itemData" : { "DOI" : "10.1038/ng.3805", "ISBN" : "1546-1718 (Electronic)\r1061-4036 (Linking)", "ISSN" : "15461718", "PMID" : "28263317", "abstract" : "Adjacent CpG sites in mammalian genomes can be co-methylated owing to the processivity of methyltransferases or demethylases, yet discordant methylation patterns have also been observed, which are related to stochastic or uncoordinated molecular processes. We focused on a systematic search and investigation of regions in the full human genome that show highly coordinated methylation. We defined 147,888 blocks of tightly coupled CpG sites, called methylation haplotype blocks, after analysis of 61 whole-genome bisulfite sequencing data sets and validation with 101 reduced-representation bisulfite sequencing data sets and 637 methylation array data sets. Using a metric called methylation haplotype load, we performed tissue-specific methylation analysis at the block level. Subsets of informative blocks were further identified for deconvolution of heterogeneous samples. Finally, using methylation haplotypes we demonstrated quantitative estimation of tumor load and tissue-of-origin mapping in the circulating cell-free DNA of 59 patients with lung or colorectal cancer.", "author" : [ { "dropping-particle" : "", "family" : "Guo", "given" : "Shicheng", "non-dropping-particle" : "", "parse-names" : false, "suffix" : "" }, { "dropping-particle" : "", "family" : "Diep", "given" : "Dinh", "non-dropping-particle" : "", "parse-names" : false, "suffix" : "" }, { "dropping-particle" : "", "family" : "Plongthongkum", "given" : "Nongluk", "non-dropping-particle" : "", "parse-names" : false, "suffix" : "" }, { "dropping-particle" : "", "family" : "Fung", "given" : "Ho Lim", "non-dropping-particle" : "", "parse-names" : false, "suffix" : "" }, { "dropping-particle" : "", "family" : "Zhang", "given" : "Kang", "non-dropping-particle" : "", "parse-names" : false, "suffix" : "" }, { "dropping-particle" : "", "family" : "Zhang", "given" : "Kun", "non-dropping-particle" : "", "parse-names" : false, "suffix" : "" } ], "container-title" : "Nature Genetics", "id" : "ITEM-1", "issue" : "4", "issued" : { "date-parts" : [ [ "2017" ] ] }, "page" : "635-642", "title" : "Identification of methylation haplotype blocks AIDS in deconvolution of heterogeneous tissue samples and tumor tissue-of-origin mapping from plasma DNA", "type" : "article-journal", "volume" : "49" }, "uris" : [ "http://www.mendeley.com/documents/?uuid=26126026-bf4e-4894-b3c6-2dd52b83d91a" ] } ], "mendeley" : { "formattedCitation" : "[6]", "plainTextFormattedCitation" : "[6]", "previouslyFormattedCitation" : "[6]" }, "properties" : { "noteIndex" : 0 }, "schema" : "https://github.com/citation-style-language/schema/raw/master/csl-citation.json" }</w:instrText>
      </w:r>
      <w:r w:rsidR="00381862" w:rsidRPr="009D4085">
        <w:rPr>
          <w:rFonts w:ascii="Times New Roman" w:eastAsia="Times New Roman" w:hAnsi="Times New Roman" w:cs="Times New Roman"/>
          <w:color w:val="000000" w:themeColor="text1"/>
          <w:shd w:val="clear" w:color="auto" w:fill="FFFFFF"/>
          <w:lang w:eastAsia="zh-CN"/>
        </w:rPr>
        <w:fldChar w:fldCharType="separate"/>
      </w:r>
      <w:r w:rsidR="00381862" w:rsidRPr="009D4085">
        <w:rPr>
          <w:rFonts w:ascii="Times New Roman" w:eastAsia="Times New Roman" w:hAnsi="Times New Roman" w:cs="Times New Roman"/>
          <w:noProof/>
          <w:color w:val="000000" w:themeColor="text1"/>
          <w:shd w:val="clear" w:color="auto" w:fill="FFFFFF"/>
          <w:lang w:eastAsia="zh-CN"/>
        </w:rPr>
        <w:t>[6]</w:t>
      </w:r>
      <w:r w:rsidR="00381862" w:rsidRPr="009D4085">
        <w:rPr>
          <w:rFonts w:ascii="Times New Roman" w:eastAsia="Times New Roman" w:hAnsi="Times New Roman" w:cs="Times New Roman"/>
          <w:color w:val="000000" w:themeColor="text1"/>
          <w:shd w:val="clear" w:color="auto" w:fill="FFFFFF"/>
          <w:lang w:eastAsia="zh-CN"/>
        </w:rPr>
        <w:fldChar w:fldCharType="end"/>
      </w:r>
      <w:r w:rsidR="001B52E3">
        <w:rPr>
          <w:rFonts w:ascii="Times New Roman" w:eastAsia="Times New Roman" w:hAnsi="Times New Roman" w:cs="Times New Roman"/>
          <w:color w:val="000000" w:themeColor="text1"/>
          <w:shd w:val="clear" w:color="auto" w:fill="FFFFFF"/>
          <w:lang w:eastAsia="zh-CN"/>
        </w:rPr>
        <w:t>.</w:t>
      </w:r>
      <w:r w:rsidR="004E5D4A" w:rsidRPr="009D4085">
        <w:rPr>
          <w:rFonts w:ascii="Times New Roman" w:eastAsia="Times New Roman" w:hAnsi="Times New Roman" w:cs="Times New Roman"/>
          <w:color w:val="000000" w:themeColor="text1"/>
          <w:shd w:val="clear" w:color="auto" w:fill="FFFFFF"/>
          <w:lang w:eastAsia="zh-CN"/>
        </w:rPr>
        <w:t xml:space="preserve"> </w:t>
      </w:r>
      <w:commentRangeEnd w:id="10"/>
      <w:r w:rsidR="00EB3780">
        <w:rPr>
          <w:rStyle w:val="CommentReference"/>
        </w:rPr>
        <w:commentReference w:id="10"/>
      </w:r>
      <w:r w:rsidR="006A36BE" w:rsidRPr="009D4085">
        <w:rPr>
          <w:rFonts w:ascii="Times New Roman" w:eastAsia="Times New Roman" w:hAnsi="Times New Roman" w:cs="Times New Roman"/>
          <w:color w:val="000000" w:themeColor="text1"/>
          <w:shd w:val="clear" w:color="auto" w:fill="FFFFFF"/>
          <w:lang w:eastAsia="zh-CN"/>
        </w:rPr>
        <w:t xml:space="preserve">Therefore, </w:t>
      </w:r>
      <w:r w:rsidR="00573E63" w:rsidRPr="009D4085">
        <w:rPr>
          <w:rFonts w:ascii="Times New Roman" w:eastAsia="Times New Roman" w:hAnsi="Times New Roman" w:cs="Times New Roman"/>
          <w:color w:val="000000" w:themeColor="text1"/>
          <w:shd w:val="clear" w:color="auto" w:fill="FFFFFF"/>
          <w:lang w:eastAsia="zh-CN"/>
        </w:rPr>
        <w:t xml:space="preserve">we performed </w:t>
      </w:r>
      <w:r w:rsidR="002D3B43" w:rsidRPr="009D4085">
        <w:rPr>
          <w:rFonts w:ascii="Times New Roman" w:hAnsi="Times New Roman" w:cs="Times New Roman"/>
          <w:color w:val="000000" w:themeColor="text1"/>
          <w:lang w:eastAsia="zh-CN"/>
        </w:rPr>
        <w:t xml:space="preserve">methylation haplotype-based validation on two </w:t>
      </w:r>
      <w:r w:rsidR="00B208F9" w:rsidRPr="009D4085">
        <w:rPr>
          <w:rFonts w:ascii="Times New Roman" w:eastAsia="Times New Roman" w:hAnsi="Times New Roman" w:cs="Times New Roman"/>
          <w:color w:val="000000" w:themeColor="text1"/>
          <w:shd w:val="clear" w:color="auto" w:fill="FFFFFF"/>
          <w:lang w:eastAsia="zh-CN"/>
        </w:rPr>
        <w:t>HM450K data</w:t>
      </w:r>
      <w:r w:rsidR="002534F3" w:rsidRPr="009D4085">
        <w:rPr>
          <w:rFonts w:ascii="Times New Roman" w:eastAsia="Times New Roman" w:hAnsi="Times New Roman" w:cs="Times New Roman"/>
          <w:color w:val="000000" w:themeColor="text1"/>
          <w:shd w:val="clear" w:color="auto" w:fill="FFFFFF"/>
          <w:lang w:eastAsia="zh-CN"/>
        </w:rPr>
        <w:t xml:space="preserve"> sets</w:t>
      </w:r>
      <w:r w:rsidR="00C04D68" w:rsidRPr="009D4085">
        <w:rPr>
          <w:rFonts w:ascii="Times New Roman" w:eastAsia="Times New Roman" w:hAnsi="Times New Roman" w:cs="Times New Roman"/>
          <w:color w:val="000000" w:themeColor="text1"/>
          <w:shd w:val="clear" w:color="auto" w:fill="FFFFFF"/>
          <w:lang w:eastAsia="zh-CN"/>
        </w:rPr>
        <w:t xml:space="preserve"> </w:t>
      </w:r>
      <w:r w:rsidR="00F348B7" w:rsidRPr="009D4085">
        <w:rPr>
          <w:rFonts w:ascii="Times New Roman" w:eastAsia="Times New Roman" w:hAnsi="Times New Roman" w:cs="Times New Roman"/>
          <w:color w:val="000000" w:themeColor="text1"/>
          <w:shd w:val="clear" w:color="auto" w:fill="FFFFFF"/>
          <w:lang w:eastAsia="zh-CN"/>
        </w:rPr>
        <w:t xml:space="preserve">from </w:t>
      </w:r>
      <w:r w:rsidR="0052608D" w:rsidRPr="009D4085">
        <w:rPr>
          <w:rFonts w:ascii="Times New Roman" w:eastAsia="Times New Roman" w:hAnsi="Times New Roman" w:cs="Times New Roman"/>
          <w:color w:val="000000" w:themeColor="text1"/>
          <w:shd w:val="clear" w:color="auto" w:fill="FFFFFF"/>
          <w:lang w:eastAsia="zh-CN"/>
        </w:rPr>
        <w:t>LCLs and primary monocytes</w:t>
      </w:r>
      <w:r w:rsidR="00883A4F" w:rsidRPr="009D4085">
        <w:rPr>
          <w:rFonts w:ascii="Times New Roman" w:eastAsia="Times New Roman" w:hAnsi="Times New Roman" w:cs="Times New Roman"/>
          <w:color w:val="000000" w:themeColor="text1"/>
          <w:shd w:val="clear" w:color="auto" w:fill="FFFFFF"/>
          <w:lang w:eastAsia="zh-CN"/>
        </w:rPr>
        <w:t xml:space="preserve">. </w:t>
      </w:r>
      <w:r w:rsidR="007111E1" w:rsidRPr="009D4085">
        <w:rPr>
          <w:rFonts w:ascii="Times New Roman" w:eastAsia="Times New Roman" w:hAnsi="Times New Roman" w:cs="Times New Roman"/>
          <w:color w:val="000000" w:themeColor="text1"/>
          <w:shd w:val="clear" w:color="auto" w:fill="FFFFFF"/>
          <w:lang w:eastAsia="zh-CN"/>
        </w:rPr>
        <w:t xml:space="preserve">Due to the sparse genome coverage of </w:t>
      </w:r>
      <w:r w:rsidR="008B00E6" w:rsidRPr="009D4085">
        <w:rPr>
          <w:rFonts w:ascii="Times New Roman" w:eastAsia="Times New Roman" w:hAnsi="Times New Roman" w:cs="Times New Roman"/>
          <w:color w:val="000000" w:themeColor="text1"/>
          <w:shd w:val="clear" w:color="auto" w:fill="FFFFFF"/>
          <w:lang w:eastAsia="zh-CN"/>
        </w:rPr>
        <w:t>HM450K</w:t>
      </w:r>
      <w:r w:rsidR="00345015" w:rsidRPr="009D4085">
        <w:rPr>
          <w:rFonts w:ascii="Times New Roman" w:eastAsia="Times New Roman" w:hAnsi="Times New Roman" w:cs="Times New Roman"/>
          <w:color w:val="000000" w:themeColor="text1"/>
          <w:shd w:val="clear" w:color="auto" w:fill="FFFFFF"/>
          <w:lang w:eastAsia="zh-CN"/>
        </w:rPr>
        <w:t>,</w:t>
      </w:r>
      <w:r w:rsidR="00717F30" w:rsidRPr="009D4085">
        <w:rPr>
          <w:rFonts w:ascii="Times New Roman" w:eastAsia="Times New Roman" w:hAnsi="Times New Roman" w:cs="Times New Roman"/>
          <w:color w:val="000000" w:themeColor="text1"/>
          <w:shd w:val="clear" w:color="auto" w:fill="FFFFFF"/>
          <w:lang w:eastAsia="zh-CN"/>
        </w:rPr>
        <w:t xml:space="preserve"> </w:t>
      </w:r>
      <w:r w:rsidR="003A5AAF" w:rsidRPr="009D4085">
        <w:rPr>
          <w:rFonts w:ascii="Times New Roman" w:eastAsia="Times New Roman" w:hAnsi="Times New Roman" w:cs="Times New Roman"/>
          <w:color w:val="000000" w:themeColor="text1"/>
          <w:shd w:val="clear" w:color="auto" w:fill="FFFFFF"/>
          <w:lang w:eastAsia="zh-CN"/>
        </w:rPr>
        <w:t xml:space="preserve">a large </w:t>
      </w:r>
      <w:r w:rsidR="00414EF6" w:rsidRPr="009D4085">
        <w:rPr>
          <w:rFonts w:ascii="Times New Roman" w:eastAsia="Times New Roman" w:hAnsi="Times New Roman" w:cs="Times New Roman"/>
          <w:color w:val="000000" w:themeColor="text1"/>
          <w:shd w:val="clear" w:color="auto" w:fill="FFFFFF"/>
          <w:lang w:eastAsia="zh-CN"/>
        </w:rPr>
        <w:t>part</w:t>
      </w:r>
      <w:r w:rsidR="003A5AAF" w:rsidRPr="009D4085">
        <w:rPr>
          <w:rFonts w:ascii="Times New Roman" w:eastAsia="Times New Roman" w:hAnsi="Times New Roman" w:cs="Times New Roman"/>
          <w:color w:val="000000" w:themeColor="text1"/>
          <w:shd w:val="clear" w:color="auto" w:fill="FFFFFF"/>
          <w:lang w:eastAsia="zh-CN"/>
        </w:rPr>
        <w:t xml:space="preserve"> of </w:t>
      </w:r>
      <w:proofErr w:type="spellStart"/>
      <w:r w:rsidR="00B61A5A">
        <w:rPr>
          <w:rFonts w:ascii="Times New Roman" w:eastAsia="Times New Roman" w:hAnsi="Times New Roman" w:cs="Times New Roman"/>
          <w:color w:val="000000" w:themeColor="text1"/>
          <w:shd w:val="clear" w:color="auto" w:fill="FFFFFF"/>
          <w:lang w:eastAsia="zh-CN"/>
        </w:rPr>
        <w:t>DNAm</w:t>
      </w:r>
      <w:proofErr w:type="spellEnd"/>
      <w:r w:rsidR="003A5AAF" w:rsidRPr="009D4085">
        <w:rPr>
          <w:rFonts w:ascii="Times New Roman" w:eastAsia="Times New Roman" w:hAnsi="Times New Roman" w:cs="Times New Roman"/>
          <w:color w:val="000000" w:themeColor="text1"/>
          <w:shd w:val="clear" w:color="auto" w:fill="FFFFFF"/>
          <w:lang w:eastAsia="zh-CN"/>
        </w:rPr>
        <w:t xml:space="preserve"> variation</w:t>
      </w:r>
      <w:r w:rsidR="00CB3795" w:rsidRPr="009D4085">
        <w:rPr>
          <w:rFonts w:ascii="Times New Roman" w:eastAsia="Times New Roman" w:hAnsi="Times New Roman" w:cs="Times New Roman"/>
          <w:color w:val="000000" w:themeColor="text1"/>
          <w:shd w:val="clear" w:color="auto" w:fill="FFFFFF"/>
          <w:lang w:eastAsia="zh-CN"/>
        </w:rPr>
        <w:t xml:space="preserve"> </w:t>
      </w:r>
      <w:proofErr w:type="gramStart"/>
      <w:r w:rsidR="00CB3795" w:rsidRPr="009D4085">
        <w:rPr>
          <w:rFonts w:ascii="Times New Roman" w:eastAsia="Times New Roman" w:hAnsi="Times New Roman" w:cs="Times New Roman"/>
          <w:color w:val="000000" w:themeColor="text1"/>
          <w:shd w:val="clear" w:color="auto" w:fill="FFFFFF"/>
          <w:lang w:eastAsia="zh-CN"/>
        </w:rPr>
        <w:t>is</w:t>
      </w:r>
      <w:r w:rsidR="00666091" w:rsidRPr="009D4085">
        <w:rPr>
          <w:rFonts w:ascii="Times New Roman" w:eastAsia="Times New Roman" w:hAnsi="Times New Roman" w:cs="Times New Roman"/>
          <w:color w:val="000000" w:themeColor="text1"/>
          <w:shd w:val="clear" w:color="auto" w:fill="FFFFFF"/>
          <w:lang w:eastAsia="zh-CN"/>
        </w:rPr>
        <w:t xml:space="preserve"> </w:t>
      </w:r>
      <w:r w:rsidR="00E15538">
        <w:rPr>
          <w:rFonts w:ascii="Times New Roman" w:eastAsia="Times New Roman" w:hAnsi="Times New Roman" w:cs="Times New Roman"/>
          <w:color w:val="000000" w:themeColor="text1"/>
          <w:shd w:val="clear" w:color="auto" w:fill="FFFFFF"/>
          <w:lang w:eastAsia="zh-CN"/>
        </w:rPr>
        <w:t>expected</w:t>
      </w:r>
      <w:proofErr w:type="gramEnd"/>
      <w:r w:rsidR="00E15538">
        <w:rPr>
          <w:rFonts w:ascii="Times New Roman" w:eastAsia="Times New Roman" w:hAnsi="Times New Roman" w:cs="Times New Roman"/>
          <w:color w:val="000000" w:themeColor="text1"/>
          <w:shd w:val="clear" w:color="auto" w:fill="FFFFFF"/>
          <w:lang w:eastAsia="zh-CN"/>
        </w:rPr>
        <w:t xml:space="preserve"> to be </w:t>
      </w:r>
      <w:r w:rsidR="00666091" w:rsidRPr="009D4085">
        <w:rPr>
          <w:rFonts w:ascii="Times New Roman" w:eastAsia="Times New Roman" w:hAnsi="Times New Roman" w:cs="Times New Roman"/>
          <w:color w:val="000000" w:themeColor="text1"/>
          <w:shd w:val="clear" w:color="auto" w:fill="FFFFFF"/>
          <w:lang w:eastAsia="zh-CN"/>
        </w:rPr>
        <w:t>missing</w:t>
      </w:r>
      <w:r w:rsidR="00CB53D4" w:rsidRPr="009D4085">
        <w:rPr>
          <w:rFonts w:ascii="Times New Roman" w:eastAsia="Times New Roman" w:hAnsi="Times New Roman" w:cs="Times New Roman"/>
          <w:color w:val="000000" w:themeColor="text1"/>
          <w:shd w:val="clear" w:color="auto" w:fill="FFFFFF"/>
          <w:lang w:eastAsia="zh-CN"/>
        </w:rPr>
        <w:t>.</w:t>
      </w:r>
      <w:r w:rsidR="008B00E6" w:rsidRPr="009D4085">
        <w:rPr>
          <w:rFonts w:ascii="Times New Roman" w:eastAsia="Times New Roman" w:hAnsi="Times New Roman" w:cs="Times New Roman"/>
          <w:color w:val="000000" w:themeColor="text1"/>
          <w:shd w:val="clear" w:color="auto" w:fill="FFFFFF"/>
          <w:lang w:eastAsia="zh-CN"/>
        </w:rPr>
        <w:t xml:space="preserve"> </w:t>
      </w:r>
      <w:r w:rsidR="00D946BA" w:rsidRPr="009D4085">
        <w:rPr>
          <w:rFonts w:ascii="Times New Roman" w:eastAsia="Times New Roman" w:hAnsi="Times New Roman" w:cs="Times New Roman"/>
          <w:color w:val="000000" w:themeColor="text1"/>
          <w:shd w:val="clear" w:color="auto" w:fill="FFFFFF"/>
          <w:lang w:eastAsia="zh-CN"/>
        </w:rPr>
        <w:t xml:space="preserve">We </w:t>
      </w:r>
      <w:r w:rsidR="00B626CA" w:rsidRPr="009D4085">
        <w:rPr>
          <w:rFonts w:ascii="Times New Roman" w:eastAsia="Times New Roman" w:hAnsi="Times New Roman" w:cs="Times New Roman"/>
          <w:color w:val="000000" w:themeColor="text1"/>
          <w:shd w:val="clear" w:color="auto" w:fill="FFFFFF"/>
          <w:lang w:eastAsia="zh-CN"/>
        </w:rPr>
        <w:t xml:space="preserve">found </w:t>
      </w:r>
      <w:r w:rsidR="0064535D" w:rsidRPr="009D4085">
        <w:rPr>
          <w:rFonts w:ascii="Times New Roman" w:eastAsia="Times New Roman" w:hAnsi="Times New Roman" w:cs="Times New Roman"/>
          <w:color w:val="000000" w:themeColor="text1"/>
          <w:shd w:val="clear" w:color="auto" w:fill="FFFFFF"/>
          <w:lang w:eastAsia="zh-CN"/>
        </w:rPr>
        <w:t xml:space="preserve">that </w:t>
      </w:r>
      <w:r w:rsidR="00D946BA" w:rsidRPr="009D4085">
        <w:rPr>
          <w:rFonts w:ascii="Times New Roman" w:eastAsia="Times New Roman" w:hAnsi="Times New Roman" w:cs="Times New Roman"/>
          <w:color w:val="000000" w:themeColor="text1"/>
          <w:shd w:val="clear" w:color="auto" w:fill="FFFFFF"/>
          <w:lang w:eastAsia="zh-CN"/>
        </w:rPr>
        <w:t>o</w:t>
      </w:r>
      <w:r w:rsidR="008D4133" w:rsidRPr="009D4085">
        <w:rPr>
          <w:rFonts w:ascii="Times New Roman" w:eastAsia="Times New Roman" w:hAnsi="Times New Roman" w:cs="Times New Roman"/>
          <w:color w:val="000000" w:themeColor="text1"/>
          <w:shd w:val="clear" w:color="auto" w:fill="FFFFFF"/>
          <w:lang w:eastAsia="zh-CN"/>
        </w:rPr>
        <w:t xml:space="preserve">nly </w:t>
      </w:r>
      <w:r w:rsidR="00481E92" w:rsidRPr="009D4085">
        <w:rPr>
          <w:rFonts w:ascii="Times New Roman" w:eastAsia="Times New Roman" w:hAnsi="Times New Roman" w:cs="Times New Roman"/>
          <w:color w:val="000000" w:themeColor="text1"/>
          <w:shd w:val="clear" w:color="auto" w:fill="FFFFFF"/>
          <w:lang w:eastAsia="zh-CN"/>
        </w:rPr>
        <w:t>29,372</w:t>
      </w:r>
      <w:r w:rsidR="003A5FDB" w:rsidRPr="009D4085">
        <w:rPr>
          <w:rFonts w:ascii="Times New Roman" w:eastAsia="Times New Roman" w:hAnsi="Times New Roman" w:cs="Times New Roman"/>
          <w:color w:val="000000" w:themeColor="text1"/>
          <w:shd w:val="clear" w:color="auto" w:fill="FFFFFF"/>
          <w:lang w:eastAsia="zh-CN"/>
        </w:rPr>
        <w:t xml:space="preserve"> out of </w:t>
      </w:r>
      <w:r w:rsidR="00481E92" w:rsidRPr="009D4085">
        <w:rPr>
          <w:rFonts w:ascii="Times New Roman" w:eastAsia="Times New Roman" w:hAnsi="Times New Roman" w:cs="Times New Roman"/>
          <w:color w:val="000000" w:themeColor="text1"/>
          <w:shd w:val="clear" w:color="auto" w:fill="FFFFFF"/>
          <w:lang w:eastAsia="zh-CN"/>
        </w:rPr>
        <w:t>350,969 (8.</w:t>
      </w:r>
      <w:r w:rsidR="00791915" w:rsidRPr="009D4085">
        <w:rPr>
          <w:rFonts w:ascii="Times New Roman" w:eastAsia="Times New Roman" w:hAnsi="Times New Roman" w:cs="Times New Roman"/>
          <w:color w:val="000000" w:themeColor="text1"/>
          <w:shd w:val="clear" w:color="auto" w:fill="FFFFFF"/>
          <w:lang w:eastAsia="zh-CN"/>
        </w:rPr>
        <w:t>37%</w:t>
      </w:r>
      <w:r w:rsidR="00E0147A" w:rsidRPr="009D4085">
        <w:rPr>
          <w:rFonts w:ascii="Times New Roman" w:eastAsia="Times New Roman" w:hAnsi="Times New Roman" w:cs="Times New Roman"/>
          <w:color w:val="000000" w:themeColor="text1"/>
          <w:shd w:val="clear" w:color="auto" w:fill="FFFFFF"/>
          <w:lang w:eastAsia="zh-CN"/>
        </w:rPr>
        <w:t xml:space="preserve"> </w:t>
      </w:r>
      <w:r w:rsidR="00E0147A" w:rsidRPr="009D4085">
        <w:rPr>
          <w:rFonts w:ascii="Times New Roman" w:hAnsi="Times New Roman" w:cs="Times New Roman"/>
          <w:color w:val="000000" w:themeColor="text1"/>
          <w:lang w:val="cs-CZ" w:eastAsia="zh-CN"/>
        </w:rPr>
        <w:t xml:space="preserve">in </w:t>
      </w:r>
      <w:r w:rsidR="00ED4A85" w:rsidRPr="009D4085">
        <w:rPr>
          <w:rFonts w:ascii="Times New Roman" w:hAnsi="Times New Roman" w:cs="Times New Roman"/>
          <w:color w:val="000000" w:themeColor="text1"/>
          <w:lang w:val="cs-CZ" w:eastAsia="zh-CN"/>
        </w:rPr>
        <w:t>total</w:t>
      </w:r>
      <w:r w:rsidR="00E0147A" w:rsidRPr="009D4085">
        <w:rPr>
          <w:rFonts w:ascii="Times New Roman" w:eastAsia="Times New Roman" w:hAnsi="Times New Roman" w:cs="Times New Roman"/>
          <w:color w:val="000000" w:themeColor="text1"/>
          <w:shd w:val="clear" w:color="auto" w:fill="FFFFFF"/>
          <w:lang w:eastAsia="zh-CN"/>
        </w:rPr>
        <w:t>;</w:t>
      </w:r>
      <w:r w:rsidR="00562B0C" w:rsidRPr="009D4085">
        <w:rPr>
          <w:rFonts w:ascii="Times New Roman" w:eastAsia="Times New Roman" w:hAnsi="Times New Roman" w:cs="Times New Roman"/>
          <w:color w:val="000000" w:themeColor="text1"/>
          <w:shd w:val="clear" w:color="auto" w:fill="FFFFFF"/>
          <w:lang w:eastAsia="zh-CN"/>
        </w:rPr>
        <w:t xml:space="preserve"> </w:t>
      </w:r>
      <w:r w:rsidR="005942AC" w:rsidRPr="009D4085">
        <w:rPr>
          <w:rFonts w:ascii="Times New Roman" w:eastAsia="Times New Roman" w:hAnsi="Times New Roman" w:cs="Times New Roman"/>
          <w:color w:val="000000" w:themeColor="text1"/>
          <w:shd w:val="clear" w:color="auto" w:fill="FFFFFF"/>
          <w:lang w:eastAsia="zh-CN"/>
        </w:rPr>
        <w:t xml:space="preserve">8.30% in </w:t>
      </w:r>
      <w:r w:rsidR="00984A9B" w:rsidRPr="009D4085">
        <w:rPr>
          <w:rFonts w:ascii="Times New Roman" w:eastAsia="Times New Roman" w:hAnsi="Times New Roman" w:cs="Times New Roman"/>
          <w:color w:val="000000" w:themeColor="text1"/>
          <w:shd w:val="clear" w:color="auto" w:fill="FFFFFF"/>
          <w:lang w:eastAsia="zh-CN"/>
        </w:rPr>
        <w:t>European</w:t>
      </w:r>
      <w:r w:rsidR="00E0147A" w:rsidRPr="009D4085">
        <w:rPr>
          <w:rFonts w:ascii="Times New Roman" w:eastAsia="Times New Roman" w:hAnsi="Times New Roman" w:cs="Times New Roman"/>
          <w:color w:val="000000" w:themeColor="text1"/>
          <w:shd w:val="clear" w:color="auto" w:fill="FFFFFF"/>
          <w:lang w:eastAsia="zh-CN"/>
        </w:rPr>
        <w:t>;</w:t>
      </w:r>
      <w:r w:rsidR="00984A9B" w:rsidRPr="009D4085">
        <w:rPr>
          <w:rFonts w:ascii="Times New Roman" w:eastAsia="Times New Roman" w:hAnsi="Times New Roman" w:cs="Times New Roman"/>
          <w:color w:val="000000" w:themeColor="text1"/>
          <w:shd w:val="clear" w:color="auto" w:fill="FFFFFF"/>
          <w:lang w:eastAsia="zh-CN"/>
        </w:rPr>
        <w:t xml:space="preserve"> and </w:t>
      </w:r>
      <w:r w:rsidR="00A407AA" w:rsidRPr="009D4085">
        <w:rPr>
          <w:rFonts w:ascii="Times New Roman" w:eastAsia="Times New Roman" w:hAnsi="Times New Roman" w:cs="Times New Roman"/>
          <w:color w:val="000000" w:themeColor="text1"/>
          <w:shd w:val="clear" w:color="auto" w:fill="FFFFFF"/>
          <w:lang w:val="is-IS" w:eastAsia="zh-CN"/>
        </w:rPr>
        <w:t>9.30% in African</w:t>
      </w:r>
      <w:r w:rsidR="00791915" w:rsidRPr="009D4085">
        <w:rPr>
          <w:rFonts w:ascii="Times New Roman" w:eastAsia="Times New Roman" w:hAnsi="Times New Roman" w:cs="Times New Roman"/>
          <w:color w:val="000000" w:themeColor="text1"/>
          <w:shd w:val="clear" w:color="auto" w:fill="FFFFFF"/>
          <w:lang w:eastAsia="zh-CN"/>
        </w:rPr>
        <w:t>) MHBs cover</w:t>
      </w:r>
      <w:r w:rsidR="006533D6" w:rsidRPr="009D4085">
        <w:rPr>
          <w:rFonts w:ascii="Times New Roman" w:eastAsia="Times New Roman" w:hAnsi="Times New Roman" w:cs="Times New Roman"/>
          <w:color w:val="000000" w:themeColor="text1"/>
          <w:shd w:val="clear" w:color="auto" w:fill="FFFFFF"/>
          <w:lang w:eastAsia="zh-CN"/>
        </w:rPr>
        <w:t>ed</w:t>
      </w:r>
      <w:r w:rsidR="00791915" w:rsidRPr="009D4085">
        <w:rPr>
          <w:rFonts w:ascii="Times New Roman" w:eastAsia="Times New Roman" w:hAnsi="Times New Roman" w:cs="Times New Roman"/>
          <w:color w:val="000000" w:themeColor="text1"/>
          <w:shd w:val="clear" w:color="auto" w:fill="FFFFFF"/>
          <w:lang w:eastAsia="zh-CN"/>
        </w:rPr>
        <w:t xml:space="preserve"> at least one </w:t>
      </w:r>
      <w:proofErr w:type="spellStart"/>
      <w:r w:rsidR="00791915" w:rsidRPr="009D4085">
        <w:rPr>
          <w:rFonts w:ascii="Times New Roman" w:eastAsia="Times New Roman" w:hAnsi="Times New Roman" w:cs="Times New Roman"/>
          <w:color w:val="000000" w:themeColor="text1"/>
          <w:shd w:val="clear" w:color="auto" w:fill="FFFFFF"/>
          <w:lang w:eastAsia="zh-CN"/>
        </w:rPr>
        <w:t>CpG</w:t>
      </w:r>
      <w:proofErr w:type="spellEnd"/>
      <w:r w:rsidR="00481E92" w:rsidRPr="009D4085">
        <w:rPr>
          <w:rFonts w:ascii="Times New Roman" w:eastAsia="Times New Roman" w:hAnsi="Times New Roman" w:cs="Times New Roman"/>
          <w:color w:val="000000" w:themeColor="text1"/>
          <w:shd w:val="clear" w:color="auto" w:fill="FFFFFF"/>
          <w:lang w:eastAsia="zh-CN"/>
        </w:rPr>
        <w:t xml:space="preserve"> site</w:t>
      </w:r>
      <w:r w:rsidR="00273780" w:rsidRPr="009D4085">
        <w:rPr>
          <w:rFonts w:ascii="Times New Roman" w:eastAsia="Times New Roman" w:hAnsi="Times New Roman" w:cs="Times New Roman"/>
          <w:color w:val="000000" w:themeColor="text1"/>
          <w:shd w:val="clear" w:color="auto" w:fill="FFFFFF"/>
          <w:lang w:eastAsia="zh-CN"/>
        </w:rPr>
        <w:t xml:space="preserve"> </w:t>
      </w:r>
      <w:r w:rsidR="00AD5847">
        <w:rPr>
          <w:rFonts w:ascii="Times New Roman" w:eastAsia="Times New Roman" w:hAnsi="Times New Roman" w:cs="Times New Roman"/>
          <w:color w:val="000000" w:themeColor="text1"/>
          <w:shd w:val="clear" w:color="auto" w:fill="FFFFFF"/>
          <w:lang w:eastAsia="zh-CN"/>
        </w:rPr>
        <w:t xml:space="preserve">in the </w:t>
      </w:r>
      <w:r w:rsidR="00AD5847" w:rsidRPr="009D4085">
        <w:rPr>
          <w:rFonts w:ascii="Times New Roman" w:eastAsia="Times New Roman" w:hAnsi="Times New Roman" w:cs="Times New Roman"/>
          <w:color w:val="000000" w:themeColor="text1"/>
          <w:shd w:val="clear" w:color="auto" w:fill="FFFFFF"/>
          <w:lang w:eastAsia="zh-CN"/>
        </w:rPr>
        <w:t>HM450K</w:t>
      </w:r>
      <w:r w:rsidR="00AD5847" w:rsidRPr="009D4085">
        <w:rPr>
          <w:rFonts w:ascii="Times New Roman" w:hAnsi="Times New Roman" w:cs="Times New Roman"/>
          <w:color w:val="000000" w:themeColor="text1"/>
          <w:lang w:eastAsia="zh-CN"/>
        </w:rPr>
        <w:t xml:space="preserve"> </w:t>
      </w:r>
      <w:r w:rsidR="00C05259">
        <w:rPr>
          <w:rFonts w:ascii="Times New Roman" w:hAnsi="Times New Roman" w:cs="Times New Roman"/>
          <w:color w:val="000000" w:themeColor="text1"/>
          <w:lang w:eastAsia="zh-CN"/>
        </w:rPr>
        <w:t xml:space="preserve">array </w:t>
      </w:r>
      <w:r w:rsidR="00273780" w:rsidRPr="009D4085">
        <w:rPr>
          <w:rFonts w:ascii="Times New Roman" w:hAnsi="Times New Roman" w:cs="Times New Roman"/>
          <w:color w:val="000000" w:themeColor="text1"/>
          <w:lang w:eastAsia="zh-CN"/>
        </w:rPr>
        <w:t xml:space="preserve">(Supplementary Table </w:t>
      </w:r>
      <w:r w:rsidR="00201232" w:rsidRPr="009D4085">
        <w:rPr>
          <w:rFonts w:ascii="Times New Roman" w:hAnsi="Times New Roman" w:cs="Times New Roman"/>
          <w:color w:val="000000" w:themeColor="text1"/>
          <w:lang w:eastAsia="zh-CN"/>
        </w:rPr>
        <w:t>1</w:t>
      </w:r>
      <w:r w:rsidR="000233D5" w:rsidRPr="009D4085">
        <w:rPr>
          <w:rFonts w:ascii="Times New Roman" w:hAnsi="Times New Roman" w:cs="Times New Roman"/>
          <w:color w:val="000000" w:themeColor="text1"/>
          <w:lang w:eastAsia="zh-CN"/>
        </w:rPr>
        <w:t>2</w:t>
      </w:r>
      <w:r w:rsidR="00273780" w:rsidRPr="009D4085">
        <w:rPr>
          <w:rFonts w:ascii="Times New Roman" w:hAnsi="Times New Roman" w:cs="Times New Roman"/>
          <w:color w:val="000000" w:themeColor="text1"/>
          <w:lang w:eastAsia="zh-CN"/>
        </w:rPr>
        <w:t>)</w:t>
      </w:r>
      <w:r w:rsidR="008A2AE0" w:rsidRPr="009D4085">
        <w:rPr>
          <w:rFonts w:ascii="Times New Roman" w:eastAsia="Times New Roman" w:hAnsi="Times New Roman" w:cs="Times New Roman"/>
          <w:color w:val="000000" w:themeColor="text1"/>
          <w:shd w:val="clear" w:color="auto" w:fill="FFFFFF"/>
          <w:lang w:eastAsia="zh-CN"/>
        </w:rPr>
        <w:t>, which was</w:t>
      </w:r>
      <w:r w:rsidR="002A48A5" w:rsidRPr="009D4085">
        <w:rPr>
          <w:rFonts w:ascii="Times New Roman" w:eastAsia="Times New Roman" w:hAnsi="Times New Roman" w:cs="Times New Roman"/>
          <w:color w:val="000000" w:themeColor="text1"/>
          <w:shd w:val="clear" w:color="auto" w:fill="FFFFFF"/>
          <w:lang w:eastAsia="zh-CN"/>
        </w:rPr>
        <w:t xml:space="preserve"> consistent with </w:t>
      </w:r>
      <w:r w:rsidR="00F84DC6" w:rsidRPr="009D4085">
        <w:rPr>
          <w:rFonts w:ascii="Times New Roman" w:eastAsia="Times New Roman" w:hAnsi="Times New Roman" w:cs="Times New Roman"/>
          <w:color w:val="000000" w:themeColor="text1"/>
          <w:shd w:val="clear" w:color="auto" w:fill="FFFFFF"/>
          <w:lang w:eastAsia="zh-CN"/>
        </w:rPr>
        <w:t xml:space="preserve">the result of </w:t>
      </w:r>
      <w:r w:rsidR="005739E2" w:rsidRPr="009D4085">
        <w:rPr>
          <w:rFonts w:ascii="Times New Roman" w:eastAsia="Times New Roman" w:hAnsi="Times New Roman" w:cs="Times New Roman"/>
          <w:color w:val="000000" w:themeColor="text1"/>
          <w:shd w:val="clear" w:color="auto" w:fill="FFFFFF"/>
          <w:lang w:eastAsia="zh-CN"/>
        </w:rPr>
        <w:t>a</w:t>
      </w:r>
      <w:r w:rsidR="00385AF2" w:rsidRPr="009D4085">
        <w:rPr>
          <w:rFonts w:ascii="Times New Roman" w:eastAsia="Times New Roman" w:hAnsi="Times New Roman" w:cs="Times New Roman"/>
          <w:color w:val="000000" w:themeColor="text1"/>
          <w:shd w:val="clear" w:color="auto" w:fill="FFFFFF"/>
          <w:lang w:eastAsia="zh-CN"/>
        </w:rPr>
        <w:t xml:space="preserve"> previous study</w:t>
      </w:r>
      <w:r w:rsidR="008B316A" w:rsidRPr="009D4085">
        <w:rPr>
          <w:rFonts w:ascii="Times New Roman" w:eastAsia="Times New Roman" w:hAnsi="Times New Roman" w:cs="Times New Roman"/>
          <w:color w:val="000000" w:themeColor="text1"/>
          <w:shd w:val="clear" w:color="auto" w:fill="FFFFFF"/>
          <w:lang w:eastAsia="zh-CN"/>
        </w:rPr>
        <w:t xml:space="preserve"> using </w:t>
      </w:r>
      <w:r w:rsidR="003A5FDB" w:rsidRPr="009D4085">
        <w:rPr>
          <w:rFonts w:ascii="Times New Roman" w:eastAsia="Times New Roman" w:hAnsi="Times New Roman" w:cs="Times New Roman"/>
          <w:color w:val="000000" w:themeColor="text1"/>
          <w:shd w:val="clear" w:color="auto" w:fill="FFFFFF"/>
          <w:lang w:eastAsia="zh-CN"/>
        </w:rPr>
        <w:t xml:space="preserve">differentially methylated regions (DMRs) </w:t>
      </w:r>
      <w:r w:rsidR="00AC6D04" w:rsidRPr="009D4085">
        <w:rPr>
          <w:rFonts w:ascii="Times New Roman" w:eastAsia="Times New Roman" w:hAnsi="Times New Roman" w:cs="Times New Roman"/>
          <w:color w:val="000000" w:themeColor="text1"/>
          <w:shd w:val="clear" w:color="auto" w:fill="FFFFFF"/>
          <w:lang w:eastAsia="zh-CN"/>
        </w:rPr>
        <w:fldChar w:fldCharType="begin" w:fldLock="1"/>
      </w:r>
      <w:r w:rsidR="00381862" w:rsidRPr="009D4085">
        <w:rPr>
          <w:rFonts w:ascii="Times New Roman" w:eastAsia="Times New Roman" w:hAnsi="Times New Roman" w:cs="Times New Roman"/>
          <w:color w:val="000000" w:themeColor="text1"/>
          <w:shd w:val="clear" w:color="auto" w:fill="FFFFFF"/>
          <w:lang w:eastAsia="zh-CN"/>
        </w:rPr>
        <w:instrText>ADDIN CSL_CITATION { "citationItems" : [ { "id" : "ITEM-1", "itemData" : { "DOI" : "10.1186/s13072-017-0144-2", "ISSN" : "1756-8935", "abstract" : "Background: There is increasing evidence for inter-individual methylation differences at CpG dinucleotides in the human genome, but the regional extent and function of these differences have not yet been studied in detail. For identifying regions of common methylation differences, we used whole genome bisulfite sequencing data of mono-cytes from five donors and a novel bioinformatic strategy. Results: We identified 157 differentially methylated regions (DMRs) with four or more CpGs, almost none of which has been described before. The DMRs fall into different chromatin states, where methylation is inversely correlated with active, but not repressive histone marks. However, methylation is not correlated with the expression of associated genes. High-resolution single nucleotide polymorphism (SNP) genotyping of the five donors revealed evidence for a role of cis-acting genetic variation in establishing methylation patterns. To validate this finding in a larger cohort, we performed genome-wide association studies (GWAS) using SNP genotypes and 450k array methylation data from blood samples of 1128 individuals. Only 30/157 (19%) DMRs include at least one 450k CpG, which shows that these arrays miss a large proportion of DNA methylation variation. In most cases, the GWAS peak overlapped the CpG position , and these regions are enriched for CREB group, NF-1, Sp100 and CTCF binding motifs. In two cases, there was tentative evidence for a trans-effect by KRAB zinc finger proteins. Conclusions: Allele-specific DNA methylation occurs in discrete chromosomal regions and is driven by genetic variation in cis and trans, but in general has little effect on gene expression.", "author" : [ { "dropping-particle" : "", "family" : "Schr\u00f6der", "given" : "Christopher", "non-dropping-particle" : "", "parse-names" : false, "suffix" : "" }, { "dropping-particle" : "", "family" : "Leit\u00e3o", "given" : "Elsa", "non-dropping-particle" : "", "parse-names" : false, "suffix" : "" }, { "dropping-particle" : "", "family" : "Wallner", "given" : "Stefan", "non-dropping-particle" : "", "parse-names" : false, "suffix" : "" }, { "dropping-particle" : "", "family" : "Schmitz", "given" : "Gerd", "non-dropping-particle" : "", "parse-names" : false, "suffix" : "" }, { "dropping-particle" : "", "family" : "Hitpass", "given" : "Ludger Klein", "non-dropping-particle" : "", "parse-names" : false, "suffix" : "" }, { "dropping-particle" : "", "family" : "Sinha", "given" : "Anupam", "non-dropping-particle" : "", "parse-names" : false, "suffix" : "" }, { "dropping-particle" : "", "family" : "J\u00f6ckel", "given" : "Karl Heinz", "non-dropping-particle" : "", "parse-names" : false, "suffix" : "" }, { "dropping-particle" : "", "family" : "Heimbach", "given" : "Stefanie Heilmann", "non-dropping-particle" : "", "parse-names" : false, "suffix" : "" }, { "dropping-particle" : "", "family" : "Hoffmann", "given" : "Per", "non-dropping-particle" : "", "parse-names" : false, "suffix" : "" }, { "dropping-particle" : "", "family" : "N\u00f6then", "given" : "Markus M", "non-dropping-particle" : "", "parse-names" : false, "suffix" : "" } ], "container-title" : "Epigenetics &amp; Chromatin", "id" : "ITEM-1", "issued" : { "date-parts" : [ [ "2017" ] ] }, "page" : "1-18", "title" : "Regions of common inter \u2011 individual DNA methylation differences in human monocytes : genetic basis and potential function", "type" : "article-journal" }, "uris" : [ "http://www.mendeley.com/documents/?uuid=6c7c6598-3bd1-42fc-8717-4fde4111ddc6" ] } ], "mendeley" : { "formattedCitation" : "[26]", "plainTextFormattedCitation" : "[26]", "previouslyFormattedCitation" : "[26]" }, "properties" : { "noteIndex" : 0 }, "schema" : "https://github.com/citation-style-language/schema/raw/master/csl-citation.json" }</w:instrText>
      </w:r>
      <w:r w:rsidR="00AC6D04" w:rsidRPr="009D4085">
        <w:rPr>
          <w:rFonts w:ascii="Times New Roman" w:eastAsia="Times New Roman" w:hAnsi="Times New Roman" w:cs="Times New Roman"/>
          <w:color w:val="000000" w:themeColor="text1"/>
          <w:shd w:val="clear" w:color="auto" w:fill="FFFFFF"/>
          <w:lang w:eastAsia="zh-CN"/>
        </w:rPr>
        <w:fldChar w:fldCharType="separate"/>
      </w:r>
      <w:r w:rsidR="00FB7D09" w:rsidRPr="009D4085">
        <w:rPr>
          <w:rFonts w:ascii="Times New Roman" w:eastAsia="Times New Roman" w:hAnsi="Times New Roman" w:cs="Times New Roman"/>
          <w:noProof/>
          <w:color w:val="000000" w:themeColor="text1"/>
          <w:shd w:val="clear" w:color="auto" w:fill="FFFFFF"/>
          <w:lang w:eastAsia="zh-CN"/>
        </w:rPr>
        <w:t>[26]</w:t>
      </w:r>
      <w:r w:rsidR="00AC6D04" w:rsidRPr="009D4085">
        <w:rPr>
          <w:rFonts w:ascii="Times New Roman" w:eastAsia="Times New Roman" w:hAnsi="Times New Roman" w:cs="Times New Roman"/>
          <w:color w:val="000000" w:themeColor="text1"/>
          <w:shd w:val="clear" w:color="auto" w:fill="FFFFFF"/>
          <w:lang w:eastAsia="zh-CN"/>
        </w:rPr>
        <w:fldChar w:fldCharType="end"/>
      </w:r>
      <w:r w:rsidR="00BF241F" w:rsidRPr="009D4085">
        <w:rPr>
          <w:rFonts w:ascii="Times New Roman" w:eastAsia="Times New Roman" w:hAnsi="Times New Roman" w:cs="Times New Roman"/>
          <w:color w:val="000000" w:themeColor="text1"/>
          <w:shd w:val="clear" w:color="auto" w:fill="FFFFFF"/>
          <w:lang w:eastAsia="zh-CN"/>
        </w:rPr>
        <w:t>.</w:t>
      </w:r>
      <w:r w:rsidR="00B60BA6" w:rsidRPr="009D4085">
        <w:rPr>
          <w:rFonts w:ascii="Times New Roman" w:eastAsia="Times New Roman" w:hAnsi="Times New Roman" w:cs="Times New Roman"/>
          <w:color w:val="000000" w:themeColor="text1"/>
          <w:shd w:val="clear" w:color="auto" w:fill="FFFFFF"/>
          <w:lang w:eastAsia="zh-CN"/>
        </w:rPr>
        <w:t xml:space="preserve"> </w:t>
      </w:r>
      <w:r w:rsidR="00AE7051" w:rsidRPr="009D4085">
        <w:rPr>
          <w:rFonts w:ascii="Times New Roman" w:eastAsia="Times New Roman" w:hAnsi="Times New Roman" w:cs="Times New Roman"/>
          <w:color w:val="000000" w:themeColor="text1"/>
          <w:shd w:val="clear" w:color="auto" w:fill="FFFFFF"/>
          <w:lang w:eastAsia="zh-CN"/>
        </w:rPr>
        <w:t xml:space="preserve">To </w:t>
      </w:r>
      <w:r w:rsidR="00944C83" w:rsidRPr="009D4085">
        <w:rPr>
          <w:rFonts w:ascii="Times New Roman" w:eastAsia="Times New Roman" w:hAnsi="Times New Roman" w:cs="Times New Roman"/>
          <w:color w:val="000000" w:themeColor="text1"/>
          <w:shd w:val="clear" w:color="auto" w:fill="FFFFFF"/>
          <w:lang w:eastAsia="zh-CN"/>
        </w:rPr>
        <w:t>en</w:t>
      </w:r>
      <w:r w:rsidR="00AE7051" w:rsidRPr="009D4085">
        <w:rPr>
          <w:rFonts w:ascii="Times New Roman" w:eastAsia="Times New Roman" w:hAnsi="Times New Roman" w:cs="Times New Roman"/>
          <w:color w:val="000000" w:themeColor="text1"/>
          <w:shd w:val="clear" w:color="auto" w:fill="FFFFFF"/>
          <w:lang w:eastAsia="zh-CN"/>
        </w:rPr>
        <w:t xml:space="preserve">sure that </w:t>
      </w:r>
      <w:r w:rsidR="00B50836" w:rsidRPr="009D4085">
        <w:rPr>
          <w:rFonts w:ascii="Times New Roman" w:eastAsia="Times New Roman" w:hAnsi="Times New Roman" w:cs="Times New Roman"/>
          <w:color w:val="000000" w:themeColor="text1"/>
          <w:shd w:val="clear" w:color="auto" w:fill="FFFFFF"/>
          <w:lang w:eastAsia="zh-CN"/>
        </w:rPr>
        <w:t>MHBs represent</w:t>
      </w:r>
      <w:r w:rsidR="00351BD8" w:rsidRPr="009D4085">
        <w:rPr>
          <w:rFonts w:ascii="Times New Roman" w:eastAsia="Times New Roman" w:hAnsi="Times New Roman" w:cs="Times New Roman"/>
          <w:color w:val="000000" w:themeColor="text1"/>
          <w:shd w:val="clear" w:color="auto" w:fill="FFFFFF"/>
          <w:lang w:eastAsia="zh-CN"/>
        </w:rPr>
        <w:t xml:space="preserve"> </w:t>
      </w:r>
      <w:r w:rsidR="00B50836" w:rsidRPr="009D4085">
        <w:rPr>
          <w:rFonts w:ascii="Times New Roman" w:eastAsia="Times New Roman" w:hAnsi="Times New Roman" w:cs="Times New Roman"/>
          <w:color w:val="000000" w:themeColor="text1"/>
          <w:shd w:val="clear" w:color="auto" w:fill="FFFFFF"/>
          <w:lang w:eastAsia="zh-CN"/>
        </w:rPr>
        <w:t xml:space="preserve">the </w:t>
      </w:r>
      <w:r w:rsidR="00640AD6" w:rsidRPr="009D4085">
        <w:rPr>
          <w:rFonts w:ascii="Times New Roman" w:eastAsia="Times New Roman" w:hAnsi="Times New Roman" w:cs="Times New Roman"/>
          <w:color w:val="000000" w:themeColor="text1"/>
          <w:shd w:val="clear" w:color="auto" w:fill="FFFFFF"/>
          <w:lang w:eastAsia="zh-CN"/>
        </w:rPr>
        <w:t xml:space="preserve">integrated methylation of </w:t>
      </w:r>
      <w:r w:rsidR="00294390" w:rsidRPr="009D4085">
        <w:rPr>
          <w:rFonts w:ascii="Times New Roman" w:eastAsia="Times New Roman" w:hAnsi="Times New Roman" w:cs="Times New Roman"/>
          <w:color w:val="000000" w:themeColor="text1"/>
          <w:shd w:val="clear" w:color="auto" w:fill="FFFFFF"/>
          <w:lang w:eastAsia="zh-CN"/>
        </w:rPr>
        <w:t>multiple</w:t>
      </w:r>
      <w:r w:rsidR="009D2285" w:rsidRPr="009D4085">
        <w:rPr>
          <w:rFonts w:ascii="Times New Roman" w:eastAsia="Times New Roman" w:hAnsi="Times New Roman" w:cs="Times New Roman"/>
          <w:color w:val="000000" w:themeColor="text1"/>
          <w:shd w:val="clear" w:color="auto" w:fill="FFFFFF"/>
          <w:lang w:eastAsia="zh-CN"/>
        </w:rPr>
        <w:t xml:space="preserve"> </w:t>
      </w:r>
      <w:proofErr w:type="spellStart"/>
      <w:r w:rsidR="00294390" w:rsidRPr="009D4085">
        <w:rPr>
          <w:rFonts w:ascii="Times New Roman" w:eastAsia="Times New Roman" w:hAnsi="Times New Roman" w:cs="Times New Roman"/>
          <w:color w:val="000000" w:themeColor="text1"/>
          <w:shd w:val="clear" w:color="auto" w:fill="FFFFFF"/>
          <w:lang w:eastAsia="zh-CN"/>
        </w:rPr>
        <w:t>CpGs</w:t>
      </w:r>
      <w:proofErr w:type="spellEnd"/>
      <w:r w:rsidR="00336E41" w:rsidRPr="009D4085">
        <w:rPr>
          <w:rFonts w:ascii="Times New Roman" w:eastAsia="Times New Roman" w:hAnsi="Times New Roman" w:cs="Times New Roman"/>
          <w:color w:val="000000" w:themeColor="text1"/>
          <w:shd w:val="clear" w:color="auto" w:fill="FFFFFF"/>
          <w:lang w:eastAsia="zh-CN"/>
        </w:rPr>
        <w:t xml:space="preserve">, </w:t>
      </w:r>
      <w:r w:rsidR="001E7319" w:rsidRPr="009D4085">
        <w:rPr>
          <w:rFonts w:ascii="Times New Roman" w:eastAsia="Times New Roman" w:hAnsi="Times New Roman" w:cs="Times New Roman"/>
          <w:color w:val="000000" w:themeColor="text1"/>
          <w:shd w:val="clear" w:color="auto" w:fill="FFFFFF"/>
          <w:lang w:eastAsia="zh-CN"/>
        </w:rPr>
        <w:t xml:space="preserve">only </w:t>
      </w:r>
      <w:r w:rsidR="00353366" w:rsidRPr="009D4085">
        <w:rPr>
          <w:rFonts w:ascii="Times New Roman" w:eastAsia="Times New Roman" w:hAnsi="Times New Roman" w:cs="Times New Roman"/>
          <w:color w:val="000000" w:themeColor="text1"/>
          <w:shd w:val="clear" w:color="auto" w:fill="FFFFFF"/>
          <w:lang w:eastAsia="zh-CN"/>
        </w:rPr>
        <w:t>3,928</w:t>
      </w:r>
      <w:r w:rsidR="00A02A0C" w:rsidRPr="009D4085">
        <w:rPr>
          <w:rFonts w:ascii="Times New Roman" w:eastAsia="Times New Roman" w:hAnsi="Times New Roman" w:cs="Times New Roman"/>
          <w:color w:val="000000" w:themeColor="text1"/>
          <w:shd w:val="clear" w:color="auto" w:fill="FFFFFF"/>
          <w:lang w:eastAsia="zh-CN"/>
        </w:rPr>
        <w:t xml:space="preserve"> out of </w:t>
      </w:r>
      <w:r w:rsidR="00353366" w:rsidRPr="009D4085">
        <w:rPr>
          <w:rFonts w:ascii="Times New Roman" w:eastAsia="Times New Roman" w:hAnsi="Times New Roman" w:cs="Times New Roman"/>
          <w:color w:val="000000" w:themeColor="text1"/>
          <w:shd w:val="clear" w:color="auto" w:fill="FFFFFF"/>
          <w:lang w:eastAsia="zh-CN"/>
        </w:rPr>
        <w:t xml:space="preserve">350,969 </w:t>
      </w:r>
      <w:r w:rsidR="00A02A0C" w:rsidRPr="009D4085">
        <w:rPr>
          <w:rFonts w:ascii="Times New Roman" w:eastAsia="Times New Roman" w:hAnsi="Times New Roman" w:cs="Times New Roman"/>
          <w:color w:val="000000" w:themeColor="text1"/>
          <w:shd w:val="clear" w:color="auto" w:fill="FFFFFF"/>
          <w:lang w:eastAsia="zh-CN"/>
        </w:rPr>
        <w:t xml:space="preserve">MHBs </w:t>
      </w:r>
      <w:r w:rsidR="00353366" w:rsidRPr="009D4085">
        <w:rPr>
          <w:rFonts w:ascii="Times New Roman" w:eastAsia="Times New Roman" w:hAnsi="Times New Roman" w:cs="Times New Roman"/>
          <w:color w:val="000000" w:themeColor="text1"/>
          <w:shd w:val="clear" w:color="auto" w:fill="FFFFFF"/>
          <w:lang w:eastAsia="zh-CN"/>
        </w:rPr>
        <w:t>(</w:t>
      </w:r>
      <w:r w:rsidR="004305D9" w:rsidRPr="009D4085">
        <w:rPr>
          <w:rFonts w:ascii="Times New Roman" w:eastAsia="Times New Roman" w:hAnsi="Times New Roman" w:cs="Times New Roman"/>
          <w:color w:val="000000" w:themeColor="text1"/>
          <w:shd w:val="clear" w:color="auto" w:fill="FFFFFF"/>
          <w:lang w:eastAsia="zh-CN"/>
        </w:rPr>
        <w:t>1.14%</w:t>
      </w:r>
      <w:r w:rsidR="00BD0906" w:rsidRPr="009D4085">
        <w:rPr>
          <w:rFonts w:ascii="Times New Roman" w:eastAsia="Times New Roman" w:hAnsi="Times New Roman" w:cs="Times New Roman"/>
          <w:color w:val="000000" w:themeColor="text1"/>
          <w:shd w:val="clear" w:color="auto" w:fill="FFFFFF"/>
          <w:lang w:eastAsia="zh-CN"/>
        </w:rPr>
        <w:t xml:space="preserve"> </w:t>
      </w:r>
      <w:r w:rsidR="00BD0906" w:rsidRPr="009D4085">
        <w:rPr>
          <w:rFonts w:ascii="Times New Roman" w:hAnsi="Times New Roman" w:cs="Times New Roman"/>
          <w:color w:val="000000" w:themeColor="text1"/>
          <w:lang w:val="cs-CZ" w:eastAsia="zh-CN"/>
        </w:rPr>
        <w:t xml:space="preserve">in </w:t>
      </w:r>
      <w:r w:rsidR="00A02A0C" w:rsidRPr="009D4085">
        <w:rPr>
          <w:rFonts w:ascii="Times New Roman" w:hAnsi="Times New Roman" w:cs="Times New Roman"/>
          <w:color w:val="000000" w:themeColor="text1"/>
          <w:lang w:val="cs-CZ" w:eastAsia="zh-CN"/>
        </w:rPr>
        <w:t>total</w:t>
      </w:r>
      <w:r w:rsidR="00BD0906" w:rsidRPr="009D4085">
        <w:rPr>
          <w:rFonts w:ascii="Times New Roman" w:eastAsia="Times New Roman" w:hAnsi="Times New Roman" w:cs="Times New Roman"/>
          <w:color w:val="000000" w:themeColor="text1"/>
          <w:shd w:val="clear" w:color="auto" w:fill="FFFFFF"/>
          <w:lang w:eastAsia="zh-CN"/>
        </w:rPr>
        <w:t>;</w:t>
      </w:r>
      <w:r w:rsidR="00095B43" w:rsidRPr="009D4085">
        <w:rPr>
          <w:rFonts w:ascii="Times New Roman" w:eastAsia="Times New Roman" w:hAnsi="Times New Roman" w:cs="Times New Roman"/>
          <w:color w:val="000000" w:themeColor="text1"/>
          <w:shd w:val="clear" w:color="auto" w:fill="FFFFFF"/>
          <w:lang w:eastAsia="zh-CN"/>
        </w:rPr>
        <w:t xml:space="preserve"> 1.10%</w:t>
      </w:r>
      <w:r w:rsidR="001C50E2" w:rsidRPr="009D4085">
        <w:rPr>
          <w:rFonts w:ascii="Times New Roman" w:eastAsia="Times New Roman" w:hAnsi="Times New Roman" w:cs="Times New Roman"/>
          <w:color w:val="000000" w:themeColor="text1"/>
          <w:shd w:val="clear" w:color="auto" w:fill="FFFFFF"/>
          <w:lang w:eastAsia="zh-CN"/>
        </w:rPr>
        <w:t xml:space="preserve"> in European</w:t>
      </w:r>
      <w:r w:rsidR="00BD0906" w:rsidRPr="009D4085">
        <w:rPr>
          <w:rFonts w:ascii="Times New Roman" w:eastAsia="Times New Roman" w:hAnsi="Times New Roman" w:cs="Times New Roman"/>
          <w:color w:val="000000" w:themeColor="text1"/>
          <w:shd w:val="clear" w:color="auto" w:fill="FFFFFF"/>
          <w:lang w:eastAsia="zh-CN"/>
        </w:rPr>
        <w:t>;</w:t>
      </w:r>
      <w:r w:rsidR="001C50E2" w:rsidRPr="009D4085">
        <w:rPr>
          <w:rFonts w:ascii="Times New Roman" w:eastAsia="Times New Roman" w:hAnsi="Times New Roman" w:cs="Times New Roman"/>
          <w:color w:val="000000" w:themeColor="text1"/>
          <w:shd w:val="clear" w:color="auto" w:fill="FFFFFF"/>
          <w:lang w:eastAsia="zh-CN"/>
        </w:rPr>
        <w:t xml:space="preserve"> and </w:t>
      </w:r>
      <w:r w:rsidR="00B25793" w:rsidRPr="009D4085">
        <w:rPr>
          <w:rFonts w:ascii="Times New Roman" w:eastAsia="Times New Roman" w:hAnsi="Times New Roman" w:cs="Times New Roman"/>
          <w:color w:val="000000" w:themeColor="text1"/>
          <w:shd w:val="clear" w:color="auto" w:fill="FFFFFF"/>
          <w:lang w:val="is-IS" w:eastAsia="zh-CN"/>
        </w:rPr>
        <w:t>1.28</w:t>
      </w:r>
      <w:r w:rsidR="001C50E2" w:rsidRPr="009D4085">
        <w:rPr>
          <w:rFonts w:ascii="Times New Roman" w:eastAsia="Times New Roman" w:hAnsi="Times New Roman" w:cs="Times New Roman"/>
          <w:color w:val="000000" w:themeColor="text1"/>
          <w:shd w:val="clear" w:color="auto" w:fill="FFFFFF"/>
          <w:lang w:val="is-IS" w:eastAsia="zh-CN"/>
        </w:rPr>
        <w:t>% in African</w:t>
      </w:r>
      <w:r w:rsidR="00353366" w:rsidRPr="009D4085">
        <w:rPr>
          <w:rFonts w:ascii="Times New Roman" w:eastAsia="Times New Roman" w:hAnsi="Times New Roman" w:cs="Times New Roman"/>
          <w:color w:val="000000" w:themeColor="text1"/>
          <w:shd w:val="clear" w:color="auto" w:fill="FFFFFF"/>
          <w:lang w:eastAsia="zh-CN"/>
        </w:rPr>
        <w:t xml:space="preserve">) </w:t>
      </w:r>
      <w:r w:rsidR="009912C2">
        <w:rPr>
          <w:rFonts w:ascii="Times New Roman" w:eastAsia="Times New Roman" w:hAnsi="Times New Roman" w:cs="Times New Roman"/>
          <w:color w:val="000000" w:themeColor="text1"/>
          <w:shd w:val="clear" w:color="auto" w:fill="FFFFFF"/>
          <w:lang w:eastAsia="zh-CN"/>
        </w:rPr>
        <w:t xml:space="preserve">that </w:t>
      </w:r>
      <w:r w:rsidR="001E7319" w:rsidRPr="009D4085">
        <w:rPr>
          <w:rFonts w:ascii="Times New Roman" w:eastAsia="Times New Roman" w:hAnsi="Times New Roman" w:cs="Times New Roman"/>
          <w:color w:val="000000" w:themeColor="text1"/>
          <w:shd w:val="clear" w:color="auto" w:fill="FFFFFF"/>
          <w:lang w:eastAsia="zh-CN"/>
        </w:rPr>
        <w:t xml:space="preserve">covered at least </w:t>
      </w:r>
      <w:r w:rsidR="007710CA" w:rsidRPr="009D4085">
        <w:rPr>
          <w:rFonts w:ascii="Times New Roman" w:eastAsia="Times New Roman" w:hAnsi="Times New Roman" w:cs="Times New Roman"/>
          <w:color w:val="000000" w:themeColor="text1"/>
          <w:shd w:val="clear" w:color="auto" w:fill="FFFFFF"/>
          <w:lang w:eastAsia="zh-CN"/>
        </w:rPr>
        <w:t>two</w:t>
      </w:r>
      <w:r w:rsidR="001E7319" w:rsidRPr="009D4085">
        <w:rPr>
          <w:rFonts w:ascii="Times New Roman" w:eastAsia="Times New Roman" w:hAnsi="Times New Roman" w:cs="Times New Roman"/>
          <w:color w:val="000000" w:themeColor="text1"/>
          <w:shd w:val="clear" w:color="auto" w:fill="FFFFFF"/>
          <w:lang w:eastAsia="zh-CN"/>
        </w:rPr>
        <w:t xml:space="preserve"> </w:t>
      </w:r>
      <w:proofErr w:type="spellStart"/>
      <w:r w:rsidR="001E7319" w:rsidRPr="009D4085">
        <w:rPr>
          <w:rFonts w:ascii="Times New Roman" w:eastAsia="Times New Roman" w:hAnsi="Times New Roman" w:cs="Times New Roman"/>
          <w:color w:val="000000" w:themeColor="text1"/>
          <w:shd w:val="clear" w:color="auto" w:fill="FFFFFF"/>
          <w:lang w:eastAsia="zh-CN"/>
        </w:rPr>
        <w:t>CpG</w:t>
      </w:r>
      <w:proofErr w:type="spellEnd"/>
      <w:r w:rsidR="001E7319" w:rsidRPr="009D4085">
        <w:rPr>
          <w:rFonts w:ascii="Times New Roman" w:eastAsia="Times New Roman" w:hAnsi="Times New Roman" w:cs="Times New Roman"/>
          <w:color w:val="000000" w:themeColor="text1"/>
          <w:shd w:val="clear" w:color="auto" w:fill="FFFFFF"/>
          <w:lang w:eastAsia="zh-CN"/>
        </w:rPr>
        <w:t xml:space="preserve"> site</w:t>
      </w:r>
      <w:r w:rsidR="0000437A" w:rsidRPr="009D4085">
        <w:rPr>
          <w:rFonts w:ascii="Times New Roman" w:eastAsia="Times New Roman" w:hAnsi="Times New Roman" w:cs="Times New Roman"/>
          <w:color w:val="000000" w:themeColor="text1"/>
          <w:shd w:val="clear" w:color="auto" w:fill="FFFFFF"/>
          <w:lang w:eastAsia="zh-CN"/>
        </w:rPr>
        <w:t xml:space="preserve">s </w:t>
      </w:r>
      <w:proofErr w:type="gramStart"/>
      <w:r w:rsidR="0000437A" w:rsidRPr="009D4085">
        <w:rPr>
          <w:rFonts w:ascii="Times New Roman" w:eastAsia="Times New Roman" w:hAnsi="Times New Roman" w:cs="Times New Roman"/>
          <w:color w:val="000000" w:themeColor="text1"/>
          <w:shd w:val="clear" w:color="auto" w:fill="FFFFFF"/>
          <w:lang w:eastAsia="zh-CN"/>
        </w:rPr>
        <w:t xml:space="preserve">were </w:t>
      </w:r>
      <w:r w:rsidR="007712CA" w:rsidRPr="009D4085">
        <w:rPr>
          <w:rFonts w:ascii="Times New Roman" w:eastAsia="Times New Roman" w:hAnsi="Times New Roman" w:cs="Times New Roman"/>
          <w:color w:val="000000" w:themeColor="text1"/>
          <w:shd w:val="clear" w:color="auto" w:fill="FFFFFF"/>
          <w:lang w:eastAsia="zh-CN"/>
        </w:rPr>
        <w:t>kept</w:t>
      </w:r>
      <w:proofErr w:type="gramEnd"/>
      <w:r w:rsidR="00A02A0C" w:rsidRPr="009D4085">
        <w:rPr>
          <w:rFonts w:ascii="Times New Roman" w:eastAsia="Times New Roman" w:hAnsi="Times New Roman" w:cs="Times New Roman"/>
          <w:color w:val="000000" w:themeColor="text1"/>
          <w:shd w:val="clear" w:color="auto" w:fill="FFFFFF"/>
          <w:lang w:eastAsia="zh-CN"/>
        </w:rPr>
        <w:t xml:space="preserve"> for further analyse</w:t>
      </w:r>
      <w:r w:rsidR="00FF346B" w:rsidRPr="009D4085">
        <w:rPr>
          <w:rFonts w:ascii="Times New Roman" w:eastAsia="Times New Roman" w:hAnsi="Times New Roman" w:cs="Times New Roman"/>
          <w:color w:val="000000" w:themeColor="text1"/>
          <w:shd w:val="clear" w:color="auto" w:fill="FFFFFF"/>
          <w:lang w:eastAsia="zh-CN"/>
        </w:rPr>
        <w:t>s</w:t>
      </w:r>
      <w:r w:rsidR="007D25D5" w:rsidRPr="009D4085">
        <w:rPr>
          <w:rFonts w:ascii="Times New Roman" w:eastAsia="Times New Roman" w:hAnsi="Times New Roman" w:cs="Times New Roman"/>
          <w:color w:val="000000" w:themeColor="text1"/>
          <w:shd w:val="clear" w:color="auto" w:fill="FFFFFF"/>
          <w:lang w:eastAsia="zh-CN"/>
        </w:rPr>
        <w:t>.</w:t>
      </w:r>
      <w:r w:rsidR="00981CFF" w:rsidRPr="009D4085">
        <w:rPr>
          <w:rFonts w:ascii="Times New Roman" w:eastAsia="Times New Roman" w:hAnsi="Times New Roman" w:cs="Times New Roman"/>
          <w:color w:val="000000" w:themeColor="text1"/>
          <w:shd w:val="clear" w:color="auto" w:fill="FFFFFF"/>
          <w:lang w:eastAsia="zh-CN"/>
        </w:rPr>
        <w:t xml:space="preserve"> </w:t>
      </w:r>
      <w:r w:rsidR="00B16637" w:rsidRPr="009D4085">
        <w:rPr>
          <w:rFonts w:ascii="Times New Roman" w:hAnsi="Times New Roman" w:cs="Times New Roman"/>
          <w:bCs/>
          <w:color w:val="000000" w:themeColor="text1"/>
          <w:lang w:eastAsia="zh-CN"/>
        </w:rPr>
        <w:t>Given</w:t>
      </w:r>
      <w:r w:rsidR="00EA1495" w:rsidRPr="009D4085">
        <w:rPr>
          <w:rFonts w:ascii="Times New Roman" w:hAnsi="Times New Roman" w:cs="Times New Roman"/>
          <w:bCs/>
          <w:color w:val="000000" w:themeColor="text1"/>
          <w:lang w:eastAsia="zh-CN"/>
        </w:rPr>
        <w:t xml:space="preserve"> </w:t>
      </w:r>
      <w:r w:rsidR="00984489" w:rsidRPr="009D4085">
        <w:rPr>
          <w:rFonts w:ascii="Times New Roman" w:hAnsi="Times New Roman" w:cs="Times New Roman"/>
          <w:bCs/>
          <w:color w:val="000000" w:themeColor="text1"/>
          <w:lang w:eastAsia="zh-CN"/>
        </w:rPr>
        <w:t>that</w:t>
      </w:r>
      <w:r w:rsidR="00FD31FD" w:rsidRPr="009D4085">
        <w:rPr>
          <w:rFonts w:ascii="Times New Roman" w:hAnsi="Times New Roman" w:cs="Times New Roman"/>
          <w:bCs/>
          <w:color w:val="000000" w:themeColor="text1"/>
          <w:lang w:eastAsia="zh-CN"/>
        </w:rPr>
        <w:t xml:space="preserve"> </w:t>
      </w:r>
      <w:r w:rsidR="00EA1495" w:rsidRPr="009D4085">
        <w:rPr>
          <w:rFonts w:ascii="Times New Roman" w:hAnsi="Times New Roman" w:cs="Times New Roman"/>
          <w:bCs/>
          <w:color w:val="000000" w:themeColor="text1"/>
          <w:lang w:eastAsia="zh-CN"/>
        </w:rPr>
        <w:t xml:space="preserve">MHL </w:t>
      </w:r>
      <w:proofErr w:type="gramStart"/>
      <w:r w:rsidR="00A02A0C" w:rsidRPr="009D4085">
        <w:rPr>
          <w:rFonts w:ascii="Times New Roman" w:hAnsi="Times New Roman" w:cs="Times New Roman"/>
          <w:bCs/>
          <w:color w:val="000000" w:themeColor="text1"/>
          <w:lang w:eastAsia="zh-CN"/>
        </w:rPr>
        <w:t>is</w:t>
      </w:r>
      <w:r w:rsidR="00B3435E" w:rsidRPr="009D4085">
        <w:rPr>
          <w:rFonts w:ascii="Times New Roman" w:hAnsi="Times New Roman" w:cs="Times New Roman"/>
          <w:bCs/>
          <w:color w:val="000000" w:themeColor="text1"/>
          <w:lang w:eastAsia="zh-CN"/>
        </w:rPr>
        <w:t xml:space="preserve"> designed</w:t>
      </w:r>
      <w:proofErr w:type="gramEnd"/>
      <w:r w:rsidR="00B3435E" w:rsidRPr="009D4085">
        <w:rPr>
          <w:rFonts w:ascii="Times New Roman" w:hAnsi="Times New Roman" w:cs="Times New Roman"/>
          <w:bCs/>
          <w:color w:val="000000" w:themeColor="text1"/>
          <w:lang w:eastAsia="zh-CN"/>
        </w:rPr>
        <w:t xml:space="preserve"> </w:t>
      </w:r>
      <w:r w:rsidR="00A02A0C" w:rsidRPr="009D4085">
        <w:rPr>
          <w:rFonts w:ascii="Times New Roman" w:hAnsi="Times New Roman" w:cs="Times New Roman"/>
          <w:bCs/>
          <w:color w:val="000000" w:themeColor="text1"/>
          <w:lang w:eastAsia="zh-CN"/>
        </w:rPr>
        <w:t>to</w:t>
      </w:r>
      <w:r w:rsidR="00B3435E" w:rsidRPr="009D4085">
        <w:rPr>
          <w:rFonts w:ascii="Times New Roman" w:hAnsi="Times New Roman" w:cs="Times New Roman"/>
          <w:bCs/>
          <w:color w:val="000000" w:themeColor="text1"/>
          <w:lang w:eastAsia="zh-CN"/>
        </w:rPr>
        <w:t xml:space="preserve"> calculat</w:t>
      </w:r>
      <w:r w:rsidR="00A02A0C" w:rsidRPr="009D4085">
        <w:rPr>
          <w:rFonts w:ascii="Times New Roman" w:hAnsi="Times New Roman" w:cs="Times New Roman"/>
          <w:bCs/>
          <w:color w:val="000000" w:themeColor="text1"/>
          <w:lang w:eastAsia="zh-CN"/>
        </w:rPr>
        <w:t>e</w:t>
      </w:r>
      <w:r w:rsidR="00B3435E" w:rsidRPr="009D4085">
        <w:rPr>
          <w:rFonts w:ascii="Times New Roman" w:hAnsi="Times New Roman" w:cs="Times New Roman"/>
          <w:bCs/>
          <w:color w:val="000000" w:themeColor="text1"/>
          <w:lang w:eastAsia="zh-CN"/>
        </w:rPr>
        <w:t xml:space="preserve"> MHB methylation </w:t>
      </w:r>
      <w:r w:rsidR="00F709C3" w:rsidRPr="009D4085">
        <w:rPr>
          <w:rFonts w:ascii="Times New Roman" w:hAnsi="Times New Roman" w:cs="Times New Roman"/>
          <w:bCs/>
          <w:color w:val="000000" w:themeColor="text1"/>
          <w:lang w:eastAsia="zh-CN"/>
        </w:rPr>
        <w:t xml:space="preserve">levels </w:t>
      </w:r>
      <w:r w:rsidR="00836866" w:rsidRPr="009D4085">
        <w:rPr>
          <w:rFonts w:ascii="Times New Roman" w:hAnsi="Times New Roman" w:cs="Times New Roman"/>
          <w:bCs/>
          <w:color w:val="000000" w:themeColor="text1"/>
          <w:lang w:eastAsia="zh-CN"/>
        </w:rPr>
        <w:t>in</w:t>
      </w:r>
      <w:r w:rsidR="00B3435E" w:rsidRPr="009D4085">
        <w:rPr>
          <w:rFonts w:ascii="Times New Roman" w:hAnsi="Times New Roman" w:cs="Times New Roman"/>
          <w:bCs/>
          <w:color w:val="000000" w:themeColor="text1"/>
          <w:lang w:eastAsia="zh-CN"/>
        </w:rPr>
        <w:t xml:space="preserve"> </w:t>
      </w:r>
      <w:r w:rsidR="00B3435E" w:rsidRPr="009D4085">
        <w:rPr>
          <w:rFonts w:ascii="Times New Roman" w:hAnsi="Times New Roman" w:cs="Times New Roman"/>
          <w:color w:val="000000" w:themeColor="text1"/>
          <w:lang w:eastAsia="zh-CN"/>
        </w:rPr>
        <w:t xml:space="preserve">bisulfite sequencing </w:t>
      </w:r>
      <w:r w:rsidR="00817C86">
        <w:rPr>
          <w:rFonts w:ascii="Times New Roman" w:hAnsi="Times New Roman" w:cs="Times New Roman"/>
          <w:color w:val="000000" w:themeColor="text1"/>
          <w:lang w:eastAsia="zh-CN"/>
        </w:rPr>
        <w:t>but not array</w:t>
      </w:r>
      <w:r w:rsidR="00D14C1C" w:rsidRPr="009D4085">
        <w:rPr>
          <w:rFonts w:ascii="Times New Roman" w:hAnsi="Times New Roman" w:cs="Times New Roman"/>
          <w:color w:val="000000" w:themeColor="text1"/>
          <w:lang w:eastAsia="zh-CN"/>
        </w:rPr>
        <w:t xml:space="preserve"> data sets</w:t>
      </w:r>
      <w:r w:rsidR="00253CE6" w:rsidRPr="009D4085">
        <w:rPr>
          <w:rFonts w:ascii="Times New Roman" w:hAnsi="Times New Roman" w:cs="Times New Roman"/>
          <w:color w:val="000000" w:themeColor="text1"/>
          <w:lang w:eastAsia="zh-CN"/>
        </w:rPr>
        <w:t xml:space="preserve">, </w:t>
      </w:r>
      <w:r w:rsidR="00122C92" w:rsidRPr="009D4085">
        <w:rPr>
          <w:rFonts w:ascii="Times New Roman" w:hAnsi="Times New Roman" w:cs="Times New Roman"/>
          <w:color w:val="000000" w:themeColor="text1"/>
          <w:lang w:eastAsia="zh-CN"/>
        </w:rPr>
        <w:t>we treated</w:t>
      </w:r>
      <w:r w:rsidR="00297BCE" w:rsidRPr="009D4085">
        <w:rPr>
          <w:rFonts w:ascii="Times New Roman" w:hAnsi="Times New Roman" w:cs="Times New Roman"/>
          <w:color w:val="000000" w:themeColor="text1"/>
          <w:lang w:eastAsia="zh-CN"/>
        </w:rPr>
        <w:t xml:space="preserve"> the</w:t>
      </w:r>
      <w:r w:rsidR="00E609CD" w:rsidRPr="009D4085">
        <w:rPr>
          <w:rFonts w:ascii="Times New Roman" w:hAnsi="Times New Roman" w:cs="Times New Roman"/>
          <w:color w:val="000000" w:themeColor="text1"/>
          <w:lang w:eastAsia="zh-CN"/>
        </w:rPr>
        <w:t xml:space="preserve"> average </w:t>
      </w:r>
      <w:r w:rsidR="000371EC" w:rsidRPr="009D4085">
        <w:rPr>
          <w:rFonts w:ascii="Times New Roman" w:hAnsi="Times New Roman" w:cs="Times New Roman"/>
          <w:color w:val="000000" w:themeColor="text1"/>
          <w:lang w:eastAsia="zh-CN"/>
        </w:rPr>
        <w:t xml:space="preserve">methylation </w:t>
      </w:r>
      <w:r w:rsidR="00E609CD" w:rsidRPr="009D4085">
        <w:rPr>
          <w:rFonts w:ascii="Times New Roman" w:hAnsi="Times New Roman" w:cs="Times New Roman"/>
          <w:color w:val="000000" w:themeColor="text1"/>
          <w:lang w:eastAsia="zh-CN"/>
        </w:rPr>
        <w:t>value</w:t>
      </w:r>
      <w:r w:rsidR="001E2764" w:rsidRPr="009D4085">
        <w:rPr>
          <w:rFonts w:ascii="Times New Roman" w:hAnsi="Times New Roman" w:cs="Times New Roman"/>
          <w:color w:val="000000" w:themeColor="text1"/>
          <w:lang w:eastAsia="zh-CN"/>
        </w:rPr>
        <w:t>s</w:t>
      </w:r>
      <w:r w:rsidR="00E609CD" w:rsidRPr="009D4085">
        <w:rPr>
          <w:rFonts w:ascii="Times New Roman" w:hAnsi="Times New Roman" w:cs="Times New Roman"/>
          <w:color w:val="000000" w:themeColor="text1"/>
          <w:lang w:eastAsia="zh-CN"/>
        </w:rPr>
        <w:t xml:space="preserve"> of multiple </w:t>
      </w:r>
      <w:proofErr w:type="spellStart"/>
      <w:r w:rsidR="00E609CD" w:rsidRPr="009D4085">
        <w:rPr>
          <w:rFonts w:ascii="Times New Roman" w:hAnsi="Times New Roman" w:cs="Times New Roman"/>
          <w:color w:val="000000" w:themeColor="text1"/>
          <w:lang w:eastAsia="zh-CN"/>
        </w:rPr>
        <w:t>CpG</w:t>
      </w:r>
      <w:proofErr w:type="spellEnd"/>
      <w:r w:rsidR="00E609CD" w:rsidRPr="009D4085">
        <w:rPr>
          <w:rFonts w:ascii="Times New Roman" w:hAnsi="Times New Roman" w:cs="Times New Roman"/>
          <w:color w:val="000000" w:themeColor="text1"/>
          <w:lang w:eastAsia="zh-CN"/>
        </w:rPr>
        <w:t xml:space="preserve"> sites </w:t>
      </w:r>
      <w:r w:rsidR="001F0C60" w:rsidRPr="009D4085">
        <w:rPr>
          <w:rFonts w:ascii="Times New Roman" w:hAnsi="Times New Roman" w:cs="Times New Roman"/>
          <w:color w:val="000000" w:themeColor="text1"/>
          <w:lang w:eastAsia="zh-CN"/>
        </w:rPr>
        <w:t>with</w:t>
      </w:r>
      <w:r w:rsidR="00E609CD" w:rsidRPr="009D4085">
        <w:rPr>
          <w:rFonts w:ascii="Times New Roman" w:hAnsi="Times New Roman" w:cs="Times New Roman"/>
          <w:color w:val="000000" w:themeColor="text1"/>
          <w:lang w:eastAsia="zh-CN"/>
        </w:rPr>
        <w:t xml:space="preserve">in </w:t>
      </w:r>
      <w:r w:rsidR="00BB5980" w:rsidRPr="009D4085">
        <w:rPr>
          <w:rFonts w:ascii="Times New Roman" w:hAnsi="Times New Roman" w:cs="Times New Roman"/>
          <w:color w:val="000000" w:themeColor="text1"/>
          <w:lang w:eastAsia="zh-CN"/>
        </w:rPr>
        <w:t>each</w:t>
      </w:r>
      <w:r w:rsidR="00722CE3" w:rsidRPr="009D4085">
        <w:rPr>
          <w:rFonts w:ascii="Times New Roman" w:hAnsi="Times New Roman" w:cs="Times New Roman"/>
          <w:color w:val="000000" w:themeColor="text1"/>
          <w:lang w:eastAsia="zh-CN"/>
        </w:rPr>
        <w:t xml:space="preserve"> </w:t>
      </w:r>
      <w:r w:rsidR="008E4B56" w:rsidRPr="009D4085">
        <w:rPr>
          <w:rFonts w:ascii="Times New Roman" w:hAnsi="Times New Roman" w:cs="Times New Roman"/>
          <w:color w:val="000000" w:themeColor="text1"/>
          <w:lang w:eastAsia="zh-CN"/>
        </w:rPr>
        <w:t>block</w:t>
      </w:r>
      <w:r w:rsidR="00847FCE" w:rsidRPr="009D4085">
        <w:rPr>
          <w:rFonts w:ascii="Times New Roman" w:hAnsi="Times New Roman" w:cs="Times New Roman"/>
          <w:color w:val="000000" w:themeColor="text1"/>
          <w:lang w:eastAsia="zh-CN"/>
        </w:rPr>
        <w:t xml:space="preserve"> </w:t>
      </w:r>
      <w:r w:rsidR="00135190" w:rsidRPr="009D4085">
        <w:rPr>
          <w:rFonts w:ascii="Times New Roman" w:hAnsi="Times New Roman" w:cs="Times New Roman"/>
          <w:color w:val="000000" w:themeColor="text1"/>
          <w:lang w:eastAsia="zh-CN"/>
        </w:rPr>
        <w:t xml:space="preserve">as </w:t>
      </w:r>
      <w:r w:rsidR="00A02A0C" w:rsidRPr="009D4085">
        <w:rPr>
          <w:rFonts w:ascii="Times New Roman" w:hAnsi="Times New Roman" w:cs="Times New Roman"/>
          <w:color w:val="000000" w:themeColor="text1"/>
          <w:lang w:eastAsia="zh-CN"/>
        </w:rPr>
        <w:t xml:space="preserve">the </w:t>
      </w:r>
      <w:r w:rsidR="00135190" w:rsidRPr="009D4085">
        <w:rPr>
          <w:rFonts w:ascii="Times New Roman" w:hAnsi="Times New Roman" w:cs="Times New Roman"/>
          <w:color w:val="000000" w:themeColor="text1"/>
          <w:lang w:eastAsia="zh-CN"/>
        </w:rPr>
        <w:t>MHB methylation</w:t>
      </w:r>
      <w:r w:rsidR="00095ECF" w:rsidRPr="009D4085">
        <w:rPr>
          <w:rFonts w:ascii="Times New Roman" w:hAnsi="Times New Roman" w:cs="Times New Roman"/>
          <w:color w:val="000000" w:themeColor="text1"/>
          <w:lang w:eastAsia="zh-CN"/>
        </w:rPr>
        <w:t xml:space="preserve"> levels</w:t>
      </w:r>
      <w:r w:rsidR="005502DA" w:rsidRPr="009D4085">
        <w:rPr>
          <w:rFonts w:ascii="Times New Roman" w:hAnsi="Times New Roman" w:cs="Times New Roman"/>
          <w:color w:val="000000" w:themeColor="text1"/>
          <w:lang w:eastAsia="zh-CN"/>
        </w:rPr>
        <w:t>.</w:t>
      </w:r>
    </w:p>
    <w:p w14:paraId="3BA4091E" w14:textId="438AAFB3" w:rsidR="004F4388" w:rsidRPr="009D4085" w:rsidRDefault="00CC6BF3" w:rsidP="009D4085">
      <w:pPr>
        <w:spacing w:after="120" w:line="480" w:lineRule="auto"/>
        <w:ind w:firstLine="288"/>
        <w:jc w:val="both"/>
        <w:rPr>
          <w:rFonts w:ascii="Times New Roman" w:eastAsia="Times New Roman" w:hAnsi="Times New Roman" w:cs="Times New Roman"/>
          <w:color w:val="000000" w:themeColor="text1"/>
          <w:lang w:eastAsia="zh-CN"/>
        </w:rPr>
      </w:pPr>
      <w:r w:rsidRPr="009D4085">
        <w:rPr>
          <w:rFonts w:ascii="Times New Roman" w:eastAsia="Times New Roman" w:hAnsi="Times New Roman" w:cs="Times New Roman"/>
          <w:color w:val="000000" w:themeColor="text1"/>
          <w:lang w:eastAsia="zh-CN"/>
        </w:rPr>
        <w:t>W</w:t>
      </w:r>
      <w:r w:rsidR="00954AD5" w:rsidRPr="009D4085">
        <w:rPr>
          <w:rFonts w:ascii="Times New Roman" w:eastAsia="Times New Roman" w:hAnsi="Times New Roman" w:cs="Times New Roman"/>
          <w:color w:val="000000" w:themeColor="text1"/>
          <w:lang w:eastAsia="zh-CN"/>
        </w:rPr>
        <w:t xml:space="preserve">e </w:t>
      </w:r>
      <w:r w:rsidRPr="009D4085">
        <w:rPr>
          <w:rFonts w:ascii="Times New Roman" w:eastAsia="Times New Roman" w:hAnsi="Times New Roman" w:cs="Times New Roman"/>
          <w:color w:val="000000" w:themeColor="text1"/>
          <w:lang w:eastAsia="zh-CN"/>
        </w:rPr>
        <w:t xml:space="preserve">first </w:t>
      </w:r>
      <w:r w:rsidR="00A02A0C" w:rsidRPr="009D4085">
        <w:rPr>
          <w:rFonts w:ascii="Times New Roman" w:eastAsia="Times New Roman" w:hAnsi="Times New Roman" w:cs="Times New Roman"/>
          <w:color w:val="000000" w:themeColor="text1"/>
          <w:lang w:eastAsia="zh-CN"/>
        </w:rPr>
        <w:t xml:space="preserve">performed </w:t>
      </w:r>
      <w:r w:rsidR="00A534B4" w:rsidRPr="009D4085">
        <w:rPr>
          <w:rFonts w:ascii="Times New Roman" w:eastAsia="Times New Roman" w:hAnsi="Times New Roman" w:cs="Times New Roman"/>
          <w:color w:val="000000" w:themeColor="text1"/>
          <w:lang w:eastAsia="zh-CN"/>
        </w:rPr>
        <w:t>haplotype-based analysis</w:t>
      </w:r>
      <w:r w:rsidR="00884A3C" w:rsidRPr="009D4085">
        <w:rPr>
          <w:rFonts w:ascii="Times New Roman" w:eastAsia="Times New Roman" w:hAnsi="Times New Roman" w:cs="Times New Roman"/>
          <w:color w:val="000000" w:themeColor="text1"/>
          <w:lang w:eastAsia="zh-CN"/>
        </w:rPr>
        <w:t xml:space="preserve"> i</w:t>
      </w:r>
      <w:r w:rsidR="00A534B4" w:rsidRPr="009D4085">
        <w:rPr>
          <w:rFonts w:ascii="Times New Roman" w:eastAsia="Times New Roman" w:hAnsi="Times New Roman" w:cs="Times New Roman"/>
          <w:color w:val="000000" w:themeColor="text1"/>
          <w:lang w:eastAsia="zh-CN"/>
        </w:rPr>
        <w:t>n</w:t>
      </w:r>
      <w:r w:rsidR="009E6D21" w:rsidRPr="009D4085">
        <w:rPr>
          <w:rFonts w:ascii="Times New Roman" w:eastAsia="Times New Roman" w:hAnsi="Times New Roman" w:cs="Times New Roman"/>
          <w:color w:val="000000" w:themeColor="text1"/>
          <w:lang w:eastAsia="zh-CN"/>
        </w:rPr>
        <w:t xml:space="preserve"> data</w:t>
      </w:r>
      <w:r w:rsidR="00D91B1C" w:rsidRPr="009D4085">
        <w:rPr>
          <w:rFonts w:ascii="Times New Roman" w:eastAsia="Times New Roman" w:hAnsi="Times New Roman" w:cs="Times New Roman"/>
          <w:color w:val="000000" w:themeColor="text1"/>
          <w:lang w:eastAsia="zh-CN"/>
        </w:rPr>
        <w:t xml:space="preserve"> from </w:t>
      </w:r>
      <w:r w:rsidR="008A5E98" w:rsidRPr="009D4085">
        <w:rPr>
          <w:rFonts w:ascii="Times New Roman" w:eastAsia="Times New Roman" w:hAnsi="Times New Roman" w:cs="Times New Roman"/>
          <w:color w:val="000000" w:themeColor="text1"/>
          <w:lang w:eastAsia="zh-CN"/>
        </w:rPr>
        <w:t>LCLs</w:t>
      </w:r>
      <w:r w:rsidR="00FD474F" w:rsidRPr="009D4085">
        <w:rPr>
          <w:rFonts w:ascii="Times New Roman" w:eastAsia="Times New Roman" w:hAnsi="Times New Roman" w:cs="Times New Roman"/>
          <w:color w:val="000000" w:themeColor="text1"/>
          <w:lang w:eastAsia="zh-CN"/>
        </w:rPr>
        <w:t xml:space="preserve"> with </w:t>
      </w:r>
      <w:r w:rsidR="001A604C" w:rsidRPr="009D4085">
        <w:rPr>
          <w:rFonts w:ascii="Times New Roman" w:eastAsia="Times New Roman" w:hAnsi="Times New Roman" w:cs="Times New Roman"/>
          <w:color w:val="000000" w:themeColor="text1"/>
          <w:lang w:eastAsia="zh-CN"/>
        </w:rPr>
        <w:t>96</w:t>
      </w:r>
      <w:r w:rsidR="008327FC" w:rsidRPr="009D4085">
        <w:rPr>
          <w:rFonts w:ascii="Times New Roman" w:eastAsia="Times New Roman" w:hAnsi="Times New Roman" w:cs="Times New Roman"/>
          <w:color w:val="000000" w:themeColor="text1"/>
          <w:lang w:eastAsia="zh-CN"/>
        </w:rPr>
        <w:t xml:space="preserve"> </w:t>
      </w:r>
      <w:r w:rsidR="004E27A5" w:rsidRPr="009D4085">
        <w:rPr>
          <w:rFonts w:ascii="Times New Roman" w:eastAsia="Times New Roman" w:hAnsi="Times New Roman" w:cs="Times New Roman"/>
          <w:color w:val="000000" w:themeColor="text1"/>
          <w:lang w:eastAsia="zh-CN"/>
        </w:rPr>
        <w:t>Caucasian American and</w:t>
      </w:r>
      <w:r w:rsidR="001B35EE" w:rsidRPr="009D4085">
        <w:rPr>
          <w:rFonts w:ascii="Times New Roman" w:eastAsia="Times New Roman" w:hAnsi="Times New Roman" w:cs="Times New Roman"/>
          <w:color w:val="000000" w:themeColor="text1"/>
          <w:lang w:eastAsia="zh-CN"/>
        </w:rPr>
        <w:t xml:space="preserve"> 96</w:t>
      </w:r>
      <w:r w:rsidR="004E27A5" w:rsidRPr="009D4085">
        <w:rPr>
          <w:rFonts w:ascii="Times New Roman" w:eastAsia="Times New Roman" w:hAnsi="Times New Roman" w:cs="Times New Roman"/>
          <w:color w:val="000000" w:themeColor="text1"/>
          <w:lang w:eastAsia="zh-CN"/>
        </w:rPr>
        <w:t xml:space="preserve"> African American subjects.</w:t>
      </w:r>
      <w:r w:rsidR="002A150C" w:rsidRPr="009D4085">
        <w:rPr>
          <w:rFonts w:ascii="Times New Roman" w:eastAsia="Times New Roman" w:hAnsi="Times New Roman" w:cs="Times New Roman"/>
          <w:color w:val="000000" w:themeColor="text1"/>
          <w:lang w:eastAsia="zh-CN"/>
        </w:rPr>
        <w:t xml:space="preserve"> </w:t>
      </w:r>
      <w:proofErr w:type="gramStart"/>
      <w:r w:rsidR="0097636D" w:rsidRPr="009D4085">
        <w:rPr>
          <w:rFonts w:ascii="Times New Roman" w:eastAsia="Times New Roman" w:hAnsi="Times New Roman" w:cs="Times New Roman"/>
          <w:color w:val="000000" w:themeColor="text1"/>
          <w:lang w:eastAsia="zh-CN"/>
        </w:rPr>
        <w:t xml:space="preserve">A total of </w:t>
      </w:r>
      <w:r w:rsidR="00DD2940" w:rsidRPr="009D4085">
        <w:rPr>
          <w:rFonts w:ascii="Times New Roman" w:eastAsia="Times New Roman" w:hAnsi="Times New Roman" w:cs="Times New Roman"/>
          <w:color w:val="000000" w:themeColor="text1"/>
          <w:lang w:eastAsia="zh-CN"/>
        </w:rPr>
        <w:t>60</w:t>
      </w:r>
      <w:proofErr w:type="gramEnd"/>
      <w:r w:rsidR="00DD2940" w:rsidRPr="009D4085">
        <w:rPr>
          <w:rFonts w:ascii="Times New Roman" w:eastAsia="Times New Roman" w:hAnsi="Times New Roman" w:cs="Times New Roman"/>
          <w:color w:val="000000" w:themeColor="text1"/>
          <w:lang w:eastAsia="zh-CN"/>
        </w:rPr>
        <w:t xml:space="preserve"> </w:t>
      </w:r>
      <w:r w:rsidR="0097636D" w:rsidRPr="009D4085">
        <w:rPr>
          <w:rFonts w:ascii="Times New Roman" w:eastAsia="Times New Roman" w:hAnsi="Times New Roman" w:cs="Times New Roman"/>
          <w:color w:val="000000" w:themeColor="text1"/>
          <w:lang w:eastAsia="zh-CN"/>
        </w:rPr>
        <w:t>MHBs</w:t>
      </w:r>
      <w:r w:rsidR="00B36B01" w:rsidRPr="009D4085">
        <w:rPr>
          <w:rFonts w:ascii="Times New Roman" w:eastAsia="Times New Roman" w:hAnsi="Times New Roman" w:cs="Times New Roman"/>
          <w:color w:val="000000" w:themeColor="text1"/>
          <w:lang w:eastAsia="zh-CN"/>
        </w:rPr>
        <w:t xml:space="preserve"> were identified as </w:t>
      </w:r>
      <w:r w:rsidR="00B907D0" w:rsidRPr="009D4085">
        <w:rPr>
          <w:rFonts w:ascii="Times New Roman" w:eastAsia="Times New Roman" w:hAnsi="Times New Roman" w:cs="Times New Roman"/>
          <w:color w:val="000000" w:themeColor="text1"/>
          <w:lang w:eastAsia="zh-CN"/>
        </w:rPr>
        <w:t xml:space="preserve">population-specific makers with </w:t>
      </w:r>
      <w:r w:rsidR="00B907D0" w:rsidRPr="009D4085">
        <w:rPr>
          <w:rFonts w:ascii="Times New Roman" w:eastAsia="Times New Roman" w:hAnsi="Times New Roman" w:cs="Times New Roman"/>
          <w:i/>
          <w:color w:val="000000" w:themeColor="text1"/>
          <w:lang w:eastAsia="zh-CN"/>
        </w:rPr>
        <w:t>P</w:t>
      </w:r>
      <w:r w:rsidR="00B907D0" w:rsidRPr="009D4085">
        <w:rPr>
          <w:rFonts w:ascii="Times New Roman" w:eastAsia="Times New Roman" w:hAnsi="Times New Roman" w:cs="Times New Roman"/>
          <w:color w:val="000000" w:themeColor="text1"/>
          <w:lang w:eastAsia="zh-CN"/>
        </w:rPr>
        <w:t xml:space="preserve"> value</w:t>
      </w:r>
      <w:r w:rsidR="00BD345F" w:rsidRPr="009D4085">
        <w:rPr>
          <w:rFonts w:ascii="Times New Roman" w:eastAsia="Times New Roman" w:hAnsi="Times New Roman" w:cs="Times New Roman"/>
          <w:color w:val="000000" w:themeColor="text1"/>
          <w:lang w:eastAsia="zh-CN"/>
        </w:rPr>
        <w:t>s</w:t>
      </w:r>
      <w:r w:rsidR="00B907D0" w:rsidRPr="009D4085">
        <w:rPr>
          <w:rFonts w:ascii="Times New Roman" w:eastAsia="Times New Roman" w:hAnsi="Times New Roman" w:cs="Times New Roman"/>
          <w:color w:val="000000" w:themeColor="text1"/>
          <w:lang w:eastAsia="zh-CN"/>
        </w:rPr>
        <w:t xml:space="preserve"> less than 1.0E-6</w:t>
      </w:r>
      <w:r w:rsidR="005D39AE" w:rsidRPr="009D4085">
        <w:rPr>
          <w:rFonts w:ascii="Times New Roman" w:eastAsia="Times New Roman" w:hAnsi="Times New Roman" w:cs="Times New Roman"/>
          <w:color w:val="000000" w:themeColor="text1"/>
          <w:lang w:eastAsia="zh-CN"/>
        </w:rPr>
        <w:t xml:space="preserve">, </w:t>
      </w:r>
      <w:r w:rsidR="00D85455" w:rsidRPr="009D4085">
        <w:rPr>
          <w:rFonts w:ascii="Times New Roman" w:eastAsia="Times New Roman" w:hAnsi="Times New Roman" w:cs="Times New Roman"/>
          <w:color w:val="000000" w:themeColor="text1"/>
          <w:lang w:eastAsia="zh-CN"/>
        </w:rPr>
        <w:t>which</w:t>
      </w:r>
      <w:r w:rsidR="00045DF6" w:rsidRPr="009D4085">
        <w:rPr>
          <w:rFonts w:ascii="Times New Roman" w:eastAsia="Times New Roman" w:hAnsi="Times New Roman" w:cs="Times New Roman"/>
          <w:color w:val="000000" w:themeColor="text1"/>
          <w:lang w:eastAsia="zh-CN"/>
        </w:rPr>
        <w:t xml:space="preserve"> showed </w:t>
      </w:r>
      <w:r w:rsidR="00191AD3" w:rsidRPr="009D4085">
        <w:rPr>
          <w:rFonts w:ascii="Times New Roman" w:eastAsia="Times New Roman" w:hAnsi="Times New Roman" w:cs="Times New Roman"/>
          <w:color w:val="000000" w:themeColor="text1"/>
          <w:lang w:eastAsia="zh-CN"/>
        </w:rPr>
        <w:t xml:space="preserve">significantly different methylation patterns between </w:t>
      </w:r>
      <w:r w:rsidR="00D85455" w:rsidRPr="009D4085">
        <w:rPr>
          <w:rFonts w:ascii="Times New Roman" w:eastAsia="Times New Roman" w:hAnsi="Times New Roman" w:cs="Times New Roman"/>
          <w:color w:val="000000" w:themeColor="text1"/>
          <w:lang w:eastAsia="zh-CN"/>
        </w:rPr>
        <w:t>the two</w:t>
      </w:r>
      <w:r w:rsidR="00E55517" w:rsidRPr="009D4085">
        <w:rPr>
          <w:rFonts w:ascii="Times New Roman" w:eastAsia="Times New Roman" w:hAnsi="Times New Roman" w:cs="Times New Roman"/>
          <w:color w:val="000000" w:themeColor="text1"/>
          <w:lang w:eastAsia="zh-CN"/>
        </w:rPr>
        <w:t xml:space="preserve"> populations</w:t>
      </w:r>
      <w:r w:rsidR="004D4AF5" w:rsidRPr="009D4085">
        <w:rPr>
          <w:rFonts w:ascii="Times New Roman" w:eastAsia="Times New Roman" w:hAnsi="Times New Roman" w:cs="Times New Roman"/>
          <w:color w:val="000000" w:themeColor="text1"/>
          <w:lang w:eastAsia="zh-CN"/>
        </w:rPr>
        <w:t xml:space="preserve"> </w:t>
      </w:r>
      <w:r w:rsidR="004D4AF5" w:rsidRPr="009D4085">
        <w:rPr>
          <w:rFonts w:ascii="Times New Roman" w:hAnsi="Times New Roman" w:cs="Times New Roman"/>
          <w:color w:val="000000" w:themeColor="text1"/>
          <w:lang w:eastAsia="zh-CN"/>
        </w:rPr>
        <w:t>(</w:t>
      </w:r>
      <w:r w:rsidR="006F7CA4" w:rsidRPr="009D4085">
        <w:rPr>
          <w:rFonts w:ascii="Times New Roman" w:hAnsi="Times New Roman" w:cs="Times New Roman"/>
          <w:color w:val="000000" w:themeColor="text1"/>
          <w:lang w:eastAsia="zh-CN"/>
        </w:rPr>
        <w:t xml:space="preserve">Figure 5A and </w:t>
      </w:r>
      <w:r w:rsidR="004D4AF5" w:rsidRPr="009D4085">
        <w:rPr>
          <w:rFonts w:ascii="Times New Roman" w:hAnsi="Times New Roman" w:cs="Times New Roman"/>
          <w:color w:val="000000" w:themeColor="text1"/>
          <w:lang w:eastAsia="zh-CN"/>
        </w:rPr>
        <w:t>Supplementary Table 1</w:t>
      </w:r>
      <w:r w:rsidR="000233D5" w:rsidRPr="009D4085">
        <w:rPr>
          <w:rFonts w:ascii="Times New Roman" w:hAnsi="Times New Roman" w:cs="Times New Roman"/>
          <w:color w:val="000000" w:themeColor="text1"/>
          <w:lang w:eastAsia="zh-CN"/>
        </w:rPr>
        <w:t>3</w:t>
      </w:r>
      <w:r w:rsidR="004D4AF5" w:rsidRPr="009D4085">
        <w:rPr>
          <w:rFonts w:ascii="Times New Roman" w:hAnsi="Times New Roman" w:cs="Times New Roman"/>
          <w:color w:val="000000" w:themeColor="text1"/>
          <w:lang w:eastAsia="zh-CN"/>
        </w:rPr>
        <w:t>)</w:t>
      </w:r>
      <w:r w:rsidR="00E55517" w:rsidRPr="009D4085">
        <w:rPr>
          <w:rFonts w:ascii="Times New Roman" w:eastAsia="Times New Roman" w:hAnsi="Times New Roman" w:cs="Times New Roman"/>
          <w:color w:val="000000" w:themeColor="text1"/>
          <w:lang w:eastAsia="zh-CN"/>
        </w:rPr>
        <w:t>.</w:t>
      </w:r>
      <w:r w:rsidR="006D7FA8" w:rsidRPr="009D4085">
        <w:rPr>
          <w:rFonts w:ascii="Times New Roman" w:eastAsia="Times New Roman" w:hAnsi="Times New Roman" w:cs="Times New Roman"/>
          <w:color w:val="000000" w:themeColor="text1"/>
          <w:lang w:eastAsia="zh-CN"/>
        </w:rPr>
        <w:t xml:space="preserve"> </w:t>
      </w:r>
      <w:r w:rsidR="006963F3" w:rsidRPr="009D4085">
        <w:rPr>
          <w:rFonts w:ascii="Times New Roman" w:eastAsia="Times New Roman" w:hAnsi="Times New Roman" w:cs="Times New Roman"/>
          <w:color w:val="000000" w:themeColor="text1"/>
          <w:lang w:eastAsia="zh-CN"/>
        </w:rPr>
        <w:t>Based on p</w:t>
      </w:r>
      <w:r w:rsidR="00A51E1E" w:rsidRPr="009D4085">
        <w:rPr>
          <w:rFonts w:ascii="Times New Roman" w:eastAsia="Times New Roman" w:hAnsi="Times New Roman" w:cs="Times New Roman"/>
          <w:color w:val="000000" w:themeColor="text1"/>
          <w:lang w:eastAsia="zh-CN"/>
        </w:rPr>
        <w:t>rincipal component analysis (PCA)</w:t>
      </w:r>
      <w:r w:rsidR="00521825" w:rsidRPr="009D4085">
        <w:rPr>
          <w:rFonts w:ascii="Times New Roman" w:eastAsia="Times New Roman" w:hAnsi="Times New Roman" w:cs="Times New Roman"/>
          <w:color w:val="000000" w:themeColor="text1"/>
          <w:lang w:eastAsia="zh-CN"/>
        </w:rPr>
        <w:t>,</w:t>
      </w:r>
      <w:r w:rsidR="00A51E1E" w:rsidRPr="009D4085">
        <w:rPr>
          <w:rFonts w:ascii="Times New Roman" w:eastAsia="Times New Roman" w:hAnsi="Times New Roman" w:cs="Times New Roman"/>
          <w:color w:val="000000" w:themeColor="text1"/>
          <w:lang w:eastAsia="zh-CN"/>
        </w:rPr>
        <w:t xml:space="preserve"> </w:t>
      </w:r>
      <w:r w:rsidR="000F2434" w:rsidRPr="009D4085">
        <w:rPr>
          <w:rFonts w:ascii="Times New Roman" w:eastAsia="Times New Roman" w:hAnsi="Times New Roman" w:cs="Times New Roman"/>
          <w:color w:val="000000" w:themeColor="text1"/>
          <w:lang w:eastAsia="zh-CN"/>
        </w:rPr>
        <w:t>MHB</w:t>
      </w:r>
      <w:r w:rsidR="00A51E1E" w:rsidRPr="009D4085">
        <w:rPr>
          <w:rFonts w:ascii="Times New Roman" w:eastAsia="Times New Roman" w:hAnsi="Times New Roman" w:cs="Times New Roman"/>
          <w:color w:val="000000" w:themeColor="text1"/>
          <w:lang w:eastAsia="zh-CN"/>
        </w:rPr>
        <w:t xml:space="preserve"> methyl</w:t>
      </w:r>
      <w:r w:rsidR="000833CA" w:rsidRPr="009D4085">
        <w:rPr>
          <w:rFonts w:ascii="Times New Roman" w:eastAsia="Times New Roman" w:hAnsi="Times New Roman" w:cs="Times New Roman"/>
          <w:color w:val="000000" w:themeColor="text1"/>
          <w:lang w:eastAsia="zh-CN"/>
        </w:rPr>
        <w:t>ation</w:t>
      </w:r>
      <w:r w:rsidR="008C0EAE">
        <w:rPr>
          <w:rFonts w:ascii="Times New Roman" w:eastAsia="Times New Roman" w:hAnsi="Times New Roman" w:cs="Times New Roman"/>
          <w:color w:val="000000" w:themeColor="text1"/>
          <w:lang w:eastAsia="zh-CN"/>
        </w:rPr>
        <w:t xml:space="preserve"> pattern</w:t>
      </w:r>
      <w:r w:rsidR="00AF12DF" w:rsidRPr="009D4085">
        <w:rPr>
          <w:rFonts w:ascii="Times New Roman" w:eastAsia="Times New Roman" w:hAnsi="Times New Roman" w:cs="Times New Roman"/>
          <w:color w:val="000000" w:themeColor="text1"/>
          <w:lang w:eastAsia="zh-CN"/>
        </w:rPr>
        <w:t>s</w:t>
      </w:r>
      <w:r w:rsidR="00552AC5" w:rsidRPr="009D4085">
        <w:rPr>
          <w:rFonts w:ascii="Times New Roman" w:eastAsia="Times New Roman" w:hAnsi="Times New Roman" w:cs="Times New Roman"/>
          <w:color w:val="000000" w:themeColor="text1"/>
          <w:lang w:eastAsia="zh-CN"/>
        </w:rPr>
        <w:t xml:space="preserve"> </w:t>
      </w:r>
      <w:r w:rsidR="00A72BAC" w:rsidRPr="009D4085">
        <w:rPr>
          <w:rFonts w:ascii="Times New Roman" w:eastAsia="Times New Roman" w:hAnsi="Times New Roman" w:cs="Times New Roman"/>
          <w:color w:val="000000" w:themeColor="text1"/>
          <w:lang w:eastAsia="zh-CN"/>
        </w:rPr>
        <w:t>fro</w:t>
      </w:r>
      <w:r w:rsidR="001B76C0" w:rsidRPr="009D4085">
        <w:rPr>
          <w:rFonts w:ascii="Times New Roman" w:eastAsia="Times New Roman" w:hAnsi="Times New Roman" w:cs="Times New Roman"/>
          <w:color w:val="000000" w:themeColor="text1"/>
          <w:lang w:eastAsia="zh-CN"/>
        </w:rPr>
        <w:t xml:space="preserve">m </w:t>
      </w:r>
      <w:r w:rsidR="00D85455" w:rsidRPr="009D4085">
        <w:rPr>
          <w:rFonts w:ascii="Times New Roman" w:eastAsia="Times New Roman" w:hAnsi="Times New Roman" w:cs="Times New Roman"/>
          <w:color w:val="000000" w:themeColor="text1"/>
          <w:lang w:eastAsia="zh-CN"/>
        </w:rPr>
        <w:t xml:space="preserve">the </w:t>
      </w:r>
      <w:r w:rsidR="009A0FD0" w:rsidRPr="009D4085">
        <w:rPr>
          <w:rFonts w:ascii="Times New Roman" w:eastAsia="Times New Roman" w:hAnsi="Times New Roman" w:cs="Times New Roman"/>
          <w:color w:val="000000" w:themeColor="text1"/>
          <w:lang w:eastAsia="zh-CN"/>
        </w:rPr>
        <w:t xml:space="preserve">two populations </w:t>
      </w:r>
      <w:proofErr w:type="gramStart"/>
      <w:r w:rsidR="009A0FD0" w:rsidRPr="009D4085">
        <w:rPr>
          <w:rFonts w:ascii="Times New Roman" w:eastAsia="Times New Roman" w:hAnsi="Times New Roman" w:cs="Times New Roman"/>
          <w:color w:val="000000" w:themeColor="text1"/>
          <w:lang w:eastAsia="zh-CN"/>
        </w:rPr>
        <w:t>were</w:t>
      </w:r>
      <w:r w:rsidR="001B76C0" w:rsidRPr="009D4085">
        <w:rPr>
          <w:rFonts w:ascii="Times New Roman" w:eastAsia="Times New Roman" w:hAnsi="Times New Roman" w:cs="Times New Roman"/>
          <w:color w:val="000000" w:themeColor="text1"/>
          <w:lang w:eastAsia="zh-CN"/>
        </w:rPr>
        <w:t xml:space="preserve"> </w:t>
      </w:r>
      <w:r w:rsidR="004C0037" w:rsidRPr="009D4085">
        <w:rPr>
          <w:rFonts w:ascii="Times New Roman" w:eastAsia="Times New Roman" w:hAnsi="Times New Roman" w:cs="Times New Roman"/>
          <w:color w:val="000000" w:themeColor="text1"/>
          <w:lang w:eastAsia="zh-CN"/>
        </w:rPr>
        <w:t>clearly separated</w:t>
      </w:r>
      <w:proofErr w:type="gramEnd"/>
      <w:r w:rsidR="003B1B95" w:rsidRPr="009D4085">
        <w:rPr>
          <w:rFonts w:ascii="Times New Roman" w:eastAsia="Times New Roman" w:hAnsi="Times New Roman" w:cs="Times New Roman"/>
          <w:color w:val="000000" w:themeColor="text1"/>
          <w:lang w:eastAsia="zh-CN"/>
        </w:rPr>
        <w:t xml:space="preserve"> </w:t>
      </w:r>
      <w:r w:rsidR="00D85455" w:rsidRPr="009D4085">
        <w:rPr>
          <w:rFonts w:ascii="Times New Roman" w:eastAsia="Times New Roman" w:hAnsi="Times New Roman" w:cs="Times New Roman"/>
          <w:color w:val="000000" w:themeColor="text1"/>
          <w:lang w:eastAsia="zh-CN"/>
        </w:rPr>
        <w:t xml:space="preserve">in </w:t>
      </w:r>
      <w:r w:rsidR="00A51E1E" w:rsidRPr="009D4085">
        <w:rPr>
          <w:rFonts w:ascii="Times New Roman" w:eastAsia="Times New Roman" w:hAnsi="Times New Roman" w:cs="Times New Roman"/>
          <w:color w:val="000000" w:themeColor="text1"/>
          <w:lang w:eastAsia="zh-CN"/>
        </w:rPr>
        <w:t xml:space="preserve">the </w:t>
      </w:r>
      <w:r w:rsidR="007221B2" w:rsidRPr="009D4085">
        <w:rPr>
          <w:rFonts w:ascii="Times New Roman" w:eastAsia="Times New Roman" w:hAnsi="Times New Roman" w:cs="Times New Roman"/>
          <w:color w:val="000000" w:themeColor="text1"/>
          <w:lang w:eastAsia="zh-CN"/>
        </w:rPr>
        <w:t>top</w:t>
      </w:r>
      <w:r w:rsidR="005F3204" w:rsidRPr="009D4085">
        <w:rPr>
          <w:rFonts w:ascii="Times New Roman" w:eastAsia="Times New Roman" w:hAnsi="Times New Roman" w:cs="Times New Roman"/>
          <w:color w:val="000000" w:themeColor="text1"/>
          <w:lang w:eastAsia="zh-CN"/>
        </w:rPr>
        <w:t xml:space="preserve"> </w:t>
      </w:r>
      <w:r w:rsidR="00A51E1E" w:rsidRPr="009D4085">
        <w:rPr>
          <w:rFonts w:ascii="Times New Roman" w:eastAsia="Times New Roman" w:hAnsi="Times New Roman" w:cs="Times New Roman"/>
          <w:color w:val="000000" w:themeColor="text1"/>
          <w:lang w:eastAsia="zh-CN"/>
        </w:rPr>
        <w:t>two PC</w:t>
      </w:r>
      <w:r w:rsidR="00486E31" w:rsidRPr="009D4085">
        <w:rPr>
          <w:rFonts w:ascii="Times New Roman" w:eastAsia="Times New Roman" w:hAnsi="Times New Roman" w:cs="Times New Roman"/>
          <w:color w:val="000000" w:themeColor="text1"/>
          <w:lang w:eastAsia="zh-CN"/>
        </w:rPr>
        <w:t>s</w:t>
      </w:r>
      <w:r w:rsidR="007A34D8" w:rsidRPr="009D4085">
        <w:rPr>
          <w:rFonts w:ascii="Times New Roman" w:eastAsia="Times New Roman" w:hAnsi="Times New Roman" w:cs="Times New Roman"/>
          <w:color w:val="000000" w:themeColor="text1"/>
          <w:lang w:eastAsia="zh-CN"/>
        </w:rPr>
        <w:t xml:space="preserve"> (Figure 5B)</w:t>
      </w:r>
      <w:r w:rsidR="00461DB1" w:rsidRPr="009D4085">
        <w:rPr>
          <w:rFonts w:ascii="Times New Roman" w:eastAsia="Times New Roman" w:hAnsi="Times New Roman" w:cs="Times New Roman"/>
          <w:color w:val="000000" w:themeColor="text1"/>
          <w:lang w:eastAsia="zh-CN"/>
        </w:rPr>
        <w:t>.</w:t>
      </w:r>
      <w:r w:rsidR="001A28D7" w:rsidRPr="009D4085">
        <w:rPr>
          <w:rFonts w:ascii="Times New Roman" w:eastAsia="Times New Roman" w:hAnsi="Times New Roman" w:cs="Times New Roman"/>
          <w:color w:val="000000" w:themeColor="text1"/>
          <w:lang w:eastAsia="zh-CN"/>
        </w:rPr>
        <w:t xml:space="preserve"> </w:t>
      </w:r>
      <w:r w:rsidR="004E7D03" w:rsidRPr="009D4085">
        <w:rPr>
          <w:rFonts w:ascii="Times New Roman" w:eastAsia="Times New Roman" w:hAnsi="Times New Roman" w:cs="Times New Roman"/>
          <w:color w:val="000000" w:themeColor="text1"/>
          <w:lang w:eastAsia="zh-CN"/>
        </w:rPr>
        <w:t xml:space="preserve">The most significant MHB </w:t>
      </w:r>
      <w:r w:rsidR="00496B07" w:rsidRPr="009D4085">
        <w:rPr>
          <w:rFonts w:ascii="Times New Roman" w:eastAsia="Times New Roman" w:hAnsi="Times New Roman" w:cs="Times New Roman"/>
          <w:color w:val="000000" w:themeColor="text1"/>
          <w:lang w:eastAsia="zh-CN"/>
        </w:rPr>
        <w:t>(</w:t>
      </w:r>
      <w:r w:rsidR="008C47E1" w:rsidRPr="009D4085">
        <w:rPr>
          <w:rFonts w:ascii="Times New Roman" w:eastAsia="Times New Roman" w:hAnsi="Times New Roman" w:cs="Times New Roman"/>
          <w:i/>
          <w:color w:val="000000" w:themeColor="text1"/>
          <w:lang w:eastAsia="zh-CN"/>
        </w:rPr>
        <w:t>P</w:t>
      </w:r>
      <w:r w:rsidR="008C47E1" w:rsidRPr="009D4085">
        <w:rPr>
          <w:rFonts w:ascii="Times New Roman" w:eastAsia="Times New Roman" w:hAnsi="Times New Roman" w:cs="Times New Roman"/>
          <w:color w:val="000000" w:themeColor="text1"/>
          <w:lang w:eastAsia="zh-CN"/>
        </w:rPr>
        <w:t xml:space="preserve"> = </w:t>
      </w:r>
      <w:r w:rsidR="008C47E1" w:rsidRPr="009D4085">
        <w:rPr>
          <w:rFonts w:ascii="Times New Roman" w:eastAsia="Times New Roman" w:hAnsi="Times New Roman" w:cs="Times New Roman"/>
          <w:color w:val="000000" w:themeColor="text1"/>
          <w:lang w:val="is-IS" w:eastAsia="zh-CN"/>
        </w:rPr>
        <w:t>8.74E-12</w:t>
      </w:r>
      <w:r w:rsidR="00496B07" w:rsidRPr="009D4085">
        <w:rPr>
          <w:rFonts w:ascii="Times New Roman" w:eastAsia="Times New Roman" w:hAnsi="Times New Roman" w:cs="Times New Roman"/>
          <w:color w:val="000000" w:themeColor="text1"/>
          <w:lang w:eastAsia="zh-CN"/>
        </w:rPr>
        <w:t xml:space="preserve">) </w:t>
      </w:r>
      <w:r w:rsidR="00A4527D" w:rsidRPr="009D4085">
        <w:rPr>
          <w:rFonts w:ascii="Times New Roman" w:eastAsia="Times New Roman" w:hAnsi="Times New Roman" w:cs="Times New Roman"/>
          <w:color w:val="000000" w:themeColor="text1"/>
          <w:lang w:eastAsia="zh-CN"/>
        </w:rPr>
        <w:t>containing</w:t>
      </w:r>
      <w:r w:rsidR="004E7D03" w:rsidRPr="009D4085">
        <w:rPr>
          <w:rFonts w:ascii="Times New Roman" w:eastAsia="Times New Roman" w:hAnsi="Times New Roman" w:cs="Times New Roman"/>
          <w:color w:val="000000" w:themeColor="text1"/>
          <w:lang w:eastAsia="zh-CN"/>
        </w:rPr>
        <w:t xml:space="preserve"> </w:t>
      </w:r>
      <w:r w:rsidR="00964A27" w:rsidRPr="009D4085">
        <w:rPr>
          <w:rFonts w:ascii="Times New Roman" w:eastAsia="Times New Roman" w:hAnsi="Times New Roman" w:cs="Times New Roman"/>
          <w:color w:val="000000" w:themeColor="text1"/>
          <w:lang w:eastAsia="zh-CN"/>
        </w:rPr>
        <w:t>more than</w:t>
      </w:r>
      <w:r w:rsidR="00C32B10" w:rsidRPr="009D4085">
        <w:rPr>
          <w:rFonts w:ascii="Times New Roman" w:eastAsia="Times New Roman" w:hAnsi="Times New Roman" w:cs="Times New Roman"/>
          <w:color w:val="000000" w:themeColor="text1"/>
          <w:lang w:eastAsia="zh-CN"/>
        </w:rPr>
        <w:t xml:space="preserve"> </w:t>
      </w:r>
      <w:r w:rsidR="0010795C" w:rsidRPr="009D4085">
        <w:rPr>
          <w:rFonts w:ascii="Times New Roman" w:eastAsia="Times New Roman" w:hAnsi="Times New Roman" w:cs="Times New Roman"/>
          <w:color w:val="000000" w:themeColor="text1"/>
          <w:lang w:eastAsia="zh-CN"/>
        </w:rPr>
        <w:t xml:space="preserve">two </w:t>
      </w:r>
      <w:proofErr w:type="spellStart"/>
      <w:r w:rsidR="00C32B10" w:rsidRPr="009D4085">
        <w:rPr>
          <w:rFonts w:ascii="Times New Roman" w:eastAsia="Times New Roman" w:hAnsi="Times New Roman" w:cs="Times New Roman"/>
          <w:color w:val="000000" w:themeColor="text1"/>
          <w:lang w:eastAsia="zh-CN"/>
        </w:rPr>
        <w:t>CpG</w:t>
      </w:r>
      <w:proofErr w:type="spellEnd"/>
      <w:r w:rsidR="00C32B10" w:rsidRPr="009D4085">
        <w:rPr>
          <w:rFonts w:ascii="Times New Roman" w:eastAsia="Times New Roman" w:hAnsi="Times New Roman" w:cs="Times New Roman"/>
          <w:color w:val="000000" w:themeColor="text1"/>
          <w:lang w:eastAsia="zh-CN"/>
        </w:rPr>
        <w:t xml:space="preserve"> sites </w:t>
      </w:r>
      <w:r w:rsidR="000B4E7E" w:rsidRPr="009D4085">
        <w:rPr>
          <w:rFonts w:ascii="Times New Roman" w:eastAsia="Times New Roman" w:hAnsi="Times New Roman" w:cs="Times New Roman"/>
          <w:color w:val="000000" w:themeColor="text1"/>
          <w:lang w:eastAsia="zh-CN"/>
        </w:rPr>
        <w:t>(</w:t>
      </w:r>
      <w:r w:rsidR="00F274A2" w:rsidRPr="009D4085">
        <w:rPr>
          <w:rFonts w:ascii="Times New Roman" w:eastAsia="Times New Roman" w:hAnsi="Times New Roman" w:cs="Times New Roman"/>
          <w:color w:val="000000" w:themeColor="text1"/>
          <w:lang w:eastAsia="zh-CN"/>
        </w:rPr>
        <w:t>cg19958736</w:t>
      </w:r>
      <w:r w:rsidR="00F04926" w:rsidRPr="009D4085">
        <w:rPr>
          <w:rFonts w:ascii="Times New Roman" w:eastAsia="Times New Roman" w:hAnsi="Times New Roman" w:cs="Times New Roman"/>
          <w:color w:val="000000" w:themeColor="text1"/>
          <w:lang w:eastAsia="zh-CN"/>
        </w:rPr>
        <w:t xml:space="preserve">, </w:t>
      </w:r>
      <w:r w:rsidR="003A2676" w:rsidRPr="009D4085">
        <w:rPr>
          <w:rFonts w:ascii="Times New Roman" w:eastAsia="Times New Roman" w:hAnsi="Times New Roman" w:cs="Times New Roman"/>
          <w:color w:val="000000" w:themeColor="text1"/>
          <w:lang w:eastAsia="zh-CN"/>
        </w:rPr>
        <w:t>cg24284539</w:t>
      </w:r>
      <w:r w:rsidR="006A150E" w:rsidRPr="009D4085">
        <w:rPr>
          <w:rFonts w:ascii="Times New Roman" w:eastAsia="Times New Roman" w:hAnsi="Times New Roman" w:cs="Times New Roman"/>
          <w:color w:val="000000" w:themeColor="text1"/>
          <w:lang w:eastAsia="zh-CN"/>
        </w:rPr>
        <w:t xml:space="preserve"> </w:t>
      </w:r>
      <w:r w:rsidR="006A150E" w:rsidRPr="009D4085">
        <w:rPr>
          <w:rFonts w:ascii="Times New Roman" w:eastAsia="Times New Roman" w:hAnsi="Times New Roman" w:cs="Times New Roman"/>
          <w:noProof/>
          <w:color w:val="000000" w:themeColor="text1"/>
          <w:lang w:eastAsia="zh-CN"/>
        </w:rPr>
        <w:t>and</w:t>
      </w:r>
      <w:r w:rsidR="006A150E" w:rsidRPr="009D4085">
        <w:rPr>
          <w:rFonts w:ascii="Times New Roman" w:eastAsia="Times New Roman" w:hAnsi="Times New Roman" w:cs="Times New Roman"/>
          <w:color w:val="000000" w:themeColor="text1"/>
          <w:lang w:eastAsia="zh-CN"/>
        </w:rPr>
        <w:t xml:space="preserve"> cg00236261</w:t>
      </w:r>
      <w:r w:rsidR="000B4E7E" w:rsidRPr="009D4085">
        <w:rPr>
          <w:rFonts w:ascii="Times New Roman" w:eastAsia="Times New Roman" w:hAnsi="Times New Roman" w:cs="Times New Roman"/>
          <w:color w:val="000000" w:themeColor="text1"/>
          <w:lang w:eastAsia="zh-CN"/>
        </w:rPr>
        <w:t xml:space="preserve">) </w:t>
      </w:r>
      <w:r w:rsidR="00C32B10" w:rsidRPr="009D4085">
        <w:rPr>
          <w:rFonts w:ascii="Times New Roman" w:eastAsia="Times New Roman" w:hAnsi="Times New Roman" w:cs="Times New Roman"/>
          <w:color w:val="000000" w:themeColor="text1"/>
          <w:lang w:eastAsia="zh-CN"/>
        </w:rPr>
        <w:t xml:space="preserve">was </w:t>
      </w:r>
      <w:r w:rsidR="002F5434" w:rsidRPr="009D4085">
        <w:rPr>
          <w:rFonts w:ascii="Times New Roman" w:eastAsia="Times New Roman" w:hAnsi="Times New Roman" w:cs="Times New Roman"/>
          <w:color w:val="000000" w:themeColor="text1"/>
          <w:lang w:eastAsia="zh-CN"/>
        </w:rPr>
        <w:t xml:space="preserve">located </w:t>
      </w:r>
      <w:r w:rsidR="006E6628" w:rsidRPr="009D4085">
        <w:rPr>
          <w:rFonts w:ascii="Times New Roman" w:eastAsia="Times New Roman" w:hAnsi="Times New Roman" w:cs="Times New Roman"/>
          <w:color w:val="000000" w:themeColor="text1"/>
          <w:lang w:eastAsia="zh-CN"/>
        </w:rPr>
        <w:t xml:space="preserve">in </w:t>
      </w:r>
      <w:r w:rsidR="0001276B">
        <w:rPr>
          <w:rFonts w:ascii="Times New Roman" w:eastAsia="Times New Roman" w:hAnsi="Times New Roman" w:cs="Times New Roman"/>
          <w:color w:val="000000" w:themeColor="text1"/>
          <w:lang w:eastAsia="zh-CN"/>
        </w:rPr>
        <w:t>an</w:t>
      </w:r>
      <w:r w:rsidR="009B0FEB" w:rsidRPr="009D4085">
        <w:rPr>
          <w:rFonts w:ascii="Times New Roman" w:eastAsia="Times New Roman" w:hAnsi="Times New Roman" w:cs="Times New Roman"/>
          <w:color w:val="000000" w:themeColor="text1"/>
          <w:lang w:eastAsia="zh-CN"/>
        </w:rPr>
        <w:t xml:space="preserve"> </w:t>
      </w:r>
      <w:r w:rsidR="006E6628" w:rsidRPr="009D4085">
        <w:rPr>
          <w:rFonts w:ascii="Times New Roman" w:eastAsia="Times New Roman" w:hAnsi="Times New Roman" w:cs="Times New Roman"/>
          <w:color w:val="000000" w:themeColor="text1"/>
          <w:lang w:eastAsia="zh-CN"/>
        </w:rPr>
        <w:t xml:space="preserve">intron of </w:t>
      </w:r>
      <w:r w:rsidR="006E6628" w:rsidRPr="009D4085">
        <w:rPr>
          <w:rFonts w:ascii="Times New Roman" w:eastAsia="Times New Roman" w:hAnsi="Times New Roman" w:cs="Times New Roman"/>
          <w:i/>
          <w:color w:val="000000" w:themeColor="text1"/>
          <w:lang w:eastAsia="zh-CN"/>
        </w:rPr>
        <w:t xml:space="preserve">Coiled-Coil Domain Containing 3 </w:t>
      </w:r>
      <w:r w:rsidR="00F03ACE" w:rsidRPr="009D4085">
        <w:rPr>
          <w:rFonts w:ascii="Times New Roman" w:eastAsia="Times New Roman" w:hAnsi="Times New Roman" w:cs="Times New Roman"/>
          <w:i/>
          <w:color w:val="000000" w:themeColor="text1"/>
          <w:lang w:eastAsia="zh-CN"/>
        </w:rPr>
        <w:t>(</w:t>
      </w:r>
      <w:r w:rsidR="006E6628" w:rsidRPr="009D4085">
        <w:rPr>
          <w:rFonts w:ascii="Times New Roman" w:eastAsia="Times New Roman" w:hAnsi="Times New Roman" w:cs="Times New Roman"/>
          <w:i/>
          <w:color w:val="000000" w:themeColor="text1"/>
          <w:lang w:eastAsia="zh-CN"/>
        </w:rPr>
        <w:t>CCDC3</w:t>
      </w:r>
      <w:r w:rsidR="00F03ACE" w:rsidRPr="009D4085">
        <w:rPr>
          <w:rFonts w:ascii="Times New Roman" w:eastAsia="Times New Roman" w:hAnsi="Times New Roman" w:cs="Times New Roman"/>
          <w:i/>
          <w:color w:val="000000" w:themeColor="text1"/>
          <w:lang w:eastAsia="zh-CN"/>
        </w:rPr>
        <w:t>)</w:t>
      </w:r>
      <w:r w:rsidR="006A7FAE" w:rsidRPr="009D4085">
        <w:rPr>
          <w:rFonts w:ascii="Times New Roman" w:eastAsia="Times New Roman" w:hAnsi="Times New Roman" w:cs="Times New Roman"/>
          <w:color w:val="000000" w:themeColor="text1"/>
          <w:lang w:eastAsia="zh-CN"/>
        </w:rPr>
        <w:t xml:space="preserve">, </w:t>
      </w:r>
      <w:r w:rsidR="009B0FEB" w:rsidRPr="009D4085">
        <w:rPr>
          <w:rFonts w:ascii="Times New Roman" w:eastAsia="Times New Roman" w:hAnsi="Times New Roman" w:cs="Times New Roman"/>
          <w:color w:val="000000" w:themeColor="text1"/>
          <w:lang w:eastAsia="zh-CN"/>
        </w:rPr>
        <w:t xml:space="preserve">a </w:t>
      </w:r>
      <w:r w:rsidR="00A61B0C" w:rsidRPr="009D4085">
        <w:rPr>
          <w:rFonts w:ascii="Times New Roman" w:eastAsia="Times New Roman" w:hAnsi="Times New Roman" w:cs="Times New Roman"/>
          <w:color w:val="000000" w:themeColor="text1"/>
          <w:lang w:eastAsia="zh-CN"/>
        </w:rPr>
        <w:t>population-specific loc</w:t>
      </w:r>
      <w:r w:rsidR="009B0FEB" w:rsidRPr="009D4085">
        <w:rPr>
          <w:rFonts w:ascii="Times New Roman" w:eastAsia="Times New Roman" w:hAnsi="Times New Roman" w:cs="Times New Roman"/>
          <w:color w:val="000000" w:themeColor="text1"/>
          <w:lang w:eastAsia="zh-CN"/>
        </w:rPr>
        <w:t>us</w:t>
      </w:r>
      <w:r w:rsidR="00DB1393" w:rsidRPr="009D4085">
        <w:rPr>
          <w:rFonts w:ascii="Times New Roman" w:eastAsia="Times New Roman" w:hAnsi="Times New Roman" w:cs="Times New Roman"/>
          <w:color w:val="000000" w:themeColor="text1"/>
          <w:lang w:eastAsia="zh-CN"/>
        </w:rPr>
        <w:t>. For instance,</w:t>
      </w:r>
      <w:r w:rsidR="00A61B0C" w:rsidRPr="009D4085">
        <w:rPr>
          <w:rFonts w:ascii="Times New Roman" w:eastAsia="Times New Roman" w:hAnsi="Times New Roman" w:cs="Times New Roman"/>
          <w:color w:val="000000" w:themeColor="text1"/>
          <w:lang w:eastAsia="zh-CN"/>
        </w:rPr>
        <w:t xml:space="preserve"> </w:t>
      </w:r>
      <w:r w:rsidR="00254E65" w:rsidRPr="009D4085">
        <w:rPr>
          <w:rFonts w:ascii="Times New Roman" w:eastAsia="Times New Roman" w:hAnsi="Times New Roman" w:cs="Times New Roman"/>
          <w:i/>
          <w:color w:val="000000" w:themeColor="text1"/>
          <w:lang w:eastAsia="zh-CN"/>
        </w:rPr>
        <w:t xml:space="preserve">CCDC3 </w:t>
      </w:r>
      <w:r w:rsidR="00AC2AD6" w:rsidRPr="009D4085">
        <w:rPr>
          <w:rFonts w:ascii="Times New Roman" w:eastAsia="Times New Roman" w:hAnsi="Times New Roman" w:cs="Times New Roman"/>
          <w:color w:val="000000" w:themeColor="text1"/>
          <w:lang w:eastAsia="zh-CN"/>
        </w:rPr>
        <w:t xml:space="preserve">SNP </w:t>
      </w:r>
      <w:r w:rsidR="00F62D28" w:rsidRPr="009D4085">
        <w:rPr>
          <w:rFonts w:ascii="Times New Roman" w:eastAsia="Times New Roman" w:hAnsi="Times New Roman" w:cs="Times New Roman"/>
          <w:color w:val="000000" w:themeColor="text1"/>
          <w:lang w:eastAsia="zh-CN"/>
        </w:rPr>
        <w:t xml:space="preserve">rs72777425 </w:t>
      </w:r>
      <w:r w:rsidR="0092003B" w:rsidRPr="009D4085">
        <w:rPr>
          <w:rFonts w:ascii="Times New Roman" w:eastAsia="Times New Roman" w:hAnsi="Times New Roman" w:cs="Times New Roman"/>
          <w:color w:val="000000" w:themeColor="text1"/>
          <w:lang w:eastAsia="zh-CN"/>
        </w:rPr>
        <w:t xml:space="preserve">showed significantly different </w:t>
      </w:r>
      <w:r w:rsidR="0028607A" w:rsidRPr="009D4085">
        <w:rPr>
          <w:rFonts w:ascii="Times New Roman" w:eastAsia="Times New Roman" w:hAnsi="Times New Roman" w:cs="Times New Roman"/>
          <w:color w:val="000000" w:themeColor="text1"/>
          <w:lang w:eastAsia="zh-CN"/>
        </w:rPr>
        <w:t>allele</w:t>
      </w:r>
      <w:r w:rsidR="00CB4506" w:rsidRPr="009D4085">
        <w:rPr>
          <w:rFonts w:ascii="Times New Roman" w:eastAsia="Times New Roman" w:hAnsi="Times New Roman" w:cs="Times New Roman"/>
          <w:color w:val="000000" w:themeColor="text1"/>
          <w:lang w:eastAsia="zh-CN"/>
        </w:rPr>
        <w:t xml:space="preserve"> </w:t>
      </w:r>
      <w:r w:rsidR="00A55338" w:rsidRPr="009D4085">
        <w:rPr>
          <w:rFonts w:ascii="Times New Roman" w:eastAsia="Times New Roman" w:hAnsi="Times New Roman" w:cs="Times New Roman"/>
          <w:color w:val="000000" w:themeColor="text1"/>
          <w:lang w:eastAsia="zh-CN"/>
        </w:rPr>
        <w:t>frequenc</w:t>
      </w:r>
      <w:r w:rsidR="009B0FEB" w:rsidRPr="009D4085">
        <w:rPr>
          <w:rFonts w:ascii="Times New Roman" w:eastAsia="Times New Roman" w:hAnsi="Times New Roman" w:cs="Times New Roman"/>
          <w:color w:val="000000" w:themeColor="text1"/>
          <w:lang w:eastAsia="zh-CN"/>
        </w:rPr>
        <w:t>ies</w:t>
      </w:r>
      <w:r w:rsidR="00CB4506" w:rsidRPr="009D4085">
        <w:rPr>
          <w:rFonts w:ascii="Times New Roman" w:eastAsia="Times New Roman" w:hAnsi="Times New Roman" w:cs="Times New Roman"/>
          <w:color w:val="000000" w:themeColor="text1"/>
          <w:lang w:eastAsia="zh-CN"/>
        </w:rPr>
        <w:t xml:space="preserve"> </w:t>
      </w:r>
      <w:r w:rsidR="009B0FEB" w:rsidRPr="009D4085">
        <w:rPr>
          <w:rFonts w:ascii="Times New Roman" w:eastAsia="Times New Roman" w:hAnsi="Times New Roman" w:cs="Times New Roman"/>
          <w:color w:val="000000" w:themeColor="text1"/>
          <w:lang w:eastAsia="zh-CN"/>
        </w:rPr>
        <w:t xml:space="preserve">in </w:t>
      </w:r>
      <w:r w:rsidR="009D2DD7" w:rsidRPr="009D4085">
        <w:rPr>
          <w:rFonts w:ascii="Times New Roman" w:eastAsia="Times New Roman" w:hAnsi="Times New Roman" w:cs="Times New Roman"/>
          <w:color w:val="000000" w:themeColor="text1"/>
          <w:lang w:eastAsia="zh-CN"/>
        </w:rPr>
        <w:t>European</w:t>
      </w:r>
      <w:r w:rsidR="0092003B" w:rsidRPr="009D4085">
        <w:rPr>
          <w:rFonts w:ascii="Times New Roman" w:eastAsia="Times New Roman" w:hAnsi="Times New Roman" w:cs="Times New Roman"/>
          <w:color w:val="000000" w:themeColor="text1"/>
          <w:lang w:eastAsia="zh-CN"/>
        </w:rPr>
        <w:t xml:space="preserve"> and African populations</w:t>
      </w:r>
      <w:r w:rsidR="001E4EB6" w:rsidRPr="009D4085">
        <w:rPr>
          <w:rFonts w:ascii="Times New Roman" w:eastAsia="Times New Roman" w:hAnsi="Times New Roman" w:cs="Times New Roman"/>
          <w:color w:val="000000" w:themeColor="text1"/>
          <w:lang w:eastAsia="zh-CN"/>
        </w:rPr>
        <w:t xml:space="preserve"> </w:t>
      </w:r>
      <w:r w:rsidR="000E2822" w:rsidRPr="009D4085">
        <w:rPr>
          <w:rFonts w:ascii="Times New Roman" w:eastAsia="Times New Roman" w:hAnsi="Times New Roman" w:cs="Times New Roman"/>
          <w:color w:val="000000" w:themeColor="text1"/>
          <w:lang w:eastAsia="zh-CN"/>
        </w:rPr>
        <w:t xml:space="preserve">in </w:t>
      </w:r>
      <w:r w:rsidR="009B0FEB" w:rsidRPr="009D4085">
        <w:rPr>
          <w:rFonts w:ascii="Times New Roman" w:eastAsia="Times New Roman" w:hAnsi="Times New Roman" w:cs="Times New Roman"/>
          <w:color w:val="000000" w:themeColor="text1"/>
          <w:lang w:eastAsia="zh-CN"/>
        </w:rPr>
        <w:t xml:space="preserve">the </w:t>
      </w:r>
      <w:r w:rsidR="000E2822" w:rsidRPr="009D4085">
        <w:rPr>
          <w:rFonts w:ascii="Times New Roman" w:eastAsia="Times New Roman" w:hAnsi="Times New Roman" w:cs="Times New Roman"/>
          <w:color w:val="000000" w:themeColor="text1"/>
          <w:lang w:eastAsia="zh-CN"/>
        </w:rPr>
        <w:t xml:space="preserve">1000 </w:t>
      </w:r>
      <w:r w:rsidR="0003193A">
        <w:rPr>
          <w:rFonts w:ascii="Times New Roman" w:eastAsia="Times New Roman" w:hAnsi="Times New Roman" w:cs="Times New Roman"/>
          <w:color w:val="000000" w:themeColor="text1"/>
          <w:lang w:eastAsia="zh-CN"/>
        </w:rPr>
        <w:t>G</w:t>
      </w:r>
      <w:r w:rsidR="0003193A" w:rsidRPr="009D4085">
        <w:rPr>
          <w:rFonts w:ascii="Times New Roman" w:eastAsia="Times New Roman" w:hAnsi="Times New Roman" w:cs="Times New Roman"/>
          <w:color w:val="000000" w:themeColor="text1"/>
          <w:lang w:eastAsia="zh-CN"/>
        </w:rPr>
        <w:t>enome</w:t>
      </w:r>
      <w:r w:rsidR="0003193A">
        <w:rPr>
          <w:rFonts w:ascii="Times New Roman" w:eastAsia="Times New Roman" w:hAnsi="Times New Roman" w:cs="Times New Roman"/>
          <w:color w:val="000000" w:themeColor="text1"/>
          <w:lang w:eastAsia="zh-CN"/>
        </w:rPr>
        <w:t>s</w:t>
      </w:r>
      <w:r w:rsidR="0003193A" w:rsidRPr="009D4085">
        <w:rPr>
          <w:rFonts w:ascii="Times New Roman" w:eastAsia="Times New Roman" w:hAnsi="Times New Roman" w:cs="Times New Roman"/>
          <w:color w:val="000000" w:themeColor="text1"/>
          <w:lang w:eastAsia="zh-CN"/>
        </w:rPr>
        <w:t xml:space="preserve"> </w:t>
      </w:r>
      <w:r w:rsidR="000E2822" w:rsidRPr="009D4085">
        <w:rPr>
          <w:rFonts w:ascii="Times New Roman" w:eastAsia="Times New Roman" w:hAnsi="Times New Roman" w:cs="Times New Roman"/>
          <w:color w:val="000000" w:themeColor="text1"/>
          <w:lang w:eastAsia="zh-CN"/>
        </w:rPr>
        <w:t>data</w:t>
      </w:r>
      <w:r w:rsidR="00477695" w:rsidRPr="009D4085">
        <w:rPr>
          <w:rFonts w:ascii="Times New Roman" w:eastAsia="Times New Roman" w:hAnsi="Times New Roman" w:cs="Times New Roman"/>
          <w:color w:val="000000" w:themeColor="text1"/>
          <w:lang w:eastAsia="zh-CN"/>
        </w:rPr>
        <w:t xml:space="preserve"> (</w:t>
      </w:r>
      <w:r w:rsidR="00A74FF7" w:rsidRPr="009D4085">
        <w:rPr>
          <w:rFonts w:ascii="Times New Roman" w:eastAsia="Times New Roman" w:hAnsi="Times New Roman" w:cs="Times New Roman"/>
          <w:color w:val="000000" w:themeColor="text1"/>
          <w:lang w:eastAsia="zh-CN"/>
        </w:rPr>
        <w:t>Chi</w:t>
      </w:r>
      <w:r w:rsidR="00D37761" w:rsidRPr="009D4085">
        <w:rPr>
          <w:rFonts w:ascii="Times New Roman" w:eastAsia="Times New Roman" w:hAnsi="Times New Roman" w:cs="Times New Roman"/>
          <w:color w:val="000000" w:themeColor="text1"/>
          <w:lang w:eastAsia="zh-CN"/>
        </w:rPr>
        <w:t>-</w:t>
      </w:r>
      <w:r w:rsidR="00A74FF7" w:rsidRPr="009D4085">
        <w:rPr>
          <w:rFonts w:ascii="Times New Roman" w:eastAsia="Times New Roman" w:hAnsi="Times New Roman" w:cs="Times New Roman"/>
          <w:color w:val="000000" w:themeColor="text1"/>
          <w:lang w:eastAsia="zh-CN"/>
        </w:rPr>
        <w:t>sq</w:t>
      </w:r>
      <w:r w:rsidR="00D37761" w:rsidRPr="009D4085">
        <w:rPr>
          <w:rFonts w:ascii="Times New Roman" w:eastAsia="Times New Roman" w:hAnsi="Times New Roman" w:cs="Times New Roman"/>
          <w:color w:val="000000" w:themeColor="text1"/>
          <w:lang w:eastAsia="zh-CN"/>
        </w:rPr>
        <w:t>uared</w:t>
      </w:r>
      <w:r w:rsidR="00B96F55" w:rsidRPr="009D4085">
        <w:rPr>
          <w:rFonts w:ascii="Times New Roman" w:eastAsia="Times New Roman" w:hAnsi="Times New Roman" w:cs="Times New Roman"/>
          <w:color w:val="000000" w:themeColor="text1"/>
          <w:lang w:eastAsia="zh-CN"/>
        </w:rPr>
        <w:t xml:space="preserve"> </w:t>
      </w:r>
      <w:r w:rsidR="0059712E" w:rsidRPr="009D4085">
        <w:rPr>
          <w:rFonts w:ascii="Times New Roman" w:eastAsia="Times New Roman" w:hAnsi="Times New Roman" w:cs="Times New Roman"/>
          <w:color w:val="000000" w:themeColor="text1"/>
          <w:lang w:eastAsia="zh-CN"/>
        </w:rPr>
        <w:t xml:space="preserve">test: </w:t>
      </w:r>
      <w:r w:rsidR="003865B4" w:rsidRPr="009D4085">
        <w:rPr>
          <w:rFonts w:ascii="Times New Roman" w:eastAsia="Times New Roman" w:hAnsi="Times New Roman" w:cs="Times New Roman"/>
          <w:i/>
          <w:color w:val="000000" w:themeColor="text1"/>
          <w:lang w:eastAsia="zh-CN"/>
        </w:rPr>
        <w:t>P</w:t>
      </w:r>
      <w:r w:rsidR="003865B4" w:rsidRPr="009D4085">
        <w:rPr>
          <w:rFonts w:ascii="Times New Roman" w:eastAsia="Times New Roman" w:hAnsi="Times New Roman" w:cs="Times New Roman"/>
          <w:color w:val="000000" w:themeColor="text1"/>
          <w:lang w:eastAsia="zh-CN"/>
        </w:rPr>
        <w:t xml:space="preserve"> = 3.47</w:t>
      </w:r>
      <w:r w:rsidR="00DD1F88" w:rsidRPr="009D4085">
        <w:rPr>
          <w:rFonts w:ascii="Times New Roman" w:eastAsia="Times New Roman" w:hAnsi="Times New Roman" w:cs="Times New Roman"/>
          <w:color w:val="000000" w:themeColor="text1"/>
          <w:lang w:eastAsia="zh-CN"/>
        </w:rPr>
        <w:t>E</w:t>
      </w:r>
      <w:r w:rsidR="003865B4" w:rsidRPr="009D4085">
        <w:rPr>
          <w:rFonts w:ascii="Times New Roman" w:eastAsia="Times New Roman" w:hAnsi="Times New Roman" w:cs="Times New Roman"/>
          <w:color w:val="000000" w:themeColor="text1"/>
          <w:lang w:eastAsia="zh-CN"/>
        </w:rPr>
        <w:t>-10</w:t>
      </w:r>
      <w:r w:rsidR="00411DE5" w:rsidRPr="009D4085">
        <w:rPr>
          <w:rFonts w:ascii="Times New Roman" w:eastAsia="Times New Roman" w:hAnsi="Times New Roman" w:cs="Times New Roman"/>
          <w:color w:val="000000" w:themeColor="text1"/>
          <w:lang w:eastAsia="zh-CN"/>
        </w:rPr>
        <w:t>, Figure 5C</w:t>
      </w:r>
      <w:r w:rsidR="00477695" w:rsidRPr="009D4085">
        <w:rPr>
          <w:rFonts w:ascii="Times New Roman" w:eastAsia="Times New Roman" w:hAnsi="Times New Roman" w:cs="Times New Roman"/>
          <w:color w:val="000000" w:themeColor="text1"/>
          <w:lang w:eastAsia="zh-CN"/>
        </w:rPr>
        <w:t>)</w:t>
      </w:r>
      <w:r w:rsidR="0092003B" w:rsidRPr="009D4085">
        <w:rPr>
          <w:rFonts w:ascii="Times New Roman" w:eastAsia="Times New Roman" w:hAnsi="Times New Roman" w:cs="Times New Roman"/>
          <w:color w:val="000000" w:themeColor="text1"/>
          <w:lang w:eastAsia="zh-CN"/>
        </w:rPr>
        <w:t>.</w:t>
      </w:r>
      <w:r w:rsidR="00572C1A" w:rsidRPr="009D4085">
        <w:rPr>
          <w:rFonts w:ascii="Times New Roman" w:eastAsia="Times New Roman" w:hAnsi="Times New Roman" w:cs="Times New Roman"/>
          <w:color w:val="000000" w:themeColor="text1"/>
          <w:lang w:eastAsia="zh-CN"/>
        </w:rPr>
        <w:t xml:space="preserve"> </w:t>
      </w:r>
      <w:r w:rsidR="00B321CC" w:rsidRPr="009D4085">
        <w:rPr>
          <w:rFonts w:ascii="Times New Roman" w:eastAsia="Times New Roman" w:hAnsi="Times New Roman" w:cs="Times New Roman"/>
          <w:color w:val="000000" w:themeColor="text1"/>
          <w:lang w:eastAsia="zh-CN"/>
        </w:rPr>
        <w:t>Notab</w:t>
      </w:r>
      <w:r w:rsidR="002540C8" w:rsidRPr="009D4085">
        <w:rPr>
          <w:rFonts w:ascii="Times New Roman" w:eastAsia="Times New Roman" w:hAnsi="Times New Roman" w:cs="Times New Roman"/>
          <w:color w:val="000000" w:themeColor="text1"/>
          <w:lang w:eastAsia="zh-CN"/>
        </w:rPr>
        <w:t>ly</w:t>
      </w:r>
      <w:r w:rsidR="00BD2DB2" w:rsidRPr="009D4085">
        <w:rPr>
          <w:rFonts w:ascii="Times New Roman" w:eastAsia="Times New Roman" w:hAnsi="Times New Roman" w:cs="Times New Roman"/>
          <w:color w:val="000000" w:themeColor="text1"/>
          <w:lang w:eastAsia="zh-CN"/>
        </w:rPr>
        <w:t xml:space="preserve">, </w:t>
      </w:r>
      <w:r w:rsidR="008E6914" w:rsidRPr="009D4085">
        <w:rPr>
          <w:rFonts w:ascii="Times New Roman" w:eastAsia="Times New Roman" w:hAnsi="Times New Roman" w:cs="Times New Roman"/>
          <w:color w:val="000000" w:themeColor="text1"/>
          <w:lang w:eastAsia="zh-CN"/>
        </w:rPr>
        <w:t xml:space="preserve">methylation patterns of </w:t>
      </w:r>
      <w:proofErr w:type="spellStart"/>
      <w:r w:rsidR="008E6914" w:rsidRPr="009D4085">
        <w:rPr>
          <w:rFonts w:ascii="Times New Roman" w:eastAsia="Times New Roman" w:hAnsi="Times New Roman" w:cs="Times New Roman"/>
          <w:color w:val="000000" w:themeColor="text1"/>
          <w:lang w:eastAsia="zh-CN"/>
        </w:rPr>
        <w:t>CpG</w:t>
      </w:r>
      <w:proofErr w:type="spellEnd"/>
      <w:r w:rsidR="008E6914" w:rsidRPr="009D4085">
        <w:rPr>
          <w:rFonts w:ascii="Times New Roman" w:eastAsia="Times New Roman" w:hAnsi="Times New Roman" w:cs="Times New Roman"/>
          <w:color w:val="000000" w:themeColor="text1"/>
          <w:lang w:eastAsia="zh-CN"/>
        </w:rPr>
        <w:t xml:space="preserve"> sites in this MHB were </w:t>
      </w:r>
      <w:r w:rsidR="009B3216" w:rsidRPr="009D4085">
        <w:rPr>
          <w:rFonts w:ascii="Times New Roman" w:eastAsia="Times New Roman" w:hAnsi="Times New Roman" w:cs="Times New Roman"/>
          <w:color w:val="000000" w:themeColor="text1"/>
          <w:lang w:eastAsia="zh-CN"/>
        </w:rPr>
        <w:t>consistently different across the two populations</w:t>
      </w:r>
      <w:r w:rsidR="009F3F0E" w:rsidRPr="009D4085">
        <w:rPr>
          <w:rFonts w:ascii="Times New Roman" w:eastAsia="Times New Roman" w:hAnsi="Times New Roman" w:cs="Times New Roman"/>
          <w:color w:val="000000" w:themeColor="text1"/>
          <w:lang w:eastAsia="zh-CN"/>
        </w:rPr>
        <w:t>, supp</w:t>
      </w:r>
      <w:r w:rsidR="00665064" w:rsidRPr="009D4085">
        <w:rPr>
          <w:rFonts w:ascii="Times New Roman" w:eastAsia="Times New Roman" w:hAnsi="Times New Roman" w:cs="Times New Roman"/>
          <w:color w:val="000000" w:themeColor="text1"/>
          <w:lang w:eastAsia="zh-CN"/>
        </w:rPr>
        <w:t>o</w:t>
      </w:r>
      <w:r w:rsidR="009F3F0E" w:rsidRPr="009D4085">
        <w:rPr>
          <w:rFonts w:ascii="Times New Roman" w:eastAsia="Times New Roman" w:hAnsi="Times New Roman" w:cs="Times New Roman"/>
          <w:color w:val="000000" w:themeColor="text1"/>
          <w:lang w:eastAsia="zh-CN"/>
        </w:rPr>
        <w:t>rt</w:t>
      </w:r>
      <w:r w:rsidR="00D06910" w:rsidRPr="009D4085">
        <w:rPr>
          <w:rFonts w:ascii="Times New Roman" w:eastAsia="Times New Roman" w:hAnsi="Times New Roman" w:cs="Times New Roman"/>
          <w:color w:val="000000" w:themeColor="text1"/>
          <w:lang w:eastAsia="zh-CN"/>
        </w:rPr>
        <w:t xml:space="preserve">ing </w:t>
      </w:r>
      <w:r w:rsidR="00B0467C" w:rsidRPr="009D4085">
        <w:rPr>
          <w:rFonts w:ascii="Times New Roman" w:eastAsia="Times New Roman" w:hAnsi="Times New Roman" w:cs="Times New Roman"/>
          <w:color w:val="000000" w:themeColor="text1"/>
          <w:lang w:eastAsia="zh-CN"/>
        </w:rPr>
        <w:t xml:space="preserve">the </w:t>
      </w:r>
      <w:r w:rsidR="009B3216" w:rsidRPr="009D4085">
        <w:rPr>
          <w:rFonts w:ascii="Times New Roman" w:eastAsia="Times New Roman" w:hAnsi="Times New Roman" w:cs="Times New Roman"/>
          <w:color w:val="000000" w:themeColor="text1"/>
          <w:lang w:eastAsia="zh-CN"/>
        </w:rPr>
        <w:t>notion of</w:t>
      </w:r>
      <w:r w:rsidR="00D06910" w:rsidRPr="009D4085">
        <w:rPr>
          <w:rFonts w:ascii="Times New Roman" w:eastAsia="Times New Roman" w:hAnsi="Times New Roman" w:cs="Times New Roman"/>
          <w:color w:val="000000" w:themeColor="text1"/>
          <w:lang w:eastAsia="zh-CN"/>
        </w:rPr>
        <w:t xml:space="preserve"> </w:t>
      </w:r>
      <w:proofErr w:type="spellStart"/>
      <w:r w:rsidR="009B3216" w:rsidRPr="009D4085">
        <w:rPr>
          <w:rFonts w:ascii="Times New Roman" w:eastAsia="Times New Roman" w:hAnsi="Times New Roman" w:cs="Times New Roman"/>
          <w:color w:val="000000" w:themeColor="text1"/>
          <w:lang w:eastAsia="zh-CN"/>
        </w:rPr>
        <w:t>CpG</w:t>
      </w:r>
      <w:proofErr w:type="spellEnd"/>
      <w:r w:rsidR="009B3216" w:rsidRPr="009D4085">
        <w:rPr>
          <w:rFonts w:ascii="Times New Roman" w:eastAsia="Times New Roman" w:hAnsi="Times New Roman" w:cs="Times New Roman"/>
          <w:color w:val="000000" w:themeColor="text1"/>
          <w:lang w:eastAsia="zh-CN"/>
        </w:rPr>
        <w:t xml:space="preserve"> </w:t>
      </w:r>
      <w:r w:rsidR="006130D4" w:rsidRPr="009D4085">
        <w:rPr>
          <w:rFonts w:ascii="Times New Roman" w:eastAsia="Times New Roman" w:hAnsi="Times New Roman" w:cs="Times New Roman"/>
          <w:color w:val="000000" w:themeColor="text1"/>
          <w:lang w:eastAsia="zh-CN"/>
        </w:rPr>
        <w:t>co-methylation</w:t>
      </w:r>
      <w:r w:rsidR="009B3216" w:rsidRPr="009D4085">
        <w:rPr>
          <w:rFonts w:ascii="Times New Roman" w:eastAsia="Times New Roman" w:hAnsi="Times New Roman" w:cs="Times New Roman"/>
          <w:color w:val="000000" w:themeColor="text1"/>
          <w:lang w:eastAsia="zh-CN"/>
        </w:rPr>
        <w:t xml:space="preserve"> in adjacent sites</w:t>
      </w:r>
      <w:r w:rsidR="006D7DA3" w:rsidRPr="009D4085">
        <w:rPr>
          <w:rFonts w:ascii="Times New Roman" w:eastAsia="Times New Roman" w:hAnsi="Times New Roman" w:cs="Times New Roman"/>
          <w:color w:val="000000" w:themeColor="text1"/>
          <w:lang w:eastAsia="zh-CN"/>
        </w:rPr>
        <w:t>.</w:t>
      </w:r>
      <w:r w:rsidR="00124C8F" w:rsidRPr="009D4085">
        <w:rPr>
          <w:rFonts w:ascii="Times New Roman" w:eastAsia="Times New Roman" w:hAnsi="Times New Roman" w:cs="Times New Roman"/>
          <w:color w:val="000000" w:themeColor="text1"/>
          <w:lang w:eastAsia="zh-CN"/>
        </w:rPr>
        <w:t xml:space="preserve"> </w:t>
      </w:r>
      <w:r w:rsidR="00143743" w:rsidRPr="009D4085">
        <w:rPr>
          <w:rFonts w:ascii="Times New Roman" w:eastAsia="Times New Roman" w:hAnsi="Times New Roman" w:cs="Times New Roman"/>
          <w:color w:val="000000" w:themeColor="text1"/>
          <w:lang w:eastAsia="zh-CN"/>
        </w:rPr>
        <w:t>In addition</w:t>
      </w:r>
      <w:r w:rsidR="00807415" w:rsidRPr="009D4085">
        <w:rPr>
          <w:rFonts w:ascii="Times New Roman" w:eastAsia="Times New Roman" w:hAnsi="Times New Roman" w:cs="Times New Roman"/>
          <w:color w:val="000000" w:themeColor="text1"/>
          <w:lang w:eastAsia="zh-CN"/>
        </w:rPr>
        <w:t>,</w:t>
      </w:r>
      <w:r w:rsidR="002E5319" w:rsidRPr="009D4085">
        <w:rPr>
          <w:rFonts w:ascii="Times New Roman" w:eastAsia="Times New Roman" w:hAnsi="Times New Roman" w:cs="Times New Roman"/>
          <w:color w:val="000000" w:themeColor="text1"/>
          <w:lang w:eastAsia="zh-CN"/>
        </w:rPr>
        <w:t xml:space="preserve"> </w:t>
      </w:r>
      <w:r w:rsidR="00733D71">
        <w:rPr>
          <w:rFonts w:ascii="Times New Roman" w:eastAsia="Times New Roman" w:hAnsi="Times New Roman" w:cs="Times New Roman"/>
          <w:color w:val="000000" w:themeColor="text1"/>
          <w:lang w:eastAsia="zh-CN"/>
        </w:rPr>
        <w:t>we performed another validation study with array data</w:t>
      </w:r>
      <w:r w:rsidR="00733D71" w:rsidRPr="00F22F7D">
        <w:rPr>
          <w:rFonts w:ascii="Times New Roman" w:eastAsia="Times New Roman" w:hAnsi="Times New Roman" w:cs="Times New Roman"/>
          <w:color w:val="000000" w:themeColor="text1"/>
          <w:lang w:eastAsia="zh-CN"/>
        </w:rPr>
        <w:t xml:space="preserve"> </w:t>
      </w:r>
      <w:r w:rsidR="00733D71">
        <w:rPr>
          <w:rFonts w:ascii="Times New Roman" w:eastAsia="Times New Roman" w:hAnsi="Times New Roman" w:cs="Times New Roman"/>
          <w:color w:val="000000" w:themeColor="text1"/>
          <w:lang w:eastAsia="zh-CN"/>
        </w:rPr>
        <w:t>for</w:t>
      </w:r>
      <w:r w:rsidR="009243A8" w:rsidRPr="009D4085">
        <w:rPr>
          <w:rFonts w:ascii="Times New Roman" w:eastAsia="Times New Roman" w:hAnsi="Times New Roman" w:cs="Times New Roman"/>
          <w:color w:val="000000" w:themeColor="text1"/>
          <w:lang w:eastAsia="zh-CN"/>
        </w:rPr>
        <w:t xml:space="preserve"> </w:t>
      </w:r>
      <w:r w:rsidR="002021BA" w:rsidRPr="009D4085">
        <w:rPr>
          <w:rFonts w:ascii="Times New Roman" w:eastAsia="Times New Roman" w:hAnsi="Times New Roman" w:cs="Times New Roman"/>
          <w:color w:val="000000" w:themeColor="text1"/>
          <w:lang w:eastAsia="zh-CN"/>
        </w:rPr>
        <w:t xml:space="preserve">175 </w:t>
      </w:r>
      <w:r w:rsidR="00AC3730" w:rsidRPr="009D4085">
        <w:rPr>
          <w:rFonts w:ascii="Times New Roman" w:eastAsia="Times New Roman" w:hAnsi="Times New Roman" w:cs="Times New Roman"/>
          <w:color w:val="000000" w:themeColor="text1"/>
          <w:lang w:eastAsia="zh-CN"/>
        </w:rPr>
        <w:t>primary monocyte</w:t>
      </w:r>
      <w:r w:rsidR="00BB0506" w:rsidRPr="009D4085">
        <w:rPr>
          <w:rFonts w:ascii="Times New Roman" w:eastAsia="Times New Roman" w:hAnsi="Times New Roman" w:cs="Times New Roman"/>
          <w:color w:val="000000" w:themeColor="text1"/>
          <w:lang w:eastAsia="zh-CN"/>
        </w:rPr>
        <w:t xml:space="preserve"> samples</w:t>
      </w:r>
      <w:r w:rsidR="006849C7" w:rsidRPr="009D4085">
        <w:rPr>
          <w:rFonts w:ascii="Times New Roman" w:eastAsia="Times New Roman" w:hAnsi="Times New Roman" w:cs="Times New Roman"/>
          <w:color w:val="000000" w:themeColor="text1"/>
          <w:lang w:eastAsia="zh-CN"/>
        </w:rPr>
        <w:t>.</w:t>
      </w:r>
      <w:r w:rsidR="00237D7D" w:rsidRPr="009D4085">
        <w:rPr>
          <w:rFonts w:ascii="Times New Roman" w:eastAsia="Times New Roman" w:hAnsi="Times New Roman" w:cs="Times New Roman"/>
          <w:color w:val="000000" w:themeColor="text1"/>
          <w:lang w:eastAsia="zh-CN"/>
        </w:rPr>
        <w:t xml:space="preserve"> </w:t>
      </w:r>
      <w:r w:rsidR="00BE2126" w:rsidRPr="009D4085">
        <w:rPr>
          <w:rFonts w:ascii="Times New Roman" w:eastAsia="Times New Roman" w:hAnsi="Times New Roman" w:cs="Times New Roman"/>
          <w:color w:val="000000" w:themeColor="text1"/>
          <w:lang w:eastAsia="zh-CN"/>
        </w:rPr>
        <w:t xml:space="preserve">We </w:t>
      </w:r>
      <w:r w:rsidR="00104515" w:rsidRPr="009D4085">
        <w:rPr>
          <w:rFonts w:ascii="Times New Roman" w:eastAsia="Times New Roman" w:hAnsi="Times New Roman" w:cs="Times New Roman"/>
          <w:color w:val="000000" w:themeColor="text1"/>
          <w:lang w:eastAsia="zh-CN"/>
        </w:rPr>
        <w:t xml:space="preserve">found </w:t>
      </w:r>
      <w:r w:rsidR="009B3216" w:rsidRPr="009D4085">
        <w:rPr>
          <w:rFonts w:ascii="Times New Roman" w:eastAsia="Times New Roman" w:hAnsi="Times New Roman" w:cs="Times New Roman"/>
          <w:color w:val="000000" w:themeColor="text1"/>
          <w:lang w:eastAsia="zh-CN"/>
        </w:rPr>
        <w:t xml:space="preserve">that </w:t>
      </w:r>
      <w:r w:rsidR="00E05406" w:rsidRPr="009D4085">
        <w:rPr>
          <w:rFonts w:ascii="Times New Roman" w:eastAsia="Times New Roman" w:hAnsi="Times New Roman" w:cs="Times New Roman"/>
          <w:color w:val="000000" w:themeColor="text1"/>
          <w:lang w:eastAsia="zh-CN"/>
        </w:rPr>
        <w:t xml:space="preserve">656 </w:t>
      </w:r>
      <w:r w:rsidR="00653718" w:rsidRPr="009D4085">
        <w:rPr>
          <w:rFonts w:ascii="Times New Roman" w:eastAsia="Times New Roman" w:hAnsi="Times New Roman" w:cs="Times New Roman"/>
          <w:color w:val="000000" w:themeColor="text1"/>
          <w:lang w:eastAsia="zh-CN"/>
        </w:rPr>
        <w:t xml:space="preserve">MHBs </w:t>
      </w:r>
      <w:r w:rsidR="00CD35C1" w:rsidRPr="009D4085">
        <w:rPr>
          <w:rFonts w:ascii="Times New Roman" w:eastAsia="Times New Roman" w:hAnsi="Times New Roman" w:cs="Times New Roman"/>
          <w:color w:val="000000" w:themeColor="text1"/>
          <w:lang w:eastAsia="zh-CN"/>
        </w:rPr>
        <w:t xml:space="preserve">were </w:t>
      </w:r>
      <w:r w:rsidR="00937B27" w:rsidRPr="009D4085">
        <w:rPr>
          <w:rFonts w:ascii="Times New Roman" w:eastAsia="Times New Roman" w:hAnsi="Times New Roman" w:cs="Times New Roman"/>
          <w:color w:val="000000" w:themeColor="text1"/>
          <w:lang w:eastAsia="zh-CN"/>
        </w:rPr>
        <w:t xml:space="preserve">strongly </w:t>
      </w:r>
      <w:r w:rsidR="00CD35C1" w:rsidRPr="009D4085">
        <w:rPr>
          <w:rFonts w:ascii="Times New Roman" w:eastAsia="Times New Roman" w:hAnsi="Times New Roman" w:cs="Times New Roman"/>
          <w:color w:val="000000" w:themeColor="text1"/>
          <w:lang w:eastAsia="zh-CN"/>
        </w:rPr>
        <w:t xml:space="preserve">associated with </w:t>
      </w:r>
      <w:r w:rsidR="00936D7C" w:rsidRPr="009D4085">
        <w:rPr>
          <w:rFonts w:ascii="Times New Roman" w:eastAsia="Times New Roman" w:hAnsi="Times New Roman" w:cs="Times New Roman"/>
          <w:color w:val="000000" w:themeColor="text1"/>
          <w:lang w:eastAsia="zh-CN"/>
        </w:rPr>
        <w:t xml:space="preserve">population </w:t>
      </w:r>
      <w:r w:rsidR="00A01975" w:rsidRPr="009D4085">
        <w:rPr>
          <w:rFonts w:ascii="Times New Roman" w:eastAsia="Times New Roman" w:hAnsi="Times New Roman" w:cs="Times New Roman"/>
          <w:color w:val="000000" w:themeColor="text1"/>
          <w:lang w:eastAsia="zh-CN"/>
        </w:rPr>
        <w:t xml:space="preserve">diversity </w:t>
      </w:r>
      <w:r w:rsidR="00C74FFA" w:rsidRPr="009D4085">
        <w:rPr>
          <w:rFonts w:ascii="Times New Roman" w:eastAsia="Times New Roman" w:hAnsi="Times New Roman" w:cs="Times New Roman"/>
          <w:color w:val="000000" w:themeColor="text1"/>
          <w:lang w:eastAsia="zh-CN"/>
        </w:rPr>
        <w:t>(</w:t>
      </w:r>
      <w:r w:rsidR="00C74FFA" w:rsidRPr="009D4085">
        <w:rPr>
          <w:rFonts w:ascii="Times New Roman" w:eastAsia="Times New Roman" w:hAnsi="Times New Roman" w:cs="Times New Roman"/>
          <w:i/>
          <w:color w:val="000000" w:themeColor="text1"/>
          <w:lang w:eastAsia="zh-CN"/>
        </w:rPr>
        <w:t>P</w:t>
      </w:r>
      <w:r w:rsidR="00C74FFA" w:rsidRPr="009D4085">
        <w:rPr>
          <w:rFonts w:ascii="Times New Roman" w:eastAsia="Times New Roman" w:hAnsi="Times New Roman" w:cs="Times New Roman"/>
          <w:color w:val="000000" w:themeColor="text1"/>
          <w:lang w:eastAsia="zh-CN"/>
        </w:rPr>
        <w:t xml:space="preserve"> &lt; 1.0E-6</w:t>
      </w:r>
      <w:r w:rsidR="00182248" w:rsidRPr="009D4085">
        <w:rPr>
          <w:rFonts w:ascii="Times New Roman" w:eastAsia="Times New Roman" w:hAnsi="Times New Roman" w:cs="Times New Roman"/>
          <w:color w:val="000000" w:themeColor="text1"/>
          <w:lang w:eastAsia="zh-CN"/>
        </w:rPr>
        <w:t>)</w:t>
      </w:r>
      <w:r w:rsidR="005046F5" w:rsidRPr="009D4085">
        <w:rPr>
          <w:rFonts w:ascii="Times New Roman" w:eastAsia="Times New Roman" w:hAnsi="Times New Roman" w:cs="Times New Roman"/>
          <w:color w:val="000000" w:themeColor="text1"/>
          <w:lang w:eastAsia="zh-CN"/>
        </w:rPr>
        <w:t xml:space="preserve"> </w:t>
      </w:r>
      <w:r w:rsidR="005046F5" w:rsidRPr="009D4085">
        <w:rPr>
          <w:rFonts w:ascii="Times New Roman" w:hAnsi="Times New Roman" w:cs="Times New Roman"/>
          <w:color w:val="000000" w:themeColor="text1"/>
          <w:lang w:eastAsia="zh-CN"/>
        </w:rPr>
        <w:t>(Supplementary Table 1</w:t>
      </w:r>
      <w:r w:rsidR="00C95C53" w:rsidRPr="009D4085">
        <w:rPr>
          <w:rFonts w:ascii="Times New Roman" w:hAnsi="Times New Roman" w:cs="Times New Roman"/>
          <w:color w:val="000000" w:themeColor="text1"/>
          <w:lang w:eastAsia="zh-CN"/>
        </w:rPr>
        <w:t>4</w:t>
      </w:r>
      <w:r w:rsidR="005046F5" w:rsidRPr="009D4085">
        <w:rPr>
          <w:rFonts w:ascii="Times New Roman" w:hAnsi="Times New Roman" w:cs="Times New Roman"/>
          <w:color w:val="000000" w:themeColor="text1"/>
          <w:lang w:eastAsia="zh-CN"/>
        </w:rPr>
        <w:t>)</w:t>
      </w:r>
      <w:r w:rsidR="00182248" w:rsidRPr="009D4085">
        <w:rPr>
          <w:rFonts w:ascii="Times New Roman" w:eastAsia="Times New Roman" w:hAnsi="Times New Roman" w:cs="Times New Roman"/>
          <w:color w:val="000000" w:themeColor="text1"/>
          <w:lang w:eastAsia="zh-CN"/>
        </w:rPr>
        <w:t xml:space="preserve">. Consistent with </w:t>
      </w:r>
      <w:r w:rsidR="008B7CD0" w:rsidRPr="009D4085">
        <w:rPr>
          <w:rFonts w:ascii="Times New Roman" w:eastAsia="Times New Roman" w:hAnsi="Times New Roman" w:cs="Times New Roman"/>
          <w:color w:val="000000" w:themeColor="text1"/>
          <w:lang w:eastAsia="zh-CN"/>
        </w:rPr>
        <w:t>the finding</w:t>
      </w:r>
      <w:r w:rsidR="00182248" w:rsidRPr="009D4085">
        <w:rPr>
          <w:rFonts w:ascii="Times New Roman" w:eastAsia="Times New Roman" w:hAnsi="Times New Roman" w:cs="Times New Roman"/>
          <w:color w:val="000000" w:themeColor="text1"/>
          <w:lang w:eastAsia="zh-CN"/>
        </w:rPr>
        <w:t xml:space="preserve"> in </w:t>
      </w:r>
      <w:r w:rsidR="003953C0" w:rsidRPr="009D4085">
        <w:rPr>
          <w:rFonts w:ascii="Times New Roman" w:eastAsia="Times New Roman" w:hAnsi="Times New Roman" w:cs="Times New Roman"/>
          <w:color w:val="000000" w:themeColor="text1"/>
          <w:lang w:eastAsia="zh-CN"/>
        </w:rPr>
        <w:t>LCL</w:t>
      </w:r>
      <w:r w:rsidR="00DF0DA4" w:rsidRPr="009D4085">
        <w:rPr>
          <w:rFonts w:ascii="Times New Roman" w:eastAsia="Times New Roman" w:hAnsi="Times New Roman" w:cs="Times New Roman"/>
          <w:color w:val="000000" w:themeColor="text1"/>
          <w:lang w:eastAsia="zh-CN"/>
        </w:rPr>
        <w:t xml:space="preserve"> data set, </w:t>
      </w:r>
      <w:r w:rsidR="004636C2" w:rsidRPr="009D4085">
        <w:rPr>
          <w:rFonts w:ascii="Times New Roman" w:eastAsia="Times New Roman" w:hAnsi="Times New Roman" w:cs="Times New Roman"/>
          <w:color w:val="000000" w:themeColor="text1"/>
          <w:lang w:eastAsia="zh-CN"/>
        </w:rPr>
        <w:t xml:space="preserve">significant </w:t>
      </w:r>
      <w:r w:rsidR="00916F00" w:rsidRPr="009D4085">
        <w:rPr>
          <w:rFonts w:ascii="Times New Roman" w:eastAsia="Times New Roman" w:hAnsi="Times New Roman" w:cs="Times New Roman"/>
          <w:color w:val="000000" w:themeColor="text1"/>
          <w:lang w:eastAsia="zh-CN"/>
        </w:rPr>
        <w:t>difference</w:t>
      </w:r>
      <w:r w:rsidR="00361FE6" w:rsidRPr="009D4085">
        <w:rPr>
          <w:rFonts w:ascii="Times New Roman" w:eastAsia="Times New Roman" w:hAnsi="Times New Roman" w:cs="Times New Roman"/>
          <w:color w:val="000000" w:themeColor="text1"/>
          <w:lang w:eastAsia="zh-CN"/>
        </w:rPr>
        <w:t>s</w:t>
      </w:r>
      <w:r w:rsidR="00916F00" w:rsidRPr="009D4085">
        <w:rPr>
          <w:rFonts w:ascii="Times New Roman" w:eastAsia="Times New Roman" w:hAnsi="Times New Roman" w:cs="Times New Roman"/>
          <w:color w:val="000000" w:themeColor="text1"/>
          <w:lang w:eastAsia="zh-CN"/>
        </w:rPr>
        <w:t xml:space="preserve"> </w:t>
      </w:r>
      <w:r w:rsidR="00361FE6" w:rsidRPr="009D4085">
        <w:rPr>
          <w:rFonts w:ascii="Times New Roman" w:eastAsia="Times New Roman" w:hAnsi="Times New Roman" w:cs="Times New Roman"/>
          <w:color w:val="000000" w:themeColor="text1"/>
          <w:lang w:eastAsia="zh-CN"/>
        </w:rPr>
        <w:t xml:space="preserve">in methylation patterns between </w:t>
      </w:r>
      <w:r w:rsidR="009B3216" w:rsidRPr="009D4085">
        <w:rPr>
          <w:rFonts w:ascii="Times New Roman" w:eastAsia="Times New Roman" w:hAnsi="Times New Roman" w:cs="Times New Roman"/>
          <w:color w:val="000000" w:themeColor="text1"/>
          <w:lang w:eastAsia="zh-CN"/>
        </w:rPr>
        <w:t xml:space="preserve">the </w:t>
      </w:r>
      <w:r w:rsidR="00745516" w:rsidRPr="009D4085">
        <w:rPr>
          <w:rFonts w:ascii="Times New Roman" w:eastAsia="Times New Roman" w:hAnsi="Times New Roman" w:cs="Times New Roman"/>
          <w:color w:val="000000" w:themeColor="text1"/>
          <w:lang w:eastAsia="zh-CN"/>
        </w:rPr>
        <w:t>two</w:t>
      </w:r>
      <w:r w:rsidR="00361FE6" w:rsidRPr="009D4085">
        <w:rPr>
          <w:rFonts w:ascii="Times New Roman" w:eastAsia="Times New Roman" w:hAnsi="Times New Roman" w:cs="Times New Roman"/>
          <w:color w:val="000000" w:themeColor="text1"/>
          <w:lang w:eastAsia="zh-CN"/>
        </w:rPr>
        <w:t xml:space="preserve"> </w:t>
      </w:r>
      <w:r w:rsidR="00361FE6" w:rsidRPr="009D4085">
        <w:rPr>
          <w:rFonts w:ascii="Times New Roman" w:eastAsia="Times New Roman" w:hAnsi="Times New Roman" w:cs="Times New Roman"/>
          <w:color w:val="000000" w:themeColor="text1"/>
          <w:lang w:eastAsia="zh-CN"/>
        </w:rPr>
        <w:lastRenderedPageBreak/>
        <w:t xml:space="preserve">populations </w:t>
      </w:r>
      <w:proofErr w:type="gramStart"/>
      <w:r w:rsidR="00607313" w:rsidRPr="009D4085">
        <w:rPr>
          <w:rFonts w:ascii="Times New Roman" w:eastAsia="Times New Roman" w:hAnsi="Times New Roman" w:cs="Times New Roman"/>
          <w:color w:val="000000" w:themeColor="text1"/>
          <w:lang w:eastAsia="zh-CN"/>
        </w:rPr>
        <w:t xml:space="preserve">were </w:t>
      </w:r>
      <w:r w:rsidR="00174B8A" w:rsidRPr="009D4085">
        <w:rPr>
          <w:rFonts w:ascii="Times New Roman" w:eastAsia="Times New Roman" w:hAnsi="Times New Roman" w:cs="Times New Roman"/>
          <w:color w:val="000000" w:themeColor="text1"/>
          <w:lang w:eastAsia="zh-CN"/>
        </w:rPr>
        <w:t>observed</w:t>
      </w:r>
      <w:proofErr w:type="gramEnd"/>
      <w:r w:rsidR="00AC1C26" w:rsidRPr="009D4085">
        <w:rPr>
          <w:rFonts w:ascii="Times New Roman" w:eastAsia="Times New Roman" w:hAnsi="Times New Roman" w:cs="Times New Roman"/>
          <w:color w:val="000000" w:themeColor="text1"/>
          <w:lang w:eastAsia="zh-CN"/>
        </w:rPr>
        <w:t xml:space="preserve"> (Figure 6A and B)</w:t>
      </w:r>
      <w:r w:rsidR="00771639" w:rsidRPr="009D4085">
        <w:rPr>
          <w:rFonts w:ascii="Times New Roman" w:eastAsia="Times New Roman" w:hAnsi="Times New Roman" w:cs="Times New Roman"/>
          <w:color w:val="000000" w:themeColor="text1"/>
          <w:lang w:eastAsia="zh-CN"/>
        </w:rPr>
        <w:t>.</w:t>
      </w:r>
      <w:r w:rsidR="00CD5BF3" w:rsidRPr="009D4085">
        <w:rPr>
          <w:rFonts w:ascii="Times New Roman" w:eastAsia="Times New Roman" w:hAnsi="Times New Roman" w:cs="Times New Roman"/>
          <w:color w:val="000000" w:themeColor="text1"/>
          <w:lang w:eastAsia="zh-CN"/>
        </w:rPr>
        <w:t xml:space="preserve"> </w:t>
      </w:r>
      <w:r w:rsidR="00C12A2D" w:rsidRPr="009D4085">
        <w:rPr>
          <w:rFonts w:ascii="Times New Roman" w:eastAsia="Times New Roman" w:hAnsi="Times New Roman" w:cs="Times New Roman"/>
          <w:color w:val="000000" w:themeColor="text1"/>
          <w:lang w:eastAsia="zh-CN"/>
        </w:rPr>
        <w:t xml:space="preserve">The </w:t>
      </w:r>
      <w:r w:rsidR="008B7CD0" w:rsidRPr="009D4085">
        <w:rPr>
          <w:rFonts w:ascii="Times New Roman" w:eastAsia="Times New Roman" w:hAnsi="Times New Roman" w:cs="Times New Roman"/>
          <w:color w:val="000000" w:themeColor="text1"/>
          <w:lang w:eastAsia="zh-CN"/>
        </w:rPr>
        <w:t>above results</w:t>
      </w:r>
      <w:r w:rsidR="0096266A" w:rsidRPr="009D4085">
        <w:rPr>
          <w:rFonts w:ascii="Times New Roman" w:eastAsia="Times New Roman" w:hAnsi="Times New Roman" w:cs="Times New Roman"/>
          <w:color w:val="000000" w:themeColor="text1"/>
          <w:lang w:eastAsia="zh-CN"/>
        </w:rPr>
        <w:t xml:space="preserve"> </w:t>
      </w:r>
      <w:r w:rsidR="00741228" w:rsidRPr="009D4085">
        <w:rPr>
          <w:rFonts w:ascii="Times New Roman" w:eastAsia="Times New Roman" w:hAnsi="Times New Roman" w:cs="Times New Roman"/>
          <w:color w:val="000000" w:themeColor="text1"/>
          <w:lang w:eastAsia="zh-CN"/>
        </w:rPr>
        <w:t>further validate the importance</w:t>
      </w:r>
      <w:r w:rsidR="003C0B57" w:rsidRPr="009D4085">
        <w:rPr>
          <w:rFonts w:ascii="Times New Roman" w:eastAsia="Times New Roman" w:hAnsi="Times New Roman" w:cs="Times New Roman"/>
          <w:color w:val="000000" w:themeColor="text1"/>
          <w:lang w:eastAsia="zh-CN"/>
        </w:rPr>
        <w:t xml:space="preserve"> of </w:t>
      </w:r>
      <w:r w:rsidR="00B50C97" w:rsidRPr="009D4085">
        <w:rPr>
          <w:rFonts w:ascii="Times New Roman" w:eastAsia="Times New Roman" w:hAnsi="Times New Roman" w:cs="Times New Roman"/>
          <w:color w:val="000000" w:themeColor="text1"/>
          <w:lang w:eastAsia="zh-CN"/>
        </w:rPr>
        <w:t xml:space="preserve">MHBs in </w:t>
      </w:r>
      <w:r w:rsidR="007A1EE7" w:rsidRPr="009D4085">
        <w:rPr>
          <w:rFonts w:ascii="Times New Roman" w:eastAsia="Times New Roman" w:hAnsi="Times New Roman" w:cs="Times New Roman"/>
          <w:color w:val="000000" w:themeColor="text1"/>
          <w:lang w:eastAsia="zh-CN"/>
        </w:rPr>
        <w:t>eth</w:t>
      </w:r>
      <w:r w:rsidR="001D1092">
        <w:rPr>
          <w:rFonts w:ascii="Times New Roman" w:eastAsia="Times New Roman" w:hAnsi="Times New Roman" w:cs="Times New Roman"/>
          <w:color w:val="000000" w:themeColor="text1"/>
          <w:lang w:eastAsia="zh-CN"/>
        </w:rPr>
        <w:t>n</w:t>
      </w:r>
      <w:r w:rsidR="007A1EE7" w:rsidRPr="009D4085">
        <w:rPr>
          <w:rFonts w:ascii="Times New Roman" w:eastAsia="Times New Roman" w:hAnsi="Times New Roman" w:cs="Times New Roman"/>
          <w:color w:val="000000" w:themeColor="text1"/>
          <w:lang w:eastAsia="zh-CN"/>
        </w:rPr>
        <w:t>ic difference</w:t>
      </w:r>
      <w:r w:rsidR="0068454D" w:rsidRPr="009D4085">
        <w:rPr>
          <w:rFonts w:ascii="Times New Roman" w:eastAsia="Times New Roman" w:hAnsi="Times New Roman" w:cs="Times New Roman"/>
          <w:color w:val="000000" w:themeColor="text1"/>
          <w:lang w:eastAsia="zh-CN"/>
        </w:rPr>
        <w:t>s</w:t>
      </w:r>
      <w:r w:rsidR="00174B8A" w:rsidRPr="009D4085">
        <w:rPr>
          <w:rFonts w:ascii="Times New Roman" w:eastAsia="Times New Roman" w:hAnsi="Times New Roman" w:cs="Times New Roman"/>
          <w:color w:val="000000" w:themeColor="text1"/>
          <w:lang w:eastAsia="zh-CN"/>
        </w:rPr>
        <w:t>.</w:t>
      </w:r>
      <w:r w:rsidR="00A01975" w:rsidRPr="009D4085">
        <w:rPr>
          <w:rFonts w:ascii="Times New Roman" w:eastAsia="Times New Roman" w:hAnsi="Times New Roman" w:cs="Times New Roman"/>
          <w:color w:val="000000" w:themeColor="text1"/>
          <w:lang w:eastAsia="zh-CN"/>
        </w:rPr>
        <w:t xml:space="preserve"> </w:t>
      </w:r>
    </w:p>
    <w:p w14:paraId="1D9A90CF" w14:textId="5C88C7DA" w:rsidR="00E03D05" w:rsidRPr="009D4085" w:rsidRDefault="00D67F24" w:rsidP="009D4085">
      <w:pPr>
        <w:spacing w:after="120" w:line="480" w:lineRule="auto"/>
        <w:jc w:val="both"/>
        <w:rPr>
          <w:rFonts w:ascii="Times New Roman" w:hAnsi="Times New Roman" w:cs="Times New Roman"/>
          <w:b/>
          <w:bCs/>
          <w:color w:val="000000" w:themeColor="text1"/>
          <w:sz w:val="28"/>
          <w:szCs w:val="28"/>
          <w:lang w:eastAsia="zh-CN"/>
        </w:rPr>
      </w:pPr>
      <w:r w:rsidRPr="009D4085">
        <w:rPr>
          <w:rFonts w:ascii="Times New Roman" w:hAnsi="Times New Roman" w:cs="Times New Roman"/>
          <w:b/>
          <w:bCs/>
          <w:color w:val="000000" w:themeColor="text1"/>
          <w:sz w:val="28"/>
          <w:szCs w:val="28"/>
          <w:lang w:eastAsia="zh-CN"/>
        </w:rPr>
        <w:t>Discussion</w:t>
      </w:r>
    </w:p>
    <w:p w14:paraId="1B422E91" w14:textId="21B3CB2F" w:rsidR="008A7993" w:rsidRPr="009D4085" w:rsidRDefault="00B81357" w:rsidP="005102A7">
      <w:pPr>
        <w:spacing w:after="120" w:line="480" w:lineRule="auto"/>
        <w:ind w:firstLine="288"/>
        <w:jc w:val="both"/>
        <w:rPr>
          <w:rFonts w:ascii="Times New Roman" w:hAnsi="Times New Roman" w:cs="Times New Roman"/>
          <w:color w:val="000000" w:themeColor="text1"/>
          <w:lang w:eastAsia="zh-CN"/>
        </w:rPr>
      </w:pPr>
      <w:r w:rsidRPr="009D4085">
        <w:rPr>
          <w:rFonts w:ascii="Times New Roman" w:hAnsi="Times New Roman" w:cs="Times New Roman"/>
          <w:color w:val="000000" w:themeColor="text1"/>
          <w:lang w:eastAsia="zh-CN"/>
        </w:rPr>
        <w:t xml:space="preserve">In </w:t>
      </w:r>
      <w:r w:rsidR="00741228" w:rsidRPr="009D4085">
        <w:rPr>
          <w:rFonts w:ascii="Times New Roman" w:hAnsi="Times New Roman" w:cs="Times New Roman"/>
          <w:color w:val="000000" w:themeColor="text1"/>
          <w:lang w:eastAsia="zh-CN"/>
        </w:rPr>
        <w:t>this</w:t>
      </w:r>
      <w:r w:rsidRPr="009D4085">
        <w:rPr>
          <w:rFonts w:ascii="Times New Roman" w:hAnsi="Times New Roman" w:cs="Times New Roman"/>
          <w:color w:val="000000" w:themeColor="text1"/>
          <w:lang w:eastAsia="zh-CN"/>
        </w:rPr>
        <w:t xml:space="preserve"> study, we </w:t>
      </w:r>
      <w:r w:rsidR="00443C01" w:rsidRPr="009D4085">
        <w:rPr>
          <w:rFonts w:ascii="Times New Roman" w:hAnsi="Times New Roman" w:cs="Times New Roman"/>
          <w:color w:val="000000" w:themeColor="text1"/>
          <w:lang w:eastAsia="zh-CN"/>
        </w:rPr>
        <w:t xml:space="preserve">identified </w:t>
      </w:r>
      <w:proofErr w:type="gramStart"/>
      <w:r w:rsidR="008F6DF4">
        <w:rPr>
          <w:rFonts w:ascii="Times New Roman" w:hAnsi="Times New Roman" w:cs="Times New Roman"/>
          <w:color w:val="000000" w:themeColor="text1"/>
          <w:lang w:eastAsia="zh-CN"/>
        </w:rPr>
        <w:t xml:space="preserve">a total of </w:t>
      </w:r>
      <w:r w:rsidR="005102A7" w:rsidRPr="005102A7">
        <w:rPr>
          <w:rFonts w:ascii="Times New Roman" w:hAnsi="Times New Roman" w:cs="Times New Roman"/>
          <w:color w:val="000000" w:themeColor="text1"/>
          <w:lang w:eastAsia="zh-CN"/>
        </w:rPr>
        <w:t>350,969</w:t>
      </w:r>
      <w:proofErr w:type="gramEnd"/>
      <w:r w:rsidR="005102A7">
        <w:rPr>
          <w:rFonts w:ascii="Times New Roman" w:hAnsi="Times New Roman" w:cs="Times New Roman"/>
          <w:color w:val="000000" w:themeColor="text1"/>
          <w:lang w:eastAsia="zh-CN"/>
        </w:rPr>
        <w:t xml:space="preserve"> </w:t>
      </w:r>
      <w:r w:rsidR="00551B65" w:rsidRPr="009D4085">
        <w:rPr>
          <w:rFonts w:ascii="Times New Roman" w:hAnsi="Times New Roman" w:cs="Times New Roman"/>
          <w:color w:val="000000" w:themeColor="text1"/>
          <w:lang w:eastAsia="zh-CN"/>
        </w:rPr>
        <w:t>methylation h</w:t>
      </w:r>
      <w:r w:rsidR="00187DF6" w:rsidRPr="009D4085">
        <w:rPr>
          <w:rFonts w:ascii="Times New Roman" w:hAnsi="Times New Roman" w:cs="Times New Roman"/>
          <w:color w:val="000000" w:themeColor="text1"/>
          <w:lang w:eastAsia="zh-CN"/>
        </w:rPr>
        <w:t xml:space="preserve">aplotype blocks </w:t>
      </w:r>
      <w:r w:rsidR="008320F4" w:rsidRPr="009D4085">
        <w:rPr>
          <w:rFonts w:ascii="Times New Roman" w:hAnsi="Times New Roman" w:cs="Times New Roman"/>
          <w:color w:val="000000" w:themeColor="text1"/>
          <w:lang w:eastAsia="zh-CN"/>
        </w:rPr>
        <w:t xml:space="preserve">across </w:t>
      </w:r>
      <w:r w:rsidR="00C87350">
        <w:rPr>
          <w:rFonts w:ascii="Times New Roman" w:hAnsi="Times New Roman" w:cs="Times New Roman"/>
          <w:color w:val="000000" w:themeColor="text1"/>
          <w:lang w:eastAsia="zh-CN"/>
        </w:rPr>
        <w:t xml:space="preserve">the </w:t>
      </w:r>
      <w:r w:rsidR="008320F4" w:rsidRPr="009D4085">
        <w:rPr>
          <w:rFonts w:ascii="Times New Roman" w:hAnsi="Times New Roman" w:cs="Times New Roman"/>
          <w:color w:val="000000" w:themeColor="text1"/>
          <w:lang w:eastAsia="zh-CN"/>
        </w:rPr>
        <w:t xml:space="preserve">human genome </w:t>
      </w:r>
      <w:r w:rsidR="00715E93" w:rsidRPr="009D4085">
        <w:rPr>
          <w:rFonts w:ascii="Times New Roman" w:hAnsi="Times New Roman" w:cs="Times New Roman"/>
          <w:color w:val="000000" w:themeColor="text1"/>
          <w:lang w:eastAsia="zh-CN"/>
        </w:rPr>
        <w:t>in bisulfite sequencing data set</w:t>
      </w:r>
      <w:r w:rsidR="008320F4" w:rsidRPr="009D4085">
        <w:rPr>
          <w:rFonts w:ascii="Times New Roman" w:hAnsi="Times New Roman" w:cs="Times New Roman"/>
          <w:color w:val="000000" w:themeColor="text1"/>
          <w:lang w:eastAsia="zh-CN"/>
        </w:rPr>
        <w:t xml:space="preserve">s. </w:t>
      </w:r>
      <w:r w:rsidR="001F7196" w:rsidRPr="009D4085">
        <w:rPr>
          <w:rFonts w:ascii="Times New Roman" w:hAnsi="Times New Roman" w:cs="Times New Roman"/>
          <w:color w:val="000000" w:themeColor="text1"/>
          <w:lang w:eastAsia="zh-CN"/>
        </w:rPr>
        <w:t xml:space="preserve">To the best of our knowledge, </w:t>
      </w:r>
      <w:r w:rsidR="00146AEE" w:rsidRPr="009D4085">
        <w:rPr>
          <w:rFonts w:ascii="Times New Roman" w:hAnsi="Times New Roman" w:cs="Times New Roman"/>
          <w:color w:val="000000" w:themeColor="text1"/>
          <w:lang w:eastAsia="zh-CN"/>
        </w:rPr>
        <w:t xml:space="preserve">this is </w:t>
      </w:r>
      <w:r w:rsidR="004E0036" w:rsidRPr="009D4085">
        <w:rPr>
          <w:rFonts w:ascii="Times New Roman" w:hAnsi="Times New Roman" w:cs="Times New Roman"/>
          <w:color w:val="000000" w:themeColor="text1"/>
          <w:lang w:eastAsia="zh-CN"/>
        </w:rPr>
        <w:t xml:space="preserve">the first </w:t>
      </w:r>
      <w:r w:rsidR="00741228" w:rsidRPr="009D4085">
        <w:rPr>
          <w:rFonts w:ascii="Times New Roman" w:hAnsi="Times New Roman" w:cs="Times New Roman"/>
          <w:color w:val="000000" w:themeColor="text1"/>
          <w:lang w:eastAsia="zh-CN"/>
        </w:rPr>
        <w:t>analysis of</w:t>
      </w:r>
      <w:r w:rsidR="00F87573" w:rsidRPr="009D4085">
        <w:rPr>
          <w:rFonts w:ascii="Times New Roman" w:hAnsi="Times New Roman" w:cs="Times New Roman"/>
          <w:color w:val="000000" w:themeColor="text1"/>
          <w:lang w:eastAsia="zh-CN"/>
        </w:rPr>
        <w:t xml:space="preserve"> </w:t>
      </w:r>
      <w:r w:rsidR="00236044" w:rsidRPr="009D4085">
        <w:rPr>
          <w:rFonts w:ascii="Times New Roman" w:hAnsi="Times New Roman" w:cs="Times New Roman"/>
          <w:color w:val="000000" w:themeColor="text1"/>
          <w:lang w:eastAsia="zh-CN"/>
        </w:rPr>
        <w:t>population difference</w:t>
      </w:r>
      <w:r w:rsidR="00741228" w:rsidRPr="009D4085">
        <w:rPr>
          <w:rFonts w:ascii="Times New Roman" w:hAnsi="Times New Roman" w:cs="Times New Roman"/>
          <w:color w:val="000000" w:themeColor="text1"/>
          <w:lang w:eastAsia="zh-CN"/>
        </w:rPr>
        <w:t>s</w:t>
      </w:r>
      <w:r w:rsidR="00236044" w:rsidRPr="009D4085">
        <w:rPr>
          <w:rFonts w:ascii="Times New Roman" w:hAnsi="Times New Roman" w:cs="Times New Roman"/>
          <w:color w:val="000000" w:themeColor="text1"/>
          <w:lang w:eastAsia="zh-CN"/>
        </w:rPr>
        <w:t xml:space="preserve"> using </w:t>
      </w:r>
      <w:r w:rsidR="002051B5" w:rsidRPr="009D4085">
        <w:rPr>
          <w:rFonts w:ascii="Times New Roman" w:hAnsi="Times New Roman" w:cs="Times New Roman"/>
          <w:color w:val="000000" w:themeColor="text1"/>
          <w:lang w:eastAsia="zh-CN"/>
        </w:rPr>
        <w:t xml:space="preserve">the extend </w:t>
      </w:r>
      <w:r w:rsidR="009C3F61" w:rsidRPr="009D4085">
        <w:rPr>
          <w:rFonts w:ascii="Times New Roman" w:hAnsi="Times New Roman" w:cs="Times New Roman"/>
          <w:color w:val="000000" w:themeColor="text1"/>
          <w:lang w:eastAsia="zh-CN"/>
        </w:rPr>
        <w:t xml:space="preserve">concept </w:t>
      </w:r>
      <w:r w:rsidR="0056486D" w:rsidRPr="009D4085">
        <w:rPr>
          <w:rFonts w:ascii="Times New Roman" w:hAnsi="Times New Roman" w:cs="Times New Roman"/>
          <w:color w:val="000000" w:themeColor="text1"/>
          <w:lang w:eastAsia="zh-CN"/>
        </w:rPr>
        <w:t>of</w:t>
      </w:r>
      <w:r w:rsidR="009C3F61" w:rsidRPr="009D4085">
        <w:rPr>
          <w:rFonts w:ascii="Times New Roman" w:hAnsi="Times New Roman" w:cs="Times New Roman"/>
          <w:color w:val="000000" w:themeColor="text1"/>
          <w:lang w:eastAsia="zh-CN"/>
        </w:rPr>
        <w:t xml:space="preserve"> linkage disequilibrium</w:t>
      </w:r>
      <w:r w:rsidR="00EC2FDC" w:rsidRPr="009D4085">
        <w:rPr>
          <w:rFonts w:ascii="Times New Roman" w:hAnsi="Times New Roman" w:cs="Times New Roman"/>
          <w:color w:val="000000" w:themeColor="text1"/>
          <w:lang w:eastAsia="zh-CN"/>
        </w:rPr>
        <w:t xml:space="preserve"> </w:t>
      </w:r>
      <w:r w:rsidR="00741228" w:rsidRPr="009D4085">
        <w:rPr>
          <w:rFonts w:ascii="Times New Roman" w:hAnsi="Times New Roman" w:cs="Times New Roman"/>
          <w:color w:val="000000" w:themeColor="text1"/>
          <w:lang w:eastAsia="zh-CN"/>
        </w:rPr>
        <w:t xml:space="preserve">on </w:t>
      </w:r>
      <w:r w:rsidR="00EE39C3" w:rsidRPr="009D4085">
        <w:rPr>
          <w:rFonts w:ascii="Times New Roman" w:hAnsi="Times New Roman" w:cs="Times New Roman"/>
          <w:color w:val="000000" w:themeColor="text1"/>
          <w:lang w:eastAsia="zh-CN"/>
        </w:rPr>
        <w:t xml:space="preserve">co-methylated </w:t>
      </w:r>
      <w:proofErr w:type="spellStart"/>
      <w:r w:rsidR="009C3F61" w:rsidRPr="009D4085">
        <w:rPr>
          <w:rFonts w:ascii="Times New Roman" w:hAnsi="Times New Roman" w:cs="Times New Roman"/>
          <w:color w:val="000000" w:themeColor="text1"/>
          <w:lang w:eastAsia="zh-CN"/>
        </w:rPr>
        <w:t>CpG</w:t>
      </w:r>
      <w:proofErr w:type="spellEnd"/>
      <w:r w:rsidR="009C3F61" w:rsidRPr="009D4085">
        <w:rPr>
          <w:rFonts w:ascii="Times New Roman" w:hAnsi="Times New Roman" w:cs="Times New Roman"/>
          <w:color w:val="000000" w:themeColor="text1"/>
          <w:lang w:eastAsia="zh-CN"/>
        </w:rPr>
        <w:t xml:space="preserve"> </w:t>
      </w:r>
      <w:r w:rsidR="00EE39C3" w:rsidRPr="009D4085">
        <w:rPr>
          <w:rFonts w:ascii="Times New Roman" w:hAnsi="Times New Roman" w:cs="Times New Roman"/>
          <w:color w:val="000000" w:themeColor="text1"/>
          <w:lang w:eastAsia="zh-CN"/>
        </w:rPr>
        <w:t>sites</w:t>
      </w:r>
      <w:r w:rsidR="006F3535" w:rsidRPr="009D4085">
        <w:rPr>
          <w:rFonts w:ascii="Times New Roman" w:hAnsi="Times New Roman" w:cs="Times New Roman"/>
          <w:color w:val="000000" w:themeColor="text1"/>
          <w:lang w:eastAsia="zh-CN"/>
        </w:rPr>
        <w:t>.</w:t>
      </w:r>
      <w:r w:rsidR="00146AEE" w:rsidRPr="009D4085">
        <w:rPr>
          <w:rFonts w:ascii="Times New Roman" w:hAnsi="Times New Roman" w:cs="Times New Roman"/>
          <w:color w:val="000000" w:themeColor="text1"/>
          <w:lang w:eastAsia="zh-CN"/>
        </w:rPr>
        <w:t xml:space="preserve"> </w:t>
      </w:r>
      <w:r w:rsidR="00F10BBE" w:rsidRPr="009D4085">
        <w:rPr>
          <w:rFonts w:ascii="Times New Roman" w:hAnsi="Times New Roman" w:cs="Times New Roman"/>
          <w:color w:val="000000" w:themeColor="text1"/>
          <w:lang w:eastAsia="zh-CN"/>
        </w:rPr>
        <w:t>Similar to</w:t>
      </w:r>
      <w:r w:rsidR="00FC03D9" w:rsidRPr="009D4085">
        <w:rPr>
          <w:rFonts w:ascii="Times New Roman" w:hAnsi="Times New Roman" w:cs="Times New Roman"/>
          <w:color w:val="000000" w:themeColor="text1"/>
          <w:lang w:eastAsia="zh-CN"/>
        </w:rPr>
        <w:t xml:space="preserve"> </w:t>
      </w:r>
      <w:r w:rsidR="009959E7">
        <w:rPr>
          <w:rFonts w:ascii="Times New Roman" w:hAnsi="Times New Roman" w:cs="Times New Roman"/>
          <w:color w:val="000000" w:themeColor="text1"/>
          <w:lang w:eastAsia="zh-CN"/>
        </w:rPr>
        <w:t xml:space="preserve">the variations observed in </w:t>
      </w:r>
      <w:r w:rsidR="009959E7" w:rsidRPr="00F22F7D">
        <w:rPr>
          <w:rFonts w:ascii="Times New Roman" w:hAnsi="Times New Roman" w:cs="Times New Roman"/>
          <w:color w:val="000000" w:themeColor="text1"/>
          <w:lang w:eastAsia="zh-CN"/>
        </w:rPr>
        <w:t>DNA haplotypes</w:t>
      </w:r>
      <w:r w:rsidR="009959E7">
        <w:rPr>
          <w:rFonts w:ascii="Times New Roman" w:hAnsi="Times New Roman" w:cs="Times New Roman"/>
          <w:color w:val="000000" w:themeColor="text1"/>
          <w:lang w:eastAsia="zh-CN"/>
        </w:rPr>
        <w:t xml:space="preserve"> across</w:t>
      </w:r>
      <w:r w:rsidR="00BD39D5" w:rsidRPr="009D4085">
        <w:rPr>
          <w:rFonts w:ascii="Times New Roman" w:hAnsi="Times New Roman" w:cs="Times New Roman"/>
          <w:color w:val="000000" w:themeColor="text1"/>
          <w:lang w:eastAsia="zh-CN"/>
        </w:rPr>
        <w:t xml:space="preserve"> </w:t>
      </w:r>
      <w:r w:rsidR="00BB59E9" w:rsidRPr="009D4085">
        <w:rPr>
          <w:rFonts w:ascii="Times New Roman" w:hAnsi="Times New Roman" w:cs="Times New Roman"/>
          <w:color w:val="000000" w:themeColor="text1"/>
          <w:lang w:eastAsia="zh-CN"/>
        </w:rPr>
        <w:t xml:space="preserve">human </w:t>
      </w:r>
      <w:r w:rsidR="00BD39D5" w:rsidRPr="009D4085">
        <w:rPr>
          <w:rFonts w:ascii="Times New Roman" w:hAnsi="Times New Roman" w:cs="Times New Roman"/>
          <w:color w:val="000000" w:themeColor="text1"/>
          <w:lang w:eastAsia="zh-CN"/>
        </w:rPr>
        <w:t>populations</w:t>
      </w:r>
      <w:r w:rsidR="00E050B3" w:rsidRPr="009D4085">
        <w:rPr>
          <w:rFonts w:ascii="Times New Roman" w:hAnsi="Times New Roman" w:cs="Times New Roman"/>
          <w:color w:val="000000" w:themeColor="text1"/>
          <w:lang w:eastAsia="zh-CN"/>
        </w:rPr>
        <w:t xml:space="preserve"> </w:t>
      </w:r>
      <w:r w:rsidR="00837A4E" w:rsidRPr="009D4085">
        <w:rPr>
          <w:rFonts w:ascii="Times New Roman" w:hAnsi="Times New Roman" w:cs="Times New Roman"/>
          <w:color w:val="000000" w:themeColor="text1"/>
          <w:lang w:eastAsia="zh-CN"/>
        </w:rPr>
        <w:fldChar w:fldCharType="begin" w:fldLock="1"/>
      </w:r>
      <w:r w:rsidR="00360817" w:rsidRPr="009D4085">
        <w:rPr>
          <w:rFonts w:ascii="Times New Roman" w:hAnsi="Times New Roman" w:cs="Times New Roman"/>
          <w:color w:val="000000" w:themeColor="text1"/>
          <w:lang w:eastAsia="zh-CN"/>
        </w:rPr>
        <w:instrText>ADDIN CSL_CITATION { "citationItems" : [ { "id" : "ITEM-1", "itemData" : { "DOI" : "10.1038/nature04226 [doi]", "ISBN" : "1476-4687 (Electronic)", "ISSN" : "1476-4687", "PMID" : "16255080", "abstract" : "Inherited genetic variation has a critical but as yet largely uncharacterized role in human disease. Here we report a public database of common variation in the human genome: more than one million single nucleotide polymorphisms (SNPs) for which accurate and complete genotypes have been obtained in 269 DNA samples from four populations, including ten 500-kilobase regions in which essentially all information about common DNA variation has been extracted. These data document the generality of recombination hotspots, a block-like structure of linkage disequilibrium and low haplotype diversity, leading to substantial correlations of SNPs with many of their neighbours. We show how the HapMap resource can guide the design and analysis of genetic association studies, shed light on structural variation and recombination, and identify loci that may have been subject to natural selection during human evolution.", "author" : [ { "dropping-particle" : "", "family" : "Consortium", "given" : "International HapMap", "non-dropping-particle" : "", "parse-names" : false, "suffix" : "" } ], "container-title" : "Nature", "id" : "ITEM-1", "issue" : "7063", "issued" : { "date-parts" : [ [ "2005" ] ] }, "page" : "1299-320 ST  - A haplotype map of the human genome", "title" : "A haplotype map of the human genome", "type" : "article-journal", "volume" : "437" }, "uris" : [ "http://www.mendeley.com/documents/?uuid=45fd43cb-7aa5-46f0-8a19-6ca25b68bedd" ] }, { "id" : "ITEM-2", "itemData" : { "DOI" : "10.1038/nature06258", "ISBN" : "1476-4687 (Electronic)\\r0028-0836 (Linking)", "ISSN" : "1476-4687", "PMID" : "17943122", "abstract" : "We describe the Phase II HapMap, which characterizes over 3.1 million human single nucleotide polymorphisms (SNPs) genotyped in 270 individuals from four geographically diverse populations and includes 25-35% of common SNP variation in the populations surveyed. The map is estimated to capture untyped common variation with an average maximum r2 of between 0.9 and 0.96 depending on population. We demonstrate that the current generation of commercial genome-wide genotyping products captures common Phase II SNPs with an average maximum r2 of up to 0.8 in African and up to 0.95 in non-African populations, and that potential gains in power in association studies can be obtained through imputation. These data also reveal novel aspects of the structure of linkage disequilibrium. We show that 10-30% of pairs of individuals within a population share at least one region of extended genetic identity arising from recent ancestry and that up to 1% of all common variants are untaggable, primarily because they lie within recombination hotspots. We show that recombination rates vary systematically around genes and between genes of different function. Finally, we demonstrate increased differentiation at non-synonymous, compared to synonymous, SNPs, resulting from systematic differences in the strength or efficacy of natural selection between populations.", "author" : [ { "dropping-particle" : "", "family" : "Consortium", "given" : "The International HapMap", "non-dropping-particle" : "", "parse-names" : false, "suffix" : "" } ], "container-title" : "Nature", "id" : "ITEM-2", "issue" : "7164", "issued" : { "date-parts" : [ [ "2007" ] ] }, "page" : "851-61", "title" : "A second generation human haplotype map of over 3.1 million SNPs.", "type" : "article-journal", "volume" : "449" }, "uris" : [ "http://www.mendeley.com/documents/?uuid=6ffcc66a-92a2-4b67-9778-67d73bf7bdc0" ] } ], "mendeley" : { "formattedCitation" : "[27,28]", "plainTextFormattedCitation" : "[27,28]", "previouslyFormattedCitation" : "[27,28]" }, "properties" : { "noteIndex" : 0 }, "schema" : "https://github.com/citation-style-language/schema/raw/master/csl-citation.json" }</w:instrText>
      </w:r>
      <w:r w:rsidR="00837A4E" w:rsidRPr="009D4085">
        <w:rPr>
          <w:rFonts w:ascii="Times New Roman" w:hAnsi="Times New Roman" w:cs="Times New Roman"/>
          <w:color w:val="000000" w:themeColor="text1"/>
          <w:lang w:eastAsia="zh-CN"/>
        </w:rPr>
        <w:fldChar w:fldCharType="separate"/>
      </w:r>
      <w:r w:rsidR="00914BA2" w:rsidRPr="009D4085">
        <w:rPr>
          <w:rFonts w:ascii="Times New Roman" w:hAnsi="Times New Roman" w:cs="Times New Roman"/>
          <w:noProof/>
          <w:color w:val="000000" w:themeColor="text1"/>
          <w:lang w:eastAsia="zh-CN"/>
        </w:rPr>
        <w:t>[27,28]</w:t>
      </w:r>
      <w:r w:rsidR="00837A4E" w:rsidRPr="009D4085">
        <w:rPr>
          <w:rFonts w:ascii="Times New Roman" w:hAnsi="Times New Roman" w:cs="Times New Roman"/>
          <w:color w:val="000000" w:themeColor="text1"/>
          <w:lang w:eastAsia="zh-CN"/>
        </w:rPr>
        <w:fldChar w:fldCharType="end"/>
      </w:r>
      <w:r w:rsidR="00496092" w:rsidRPr="009D4085">
        <w:rPr>
          <w:rFonts w:ascii="Times New Roman" w:hAnsi="Times New Roman" w:cs="Times New Roman"/>
          <w:color w:val="000000" w:themeColor="text1"/>
          <w:lang w:eastAsia="zh-CN"/>
        </w:rPr>
        <w:t xml:space="preserve">, </w:t>
      </w:r>
      <w:r w:rsidR="003619C5" w:rsidRPr="009D4085">
        <w:rPr>
          <w:rFonts w:ascii="Times New Roman" w:hAnsi="Times New Roman" w:cs="Times New Roman"/>
          <w:color w:val="000000" w:themeColor="text1"/>
          <w:lang w:eastAsia="zh-CN"/>
        </w:rPr>
        <w:t xml:space="preserve">MHBs </w:t>
      </w:r>
      <w:r w:rsidR="00A51822" w:rsidRPr="009D4085">
        <w:rPr>
          <w:rFonts w:ascii="Times New Roman" w:hAnsi="Times New Roman" w:cs="Times New Roman"/>
          <w:color w:val="000000" w:themeColor="text1"/>
          <w:lang w:eastAsia="zh-CN"/>
        </w:rPr>
        <w:t xml:space="preserve">also </w:t>
      </w:r>
      <w:r w:rsidR="00194D6A" w:rsidRPr="009D4085">
        <w:rPr>
          <w:rFonts w:ascii="Times New Roman" w:hAnsi="Times New Roman" w:cs="Times New Roman"/>
          <w:color w:val="000000" w:themeColor="text1"/>
          <w:lang w:eastAsia="zh-CN"/>
        </w:rPr>
        <w:t>showed distinct d</w:t>
      </w:r>
      <w:r w:rsidR="0000689F" w:rsidRPr="009D4085">
        <w:rPr>
          <w:rFonts w:ascii="Times New Roman" w:hAnsi="Times New Roman" w:cs="Times New Roman"/>
          <w:color w:val="000000" w:themeColor="text1"/>
          <w:lang w:eastAsia="zh-CN"/>
        </w:rPr>
        <w:t>ivergence</w:t>
      </w:r>
      <w:r w:rsidR="003619C5" w:rsidRPr="009D4085">
        <w:rPr>
          <w:rFonts w:ascii="Times New Roman" w:hAnsi="Times New Roman" w:cs="Times New Roman"/>
          <w:color w:val="000000" w:themeColor="text1"/>
          <w:lang w:eastAsia="zh-CN"/>
        </w:rPr>
        <w:t xml:space="preserve"> </w:t>
      </w:r>
      <w:r w:rsidR="00741228" w:rsidRPr="009D4085">
        <w:rPr>
          <w:rFonts w:ascii="Times New Roman" w:hAnsi="Times New Roman" w:cs="Times New Roman"/>
          <w:color w:val="000000" w:themeColor="text1"/>
          <w:lang w:eastAsia="zh-CN"/>
        </w:rPr>
        <w:t>between</w:t>
      </w:r>
      <w:r w:rsidR="008619E9" w:rsidRPr="009D4085">
        <w:rPr>
          <w:rFonts w:ascii="Times New Roman" w:hAnsi="Times New Roman" w:cs="Times New Roman"/>
          <w:color w:val="000000" w:themeColor="text1"/>
          <w:lang w:eastAsia="zh-CN"/>
        </w:rPr>
        <w:t xml:space="preserve"> ethnic backgrounds.</w:t>
      </w:r>
      <w:r w:rsidR="00AE3A3E" w:rsidRPr="009D4085">
        <w:rPr>
          <w:rFonts w:ascii="Times New Roman" w:hAnsi="Times New Roman" w:cs="Times New Roman"/>
          <w:color w:val="000000" w:themeColor="text1"/>
          <w:lang w:eastAsia="zh-CN"/>
        </w:rPr>
        <w:t xml:space="preserve"> </w:t>
      </w:r>
      <w:r w:rsidR="00006D43" w:rsidRPr="009D4085">
        <w:rPr>
          <w:rFonts w:ascii="Times New Roman" w:eastAsia="Times New Roman" w:hAnsi="Times New Roman" w:cs="Times New Roman"/>
          <w:color w:val="000000" w:themeColor="text1"/>
          <w:shd w:val="clear" w:color="auto" w:fill="FFFFFF"/>
          <w:lang w:eastAsia="zh-CN"/>
        </w:rPr>
        <w:t>Specifically,</w:t>
      </w:r>
      <w:r w:rsidR="00006D43" w:rsidRPr="009D4085">
        <w:rPr>
          <w:rFonts w:ascii="Times New Roman" w:hAnsi="Times New Roman" w:cs="Times New Roman"/>
          <w:color w:val="000000" w:themeColor="text1"/>
          <w:lang w:eastAsia="zh-CN"/>
        </w:rPr>
        <w:t xml:space="preserve"> </w:t>
      </w:r>
      <w:r w:rsidR="00741228" w:rsidRPr="009D4085">
        <w:rPr>
          <w:rFonts w:ascii="Times New Roman" w:hAnsi="Times New Roman" w:cs="Times New Roman"/>
          <w:color w:val="000000" w:themeColor="text1"/>
          <w:lang w:eastAsia="zh-CN"/>
        </w:rPr>
        <w:t xml:space="preserve">MHB </w:t>
      </w:r>
      <w:r w:rsidR="003619C5" w:rsidRPr="009D4085">
        <w:rPr>
          <w:rFonts w:ascii="Times New Roman" w:hAnsi="Times New Roman" w:cs="Times New Roman"/>
          <w:color w:val="000000" w:themeColor="text1"/>
          <w:lang w:eastAsia="zh-CN"/>
        </w:rPr>
        <w:t xml:space="preserve">block sizes, genomic locations </w:t>
      </w:r>
      <w:r w:rsidR="003619C5" w:rsidRPr="009D4085">
        <w:rPr>
          <w:rFonts w:ascii="Times New Roman" w:hAnsi="Times New Roman" w:cs="Times New Roman"/>
          <w:noProof/>
          <w:color w:val="000000" w:themeColor="text1"/>
          <w:lang w:eastAsia="zh-CN"/>
        </w:rPr>
        <w:t>and</w:t>
      </w:r>
      <w:r w:rsidR="003619C5" w:rsidRPr="009D4085">
        <w:rPr>
          <w:rFonts w:ascii="Times New Roman" w:hAnsi="Times New Roman" w:cs="Times New Roman"/>
          <w:color w:val="000000" w:themeColor="text1"/>
          <w:lang w:eastAsia="zh-CN"/>
        </w:rPr>
        <w:t xml:space="preserve"> </w:t>
      </w:r>
      <w:r w:rsidR="00496092" w:rsidRPr="009D4085">
        <w:rPr>
          <w:rFonts w:ascii="Times New Roman" w:hAnsi="Times New Roman" w:cs="Times New Roman"/>
          <w:color w:val="000000" w:themeColor="text1"/>
          <w:lang w:eastAsia="zh-CN"/>
        </w:rPr>
        <w:t xml:space="preserve">methylation levels </w:t>
      </w:r>
      <w:proofErr w:type="gramStart"/>
      <w:r w:rsidR="00CE454C" w:rsidRPr="009D4085">
        <w:rPr>
          <w:rFonts w:ascii="Times New Roman" w:hAnsi="Times New Roman" w:cs="Times New Roman"/>
          <w:color w:val="000000" w:themeColor="text1"/>
          <w:lang w:eastAsia="zh-CN"/>
        </w:rPr>
        <w:t xml:space="preserve">were </w:t>
      </w:r>
      <w:r w:rsidR="00EF3B9E">
        <w:rPr>
          <w:rFonts w:ascii="Times New Roman" w:hAnsi="Times New Roman" w:cs="Times New Roman"/>
          <w:color w:val="000000" w:themeColor="text1"/>
          <w:lang w:eastAsia="zh-CN"/>
        </w:rPr>
        <w:t>found</w:t>
      </w:r>
      <w:proofErr w:type="gramEnd"/>
      <w:r w:rsidR="00EF3B9E">
        <w:rPr>
          <w:rFonts w:ascii="Times New Roman" w:hAnsi="Times New Roman" w:cs="Times New Roman"/>
          <w:color w:val="000000" w:themeColor="text1"/>
          <w:lang w:eastAsia="zh-CN"/>
        </w:rPr>
        <w:t xml:space="preserve"> to be </w:t>
      </w:r>
      <w:r w:rsidR="00741228" w:rsidRPr="009D4085">
        <w:rPr>
          <w:rFonts w:ascii="Times New Roman" w:hAnsi="Times New Roman" w:cs="Times New Roman"/>
          <w:color w:val="000000" w:themeColor="text1"/>
          <w:lang w:eastAsia="zh-CN"/>
        </w:rPr>
        <w:t>population-specific</w:t>
      </w:r>
      <w:r w:rsidR="00496092" w:rsidRPr="009D4085">
        <w:rPr>
          <w:rFonts w:ascii="Times New Roman" w:hAnsi="Times New Roman" w:cs="Times New Roman"/>
          <w:color w:val="000000" w:themeColor="text1"/>
          <w:lang w:eastAsia="zh-CN"/>
        </w:rPr>
        <w:t xml:space="preserve"> </w:t>
      </w:r>
      <w:r w:rsidR="00741228" w:rsidRPr="009D4085">
        <w:rPr>
          <w:rFonts w:ascii="Times New Roman" w:hAnsi="Times New Roman" w:cs="Times New Roman"/>
          <w:color w:val="000000" w:themeColor="text1"/>
          <w:lang w:eastAsia="zh-CN"/>
        </w:rPr>
        <w:t xml:space="preserve">in </w:t>
      </w:r>
      <w:r w:rsidR="00496092" w:rsidRPr="009D4085">
        <w:rPr>
          <w:rFonts w:ascii="Times New Roman" w:hAnsi="Times New Roman" w:cs="Times New Roman"/>
          <w:color w:val="000000" w:themeColor="text1"/>
          <w:lang w:eastAsia="zh-CN"/>
        </w:rPr>
        <w:t xml:space="preserve">European and </w:t>
      </w:r>
      <w:r w:rsidR="00BA1CCE" w:rsidRPr="009D4085">
        <w:rPr>
          <w:rFonts w:ascii="Times New Roman" w:hAnsi="Times New Roman" w:cs="Times New Roman"/>
          <w:color w:val="000000" w:themeColor="text1"/>
          <w:lang w:eastAsia="zh-CN"/>
        </w:rPr>
        <w:t>African</w:t>
      </w:r>
      <w:r w:rsidR="00965B43" w:rsidRPr="009D4085">
        <w:rPr>
          <w:rFonts w:ascii="Times New Roman" w:hAnsi="Times New Roman" w:cs="Times New Roman"/>
          <w:color w:val="000000" w:themeColor="text1"/>
          <w:lang w:eastAsia="zh-CN"/>
        </w:rPr>
        <w:t xml:space="preserve"> populations</w:t>
      </w:r>
      <w:r w:rsidR="00A70227" w:rsidRPr="009D4085">
        <w:rPr>
          <w:rFonts w:ascii="Times New Roman" w:hAnsi="Times New Roman" w:cs="Times New Roman"/>
          <w:color w:val="000000" w:themeColor="text1"/>
          <w:lang w:eastAsia="zh-CN"/>
        </w:rPr>
        <w:t>.</w:t>
      </w:r>
      <w:r w:rsidR="00ED1E94" w:rsidRPr="009D4085">
        <w:rPr>
          <w:rFonts w:ascii="Times New Roman" w:hAnsi="Times New Roman" w:cs="Times New Roman"/>
          <w:color w:val="000000" w:themeColor="text1"/>
          <w:lang w:eastAsia="zh-CN"/>
        </w:rPr>
        <w:t xml:space="preserve"> </w:t>
      </w:r>
      <w:r w:rsidR="00A51876" w:rsidRPr="009D4085">
        <w:rPr>
          <w:rFonts w:ascii="Times New Roman" w:hAnsi="Times New Roman" w:cs="Times New Roman"/>
          <w:color w:val="000000" w:themeColor="text1"/>
          <w:lang w:eastAsia="zh-CN"/>
        </w:rPr>
        <w:t>Notably, a</w:t>
      </w:r>
      <w:r w:rsidR="0000068B" w:rsidRPr="009D4085">
        <w:rPr>
          <w:rFonts w:ascii="Times New Roman" w:hAnsi="Times New Roman" w:cs="Times New Roman"/>
          <w:color w:val="000000" w:themeColor="text1"/>
          <w:lang w:eastAsia="zh-CN"/>
        </w:rPr>
        <w:t xml:space="preserve">lthough </w:t>
      </w:r>
      <w:r w:rsidR="002B55CF" w:rsidRPr="009D4085">
        <w:rPr>
          <w:rFonts w:ascii="Times New Roman" w:hAnsi="Times New Roman" w:cs="Times New Roman"/>
          <w:color w:val="000000" w:themeColor="text1"/>
          <w:lang w:eastAsia="zh-CN"/>
        </w:rPr>
        <w:t xml:space="preserve">ethnic-based </w:t>
      </w:r>
      <w:r w:rsidR="00724A00" w:rsidRPr="009D4085">
        <w:rPr>
          <w:rFonts w:ascii="Times New Roman" w:hAnsi="Times New Roman" w:cs="Times New Roman"/>
          <w:color w:val="000000" w:themeColor="text1"/>
          <w:lang w:eastAsia="zh-CN"/>
        </w:rPr>
        <w:t>MHB difference</w:t>
      </w:r>
      <w:r w:rsidR="008C3E58">
        <w:rPr>
          <w:rFonts w:ascii="Times New Roman" w:hAnsi="Times New Roman" w:cs="Times New Roman"/>
          <w:color w:val="000000" w:themeColor="text1"/>
          <w:lang w:eastAsia="zh-CN"/>
        </w:rPr>
        <w:t>s</w:t>
      </w:r>
      <w:r w:rsidR="00724A00" w:rsidRPr="009D4085">
        <w:rPr>
          <w:rFonts w:ascii="Times New Roman" w:hAnsi="Times New Roman" w:cs="Times New Roman"/>
          <w:color w:val="000000" w:themeColor="text1"/>
          <w:lang w:eastAsia="zh-CN"/>
        </w:rPr>
        <w:t xml:space="preserve"> </w:t>
      </w:r>
      <w:r w:rsidR="008C3E58">
        <w:rPr>
          <w:rFonts w:ascii="Times New Roman" w:hAnsi="Times New Roman" w:cs="Times New Roman"/>
          <w:color w:val="000000" w:themeColor="text1"/>
          <w:lang w:eastAsia="zh-CN"/>
        </w:rPr>
        <w:t>are</w:t>
      </w:r>
      <w:r w:rsidR="00724A00" w:rsidRPr="009D4085">
        <w:rPr>
          <w:rFonts w:ascii="Times New Roman" w:hAnsi="Times New Roman" w:cs="Times New Roman"/>
          <w:color w:val="000000" w:themeColor="text1"/>
          <w:lang w:eastAsia="zh-CN"/>
        </w:rPr>
        <w:t xml:space="preserve"> </w:t>
      </w:r>
      <w:r w:rsidR="002B55CF" w:rsidRPr="009D4085">
        <w:rPr>
          <w:rFonts w:ascii="Times New Roman" w:hAnsi="Times New Roman" w:cs="Times New Roman"/>
          <w:color w:val="000000" w:themeColor="text1"/>
          <w:lang w:eastAsia="zh-CN"/>
        </w:rPr>
        <w:t xml:space="preserve">partly </w:t>
      </w:r>
      <w:r w:rsidR="00724A00" w:rsidRPr="009D4085">
        <w:rPr>
          <w:rFonts w:ascii="Times New Roman" w:hAnsi="Times New Roman" w:cs="Times New Roman"/>
          <w:color w:val="000000" w:themeColor="text1"/>
          <w:lang w:eastAsia="zh-CN"/>
        </w:rPr>
        <w:t xml:space="preserve">due to genetic </w:t>
      </w:r>
      <w:r w:rsidR="002B55CF" w:rsidRPr="009D4085">
        <w:rPr>
          <w:rFonts w:ascii="Times New Roman" w:hAnsi="Times New Roman" w:cs="Times New Roman"/>
          <w:color w:val="000000" w:themeColor="text1"/>
          <w:lang w:eastAsia="zh-CN"/>
        </w:rPr>
        <w:t>inheritance</w:t>
      </w:r>
      <w:r w:rsidR="00724A00" w:rsidRPr="009D4085">
        <w:rPr>
          <w:rFonts w:ascii="Times New Roman" w:hAnsi="Times New Roman" w:cs="Times New Roman"/>
          <w:color w:val="000000" w:themeColor="text1"/>
          <w:lang w:eastAsia="zh-CN"/>
        </w:rPr>
        <w:t xml:space="preserve">, </w:t>
      </w:r>
      <w:r w:rsidR="002B55CF" w:rsidRPr="009D4085">
        <w:rPr>
          <w:rFonts w:ascii="Times New Roman" w:hAnsi="Times New Roman" w:cs="Times New Roman"/>
          <w:color w:val="000000" w:themeColor="text1"/>
          <w:lang w:eastAsia="zh-CN"/>
        </w:rPr>
        <w:t xml:space="preserve">our study highlights </w:t>
      </w:r>
      <w:r w:rsidR="000045E2" w:rsidRPr="009D4085">
        <w:rPr>
          <w:rFonts w:ascii="Times New Roman" w:hAnsi="Times New Roman" w:cs="Times New Roman"/>
          <w:color w:val="000000" w:themeColor="text1"/>
          <w:lang w:eastAsia="zh-CN"/>
        </w:rPr>
        <w:t>a unique role</w:t>
      </w:r>
      <w:r w:rsidR="00187DF6" w:rsidRPr="009D4085">
        <w:rPr>
          <w:rFonts w:ascii="Times New Roman" w:hAnsi="Times New Roman" w:cs="Times New Roman"/>
          <w:color w:val="000000" w:themeColor="text1"/>
          <w:lang w:eastAsia="zh-CN"/>
        </w:rPr>
        <w:t xml:space="preserve"> </w:t>
      </w:r>
      <w:r w:rsidR="0040488A" w:rsidRPr="009D4085">
        <w:rPr>
          <w:rFonts w:ascii="Times New Roman" w:hAnsi="Times New Roman" w:cs="Times New Roman"/>
          <w:color w:val="000000" w:themeColor="text1"/>
          <w:lang w:eastAsia="zh-CN"/>
        </w:rPr>
        <w:t>of epigenetic modification</w:t>
      </w:r>
      <w:r w:rsidR="00397520">
        <w:rPr>
          <w:rFonts w:ascii="Times New Roman" w:hAnsi="Times New Roman" w:cs="Times New Roman"/>
          <w:color w:val="000000" w:themeColor="text1"/>
          <w:lang w:eastAsia="zh-CN"/>
        </w:rPr>
        <w:t>s</w:t>
      </w:r>
      <w:r w:rsidR="002B55CF" w:rsidRPr="009D4085">
        <w:rPr>
          <w:rFonts w:ascii="Times New Roman" w:hAnsi="Times New Roman" w:cs="Times New Roman"/>
          <w:color w:val="000000" w:themeColor="text1"/>
          <w:lang w:eastAsia="zh-CN"/>
        </w:rPr>
        <w:t xml:space="preserve"> in population</w:t>
      </w:r>
      <w:r w:rsidR="0039258F" w:rsidRPr="009D4085">
        <w:rPr>
          <w:rFonts w:ascii="Times New Roman" w:hAnsi="Times New Roman" w:cs="Times New Roman"/>
          <w:color w:val="000000" w:themeColor="text1"/>
          <w:lang w:eastAsia="zh-CN"/>
        </w:rPr>
        <w:t xml:space="preserve"> differences</w:t>
      </w:r>
      <w:r w:rsidR="00446A5B" w:rsidRPr="009D4085">
        <w:rPr>
          <w:rFonts w:ascii="Times New Roman" w:hAnsi="Times New Roman" w:cs="Times New Roman"/>
          <w:color w:val="000000" w:themeColor="text1"/>
          <w:lang w:eastAsia="zh-CN"/>
        </w:rPr>
        <w:t xml:space="preserve">. </w:t>
      </w:r>
      <w:r w:rsidR="00317F59" w:rsidRPr="009D4085">
        <w:rPr>
          <w:rFonts w:ascii="Times New Roman" w:hAnsi="Times New Roman" w:cs="Times New Roman"/>
          <w:color w:val="000000" w:themeColor="text1"/>
          <w:lang w:eastAsia="zh-CN"/>
        </w:rPr>
        <w:t xml:space="preserve">Furthermore, </w:t>
      </w:r>
      <w:r w:rsidR="0039258F" w:rsidRPr="009D4085">
        <w:rPr>
          <w:rFonts w:ascii="Times New Roman" w:hAnsi="Times New Roman" w:cs="Times New Roman"/>
          <w:color w:val="000000" w:themeColor="text1"/>
          <w:lang w:eastAsia="zh-CN"/>
        </w:rPr>
        <w:t>our results suggest that MHBs have</w:t>
      </w:r>
      <w:r w:rsidR="003902DD" w:rsidRPr="009D4085">
        <w:rPr>
          <w:rFonts w:ascii="Times New Roman" w:hAnsi="Times New Roman" w:cs="Times New Roman"/>
          <w:color w:val="000000" w:themeColor="text1"/>
          <w:lang w:eastAsia="zh-CN"/>
        </w:rPr>
        <w:t xml:space="preserve"> </w:t>
      </w:r>
      <w:r w:rsidR="00B4275F" w:rsidRPr="009D4085">
        <w:rPr>
          <w:rFonts w:ascii="Times New Roman" w:hAnsi="Times New Roman" w:cs="Times New Roman"/>
          <w:color w:val="000000" w:themeColor="text1"/>
          <w:lang w:eastAsia="zh-CN"/>
        </w:rPr>
        <w:t xml:space="preserve">a </w:t>
      </w:r>
      <w:r w:rsidR="003F3E29" w:rsidRPr="009D4085">
        <w:rPr>
          <w:rFonts w:ascii="Times New Roman" w:hAnsi="Times New Roman" w:cs="Times New Roman"/>
          <w:color w:val="000000" w:themeColor="text1"/>
          <w:lang w:eastAsia="zh-CN"/>
        </w:rPr>
        <w:t xml:space="preserve">considerable </w:t>
      </w:r>
      <w:r w:rsidR="003902DD" w:rsidRPr="009D4085">
        <w:rPr>
          <w:rFonts w:ascii="Times New Roman" w:hAnsi="Times New Roman" w:cs="Times New Roman"/>
          <w:color w:val="000000" w:themeColor="text1"/>
          <w:lang w:eastAsia="zh-CN"/>
        </w:rPr>
        <w:t>application value</w:t>
      </w:r>
      <w:r w:rsidR="00431482" w:rsidRPr="009D4085">
        <w:rPr>
          <w:rFonts w:ascii="Times New Roman" w:hAnsi="Times New Roman" w:cs="Times New Roman"/>
          <w:color w:val="000000" w:themeColor="text1"/>
          <w:lang w:eastAsia="zh-CN"/>
        </w:rPr>
        <w:t xml:space="preserve"> </w:t>
      </w:r>
      <w:r w:rsidR="00407694" w:rsidRPr="009D4085">
        <w:rPr>
          <w:rFonts w:ascii="Times New Roman" w:hAnsi="Times New Roman" w:cs="Times New Roman"/>
          <w:color w:val="000000" w:themeColor="text1"/>
          <w:lang w:eastAsia="zh-CN"/>
        </w:rPr>
        <w:t xml:space="preserve">in </w:t>
      </w:r>
      <w:r w:rsidR="0077038D" w:rsidRPr="009D4085">
        <w:rPr>
          <w:rFonts w:ascii="Times New Roman" w:hAnsi="Times New Roman" w:cs="Times New Roman"/>
          <w:color w:val="000000" w:themeColor="text1"/>
          <w:lang w:eastAsia="zh-CN"/>
        </w:rPr>
        <w:t xml:space="preserve">methylation array </w:t>
      </w:r>
      <w:r w:rsidR="0039258F" w:rsidRPr="009D4085">
        <w:rPr>
          <w:rFonts w:ascii="Times New Roman" w:hAnsi="Times New Roman" w:cs="Times New Roman"/>
          <w:color w:val="000000" w:themeColor="text1"/>
          <w:lang w:eastAsia="zh-CN"/>
        </w:rPr>
        <w:t>analyses</w:t>
      </w:r>
      <w:r w:rsidR="0077038D" w:rsidRPr="009D4085">
        <w:rPr>
          <w:rFonts w:ascii="Times New Roman" w:hAnsi="Times New Roman" w:cs="Times New Roman"/>
          <w:color w:val="000000" w:themeColor="text1"/>
          <w:lang w:eastAsia="zh-CN"/>
        </w:rPr>
        <w:t>.</w:t>
      </w:r>
    </w:p>
    <w:p w14:paraId="25ECDFC6" w14:textId="30991212" w:rsidR="00541B89" w:rsidRPr="009D4085" w:rsidRDefault="00BC0374" w:rsidP="009D4085">
      <w:pPr>
        <w:spacing w:after="120" w:line="480" w:lineRule="auto"/>
        <w:ind w:firstLine="288"/>
        <w:jc w:val="both"/>
        <w:rPr>
          <w:rFonts w:ascii="Times New Roman" w:hAnsi="Times New Roman" w:cs="Times New Roman"/>
          <w:color w:val="000000" w:themeColor="text1"/>
          <w:lang w:eastAsia="zh-CN"/>
        </w:rPr>
      </w:pPr>
      <w:r w:rsidRPr="009D4085">
        <w:rPr>
          <w:rFonts w:ascii="Times New Roman" w:hAnsi="Times New Roman" w:cs="Times New Roman"/>
          <w:bCs/>
          <w:color w:val="000000" w:themeColor="text1"/>
          <w:lang w:eastAsia="zh-CN"/>
        </w:rPr>
        <w:t>In different popu</w:t>
      </w:r>
      <w:r w:rsidR="00AC6082" w:rsidRPr="009D4085">
        <w:rPr>
          <w:rFonts w:ascii="Times New Roman" w:hAnsi="Times New Roman" w:cs="Times New Roman"/>
          <w:bCs/>
          <w:color w:val="000000" w:themeColor="text1"/>
          <w:lang w:eastAsia="zh-CN"/>
        </w:rPr>
        <w:t>l</w:t>
      </w:r>
      <w:r w:rsidRPr="009D4085">
        <w:rPr>
          <w:rFonts w:ascii="Times New Roman" w:hAnsi="Times New Roman" w:cs="Times New Roman"/>
          <w:bCs/>
          <w:color w:val="000000" w:themeColor="text1"/>
          <w:lang w:eastAsia="zh-CN"/>
        </w:rPr>
        <w:t xml:space="preserve">ations, </w:t>
      </w:r>
      <w:r w:rsidR="002B4969" w:rsidRPr="009D4085">
        <w:rPr>
          <w:rFonts w:ascii="Times New Roman" w:hAnsi="Times New Roman" w:cs="Times New Roman"/>
          <w:bCs/>
          <w:color w:val="000000" w:themeColor="text1"/>
          <w:lang w:eastAsia="zh-CN"/>
        </w:rPr>
        <w:t xml:space="preserve">MHB changes in </w:t>
      </w:r>
      <w:r w:rsidR="001F79CF" w:rsidRPr="009D4085">
        <w:rPr>
          <w:rFonts w:ascii="Times New Roman" w:hAnsi="Times New Roman" w:cs="Times New Roman"/>
          <w:bCs/>
          <w:color w:val="000000" w:themeColor="text1"/>
          <w:lang w:eastAsia="zh-CN"/>
        </w:rPr>
        <w:t xml:space="preserve">three </w:t>
      </w:r>
      <w:r w:rsidR="009628D8">
        <w:rPr>
          <w:rFonts w:ascii="Times New Roman" w:hAnsi="Times New Roman" w:cs="Times New Roman"/>
          <w:bCs/>
          <w:color w:val="000000" w:themeColor="text1"/>
          <w:lang w:eastAsia="zh-CN"/>
        </w:rPr>
        <w:t>contexts</w:t>
      </w:r>
      <w:r w:rsidR="001F79CF" w:rsidRPr="009D4085">
        <w:rPr>
          <w:rFonts w:ascii="Times New Roman" w:hAnsi="Times New Roman" w:cs="Times New Roman"/>
          <w:bCs/>
          <w:color w:val="000000" w:themeColor="text1"/>
          <w:lang w:eastAsia="zh-CN"/>
        </w:rPr>
        <w:t xml:space="preserve">: </w:t>
      </w:r>
      <w:r w:rsidR="001F79CF" w:rsidRPr="009D4085">
        <w:rPr>
          <w:rFonts w:ascii="Times New Roman" w:hAnsi="Times New Roman" w:cs="Times New Roman"/>
          <w:color w:val="000000" w:themeColor="text1"/>
          <w:lang w:eastAsia="zh-CN"/>
        </w:rPr>
        <w:t>block size, genomic location and methylation level</w:t>
      </w:r>
      <w:r w:rsidR="00546E7B" w:rsidRPr="009D4085">
        <w:rPr>
          <w:rFonts w:ascii="Times New Roman" w:hAnsi="Times New Roman" w:cs="Times New Roman"/>
          <w:color w:val="000000" w:themeColor="text1"/>
          <w:lang w:eastAsia="zh-CN"/>
        </w:rPr>
        <w:t xml:space="preserve"> (</w:t>
      </w:r>
      <w:r w:rsidR="006248E0" w:rsidRPr="009D4085">
        <w:rPr>
          <w:rFonts w:ascii="Times New Roman" w:hAnsi="Times New Roman" w:cs="Times New Roman"/>
          <w:color w:val="000000" w:themeColor="text1"/>
          <w:lang w:eastAsia="zh-CN"/>
        </w:rPr>
        <w:t xml:space="preserve">Figure 1B, 2 and </w:t>
      </w:r>
      <w:r w:rsidR="00546E7B" w:rsidRPr="009D4085">
        <w:rPr>
          <w:rFonts w:ascii="Times New Roman" w:hAnsi="Times New Roman" w:cs="Times New Roman"/>
          <w:color w:val="000000" w:themeColor="text1"/>
          <w:lang w:eastAsia="zh-CN"/>
        </w:rPr>
        <w:t>Supplementary Table 2)</w:t>
      </w:r>
      <w:r w:rsidR="006231F3" w:rsidRPr="009D4085">
        <w:rPr>
          <w:rFonts w:ascii="Times New Roman" w:hAnsi="Times New Roman" w:cs="Times New Roman"/>
          <w:color w:val="000000" w:themeColor="text1"/>
          <w:lang w:eastAsia="zh-CN"/>
        </w:rPr>
        <w:t>.</w:t>
      </w:r>
      <w:r w:rsidR="00605DBD" w:rsidRPr="009D4085">
        <w:rPr>
          <w:rFonts w:ascii="Times New Roman" w:hAnsi="Times New Roman" w:cs="Times New Roman"/>
          <w:color w:val="000000" w:themeColor="text1"/>
          <w:lang w:eastAsia="zh-CN"/>
        </w:rPr>
        <w:t xml:space="preserve"> </w:t>
      </w:r>
      <w:r w:rsidR="00AE71A1">
        <w:rPr>
          <w:rFonts w:ascii="Times New Roman" w:hAnsi="Times New Roman" w:cs="Times New Roman"/>
          <w:color w:val="000000" w:themeColor="text1"/>
          <w:lang w:eastAsia="zh-CN"/>
        </w:rPr>
        <w:t>T</w:t>
      </w:r>
      <w:r w:rsidR="00391D57" w:rsidRPr="009D4085">
        <w:rPr>
          <w:rFonts w:ascii="Times New Roman" w:hAnsi="Times New Roman" w:cs="Times New Roman"/>
          <w:color w:val="000000" w:themeColor="text1"/>
          <w:lang w:eastAsia="zh-CN"/>
        </w:rPr>
        <w:t xml:space="preserve">hese three </w:t>
      </w:r>
      <w:r w:rsidR="0039258F" w:rsidRPr="009D4085">
        <w:rPr>
          <w:rFonts w:ascii="Times New Roman" w:hAnsi="Times New Roman" w:cs="Times New Roman"/>
          <w:color w:val="000000" w:themeColor="text1"/>
          <w:lang w:eastAsia="zh-CN"/>
        </w:rPr>
        <w:t xml:space="preserve">elements </w:t>
      </w:r>
      <w:proofErr w:type="gramStart"/>
      <w:r w:rsidR="00876C83">
        <w:rPr>
          <w:rFonts w:ascii="Times New Roman" w:hAnsi="Times New Roman" w:cs="Times New Roman"/>
          <w:color w:val="000000" w:themeColor="text1"/>
          <w:lang w:eastAsia="zh-CN"/>
        </w:rPr>
        <w:t>may be</w:t>
      </w:r>
      <w:r w:rsidR="00876C83" w:rsidRPr="009D4085">
        <w:rPr>
          <w:rFonts w:ascii="Times New Roman" w:hAnsi="Times New Roman" w:cs="Times New Roman"/>
          <w:color w:val="000000" w:themeColor="text1"/>
          <w:lang w:eastAsia="zh-CN"/>
        </w:rPr>
        <w:t xml:space="preserve"> </w:t>
      </w:r>
      <w:r w:rsidR="0039258F" w:rsidRPr="009D4085">
        <w:rPr>
          <w:rFonts w:ascii="Times New Roman" w:hAnsi="Times New Roman" w:cs="Times New Roman"/>
          <w:color w:val="000000" w:themeColor="text1"/>
          <w:lang w:eastAsia="zh-CN"/>
        </w:rPr>
        <w:t>functionally related</w:t>
      </w:r>
      <w:proofErr w:type="gramEnd"/>
      <w:r w:rsidR="0039258F" w:rsidRPr="009D4085">
        <w:rPr>
          <w:rFonts w:ascii="Times New Roman" w:hAnsi="Times New Roman" w:cs="Times New Roman"/>
          <w:color w:val="000000" w:themeColor="text1"/>
          <w:lang w:eastAsia="zh-CN"/>
        </w:rPr>
        <w:t xml:space="preserve"> to</w:t>
      </w:r>
      <w:r w:rsidR="00391D57" w:rsidRPr="009D4085">
        <w:rPr>
          <w:rFonts w:ascii="Times New Roman" w:hAnsi="Times New Roman" w:cs="Times New Roman"/>
          <w:color w:val="000000" w:themeColor="text1"/>
          <w:lang w:eastAsia="zh-CN"/>
        </w:rPr>
        <w:t xml:space="preserve"> each other. </w:t>
      </w:r>
      <w:proofErr w:type="spellStart"/>
      <w:r w:rsidR="00B61A5A">
        <w:rPr>
          <w:rFonts w:ascii="Times New Roman" w:hAnsi="Times New Roman" w:cs="Times New Roman"/>
          <w:color w:val="000000" w:themeColor="text1"/>
          <w:lang w:eastAsia="zh-CN"/>
        </w:rPr>
        <w:t>DNAm</w:t>
      </w:r>
      <w:proofErr w:type="spellEnd"/>
      <w:r w:rsidR="00FE24EA" w:rsidRPr="009D4085">
        <w:rPr>
          <w:rFonts w:ascii="Times New Roman" w:hAnsi="Times New Roman" w:cs="Times New Roman"/>
          <w:color w:val="000000" w:themeColor="text1"/>
          <w:lang w:eastAsia="zh-CN"/>
        </w:rPr>
        <w:t xml:space="preserve"> </w:t>
      </w:r>
      <w:r w:rsidR="004B645B">
        <w:rPr>
          <w:rFonts w:ascii="Times New Roman" w:hAnsi="Times New Roman" w:cs="Times New Roman"/>
          <w:color w:val="000000" w:themeColor="text1"/>
          <w:lang w:eastAsia="zh-CN"/>
        </w:rPr>
        <w:t>patterns</w:t>
      </w:r>
      <w:r w:rsidR="004B645B" w:rsidRPr="00F22F7D">
        <w:rPr>
          <w:rFonts w:ascii="Times New Roman" w:hAnsi="Times New Roman" w:cs="Times New Roman"/>
          <w:color w:val="000000" w:themeColor="text1"/>
          <w:lang w:eastAsia="zh-CN"/>
        </w:rPr>
        <w:t xml:space="preserve"> </w:t>
      </w:r>
      <w:r w:rsidR="004B645B">
        <w:rPr>
          <w:rFonts w:ascii="Times New Roman" w:hAnsi="Times New Roman" w:cs="Times New Roman"/>
          <w:color w:val="000000" w:themeColor="text1"/>
          <w:lang w:eastAsia="zh-CN"/>
        </w:rPr>
        <w:t>result from</w:t>
      </w:r>
      <w:r w:rsidR="004B645B" w:rsidRPr="00F22F7D">
        <w:rPr>
          <w:rFonts w:ascii="Times New Roman" w:hAnsi="Times New Roman" w:cs="Times New Roman"/>
          <w:color w:val="000000" w:themeColor="text1"/>
          <w:lang w:eastAsia="zh-CN"/>
        </w:rPr>
        <w:t xml:space="preserve"> </w:t>
      </w:r>
      <w:proofErr w:type="spellStart"/>
      <w:r w:rsidR="004375F1" w:rsidRPr="009D4085">
        <w:rPr>
          <w:rFonts w:ascii="Times New Roman" w:hAnsi="Times New Roman" w:cs="Times New Roman"/>
          <w:color w:val="000000" w:themeColor="text1"/>
        </w:rPr>
        <w:t>methyltransferase</w:t>
      </w:r>
      <w:proofErr w:type="spellEnd"/>
      <w:r w:rsidR="004375F1" w:rsidRPr="009D4085">
        <w:rPr>
          <w:rFonts w:ascii="Times New Roman" w:hAnsi="Times New Roman" w:cs="Times New Roman"/>
          <w:color w:val="000000" w:themeColor="text1"/>
        </w:rPr>
        <w:t xml:space="preserve"> </w:t>
      </w:r>
      <w:r w:rsidR="00354B02" w:rsidRPr="009D4085">
        <w:rPr>
          <w:rFonts w:ascii="Times New Roman" w:hAnsi="Times New Roman" w:cs="Times New Roman"/>
          <w:color w:val="000000" w:themeColor="text1"/>
        </w:rPr>
        <w:t>and demethylase</w:t>
      </w:r>
      <w:r w:rsidR="00761560" w:rsidRPr="009D4085">
        <w:rPr>
          <w:rFonts w:ascii="Times New Roman" w:hAnsi="Times New Roman" w:cs="Times New Roman"/>
          <w:color w:val="000000" w:themeColor="text1"/>
        </w:rPr>
        <w:t xml:space="preserve"> </w:t>
      </w:r>
      <w:r w:rsidR="004375F1" w:rsidRPr="009D4085">
        <w:rPr>
          <w:rFonts w:ascii="Times New Roman" w:hAnsi="Times New Roman" w:cs="Times New Roman"/>
          <w:color w:val="000000" w:themeColor="text1"/>
        </w:rPr>
        <w:t xml:space="preserve">activity </w:t>
      </w:r>
      <w:r w:rsidR="00FB6042" w:rsidRPr="009D4085">
        <w:rPr>
          <w:rFonts w:ascii="Times New Roman" w:hAnsi="Times New Roman" w:cs="Times New Roman"/>
          <w:color w:val="000000" w:themeColor="text1"/>
        </w:rPr>
        <w:t xml:space="preserve">and </w:t>
      </w:r>
      <w:r w:rsidR="00AA73DD">
        <w:rPr>
          <w:rFonts w:ascii="Times New Roman" w:hAnsi="Times New Roman" w:cs="Times New Roman"/>
          <w:color w:val="000000" w:themeColor="text1"/>
        </w:rPr>
        <w:t>can be</w:t>
      </w:r>
      <w:r w:rsidR="00F4106B" w:rsidRPr="009D4085">
        <w:rPr>
          <w:rFonts w:ascii="Times New Roman" w:hAnsi="Times New Roman" w:cs="Times New Roman"/>
          <w:color w:val="000000" w:themeColor="text1"/>
        </w:rPr>
        <w:t xml:space="preserve"> </w:t>
      </w:r>
      <w:r w:rsidR="00360817" w:rsidRPr="009D4085">
        <w:rPr>
          <w:rFonts w:ascii="Times New Roman" w:hAnsi="Times New Roman" w:cs="Times New Roman"/>
          <w:color w:val="000000" w:themeColor="text1"/>
        </w:rPr>
        <w:t>modified by numerous environment</w:t>
      </w:r>
      <w:r w:rsidR="00F437A2">
        <w:rPr>
          <w:rFonts w:ascii="Times New Roman" w:hAnsi="Times New Roman" w:cs="Times New Roman"/>
          <w:color w:val="000000" w:themeColor="text1"/>
        </w:rPr>
        <w:t>al</w:t>
      </w:r>
      <w:r w:rsidR="00360817" w:rsidRPr="009D4085">
        <w:rPr>
          <w:rFonts w:ascii="Times New Roman" w:hAnsi="Times New Roman" w:cs="Times New Roman"/>
          <w:color w:val="000000" w:themeColor="text1"/>
        </w:rPr>
        <w:t xml:space="preserve"> factors</w:t>
      </w:r>
      <w:r w:rsidR="000D2D0B" w:rsidRPr="009D4085">
        <w:rPr>
          <w:rFonts w:ascii="Times New Roman" w:hAnsi="Times New Roman" w:cs="Times New Roman"/>
          <w:color w:val="000000" w:themeColor="text1"/>
          <w:lang w:eastAsia="zh-CN"/>
        </w:rPr>
        <w:t xml:space="preserve"> </w:t>
      </w:r>
      <w:r w:rsidR="00360817" w:rsidRPr="009D4085">
        <w:rPr>
          <w:rFonts w:ascii="Times New Roman" w:hAnsi="Times New Roman" w:cs="Times New Roman"/>
          <w:color w:val="000000" w:themeColor="text1"/>
        </w:rPr>
        <w:fldChar w:fldCharType="begin" w:fldLock="1"/>
      </w:r>
      <w:r w:rsidR="00734B27" w:rsidRPr="009D4085">
        <w:rPr>
          <w:rFonts w:ascii="Times New Roman" w:hAnsi="Times New Roman" w:cs="Times New Roman"/>
          <w:color w:val="000000" w:themeColor="text1"/>
        </w:rPr>
        <w:instrText>ADDIN CSL_CITATION { "citationItems" : [ { "id" : "ITEM-1", "itemData" : { "DOI" : "10.1126/science.1191078", "ISBN" : "2122639040", "ISSN" : "00368075", "PMID" : "21030644", "abstract" : "Epigenetic signals are responsible for the establishment, maintenance, and reversal of metastable transcriptional states that are fundamental for the cell\u2019s ability to \u201cremember\u201d past events, such as changes in the external environment or developmental cues. Complex epigenetic states are orchestrated by several converging and reinforcing signals, including transcription factors, noncoding RNAs, DNA methylation, and histone modifications. Although all of these pathways modulate transcription from chromatin in vivo, the mechanisms by which epigenetic information is transmitted through cell division remain unclear. Because epigenetic states are metastable and change in response to the appropriate signals, a deeper understanding of their molecular framework will allow us to tackle the dysregulation of epigenetics in disease.", "author" : [ { "dropping-particle" : "", "family" : "Bonasio", "given" : "Roberto", "non-dropping-particle" : "", "parse-names" : false, "suffix" : "" }, { "dropping-particle" : "", "family" : "Tu", "given" : "Shengjiang", "non-dropping-particle" : "", "parse-names" : false, "suffix" : "" }, { "dropping-particle" : "", "family" : "Reinberg", "given" : "Danny", "non-dropping-particle" : "", "parse-names" : false, "suffix" : "" } ], "container-title" : "Science", "id" : "ITEM-1", "issue" : "6004", "issued" : { "date-parts" : [ [ "2010" ] ] }, "page" : "612-616", "title" : "Molecular signals of epigenetic states", "type" : "article", "volume" : "330" }, "uris" : [ "http://www.mendeley.com/documents/?uuid=190d225f-e032-4b11-964e-5c106f5fea7a" ] }, { "id" : "ITEM-2", "itemData" : { "DOI" : "10.1038/ng1089", "ISBN" : "1061-4036", "ISSN" : "15461718", "PMID" : "12610534", "abstract" : "Cells of a multicellular organism are genetically homogeneous but structurally and functionally heterogeneous owing to the differential expression of genes. Many of these differences in gene expression arise during development and are subsequently retained through mitosis. Stable alterations of this kind are said to be 'epigenetic', because they are heritable in the short term but do not involve mutations of the DNA itself. Research over the past few years has focused on two molecular mechanisms that mediate epigenetic phenomena: DNA methylation and histone modifications. Here, we review advances in the understanding of the mechanism and role of DNA methylation in biological processes. Epigenetic effects by means of DNA methylation have an important role in development but can also arise stochastically as animals age. Identification of proteins that mediate these effects has provided insight into this complex process and diseases that occur when it is perturbed. External influences on epigenetic processes are seen in the effects of diet on long-term diseases such as cancer. Thus, epigenetic mechanisms seem to allow an organism to respond to the environment through changes in gene expression. The extent to which environmental effects can provoke epigenetic responses represents an exciting area of future research.", "author" : [ { "dropping-particle" : "", "family" : "Jaenisch", "given" : "Rudolf", "non-dropping-particle" : "", "parse-names" : false, "suffix" : "" }, { "dropping-particle" : "", "family" : "Bird", "given" : "Adrian", "non-dropping-particle" : "", "parse-names" : false, "suffix" : "" } ], "container-title" : "Nature Genetics", "id" : "ITEM-2", "issue" : "3S", "issued" : { "date-parts" : [ [ "2003" ] ] }, "page" : "245-254", "title" : "Epigenetic regulation of gene expression: How the genome integrates intrinsic and environmental signals", "type" : "article", "volume" : "33" }, "uris" : [ "http://www.mendeley.com/documents/?uuid=bad46d15-5e79-4d95-aeb9-3e1de060025d" ] } ], "mendeley" : { "formattedCitation" : "[29,30]", "plainTextFormattedCitation" : "[29,30]", "previouslyFormattedCitation" : "[29,30]" }, "properties" : { "noteIndex" : 0 }, "schema" : "https://github.com/citation-style-language/schema/raw/master/csl-citation.json" }</w:instrText>
      </w:r>
      <w:r w:rsidR="00360817" w:rsidRPr="009D4085">
        <w:rPr>
          <w:rFonts w:ascii="Times New Roman" w:hAnsi="Times New Roman" w:cs="Times New Roman"/>
          <w:color w:val="000000" w:themeColor="text1"/>
        </w:rPr>
        <w:fldChar w:fldCharType="separate"/>
      </w:r>
      <w:r w:rsidR="00360817" w:rsidRPr="009D4085">
        <w:rPr>
          <w:rFonts w:ascii="Times New Roman" w:hAnsi="Times New Roman" w:cs="Times New Roman"/>
          <w:noProof/>
          <w:color w:val="000000" w:themeColor="text1"/>
        </w:rPr>
        <w:t>[29,30]</w:t>
      </w:r>
      <w:r w:rsidR="00360817" w:rsidRPr="009D4085">
        <w:rPr>
          <w:rFonts w:ascii="Times New Roman" w:hAnsi="Times New Roman" w:cs="Times New Roman"/>
          <w:color w:val="000000" w:themeColor="text1"/>
        </w:rPr>
        <w:fldChar w:fldCharType="end"/>
      </w:r>
      <w:r w:rsidR="004024F3" w:rsidRPr="009D4085">
        <w:rPr>
          <w:rFonts w:ascii="Times New Roman" w:hAnsi="Times New Roman" w:cs="Times New Roman"/>
          <w:color w:val="000000" w:themeColor="text1"/>
        </w:rPr>
        <w:t xml:space="preserve">, especially </w:t>
      </w:r>
      <w:r w:rsidR="00CA4145" w:rsidRPr="009D4085">
        <w:rPr>
          <w:rFonts w:ascii="Times New Roman" w:hAnsi="Times New Roman" w:cs="Times New Roman"/>
          <w:color w:val="000000" w:themeColor="text1"/>
        </w:rPr>
        <w:t>ethnicity</w:t>
      </w:r>
      <w:r w:rsidR="00A93B7A" w:rsidRPr="009D4085">
        <w:rPr>
          <w:rFonts w:ascii="Times New Roman" w:hAnsi="Times New Roman" w:cs="Times New Roman"/>
          <w:color w:val="000000" w:themeColor="text1"/>
        </w:rPr>
        <w:t xml:space="preserve"> </w:t>
      </w:r>
      <w:r w:rsidR="003E7058" w:rsidRPr="009D4085">
        <w:rPr>
          <w:rFonts w:ascii="Times New Roman" w:hAnsi="Times New Roman" w:cs="Times New Roman"/>
          <w:color w:val="000000" w:themeColor="text1"/>
        </w:rPr>
        <w:fldChar w:fldCharType="begin" w:fldLock="1"/>
      </w:r>
      <w:r w:rsidR="003E7058" w:rsidRPr="009D4085">
        <w:rPr>
          <w:rFonts w:ascii="Times New Roman" w:hAnsi="Times New Roman" w:cs="Times New Roman"/>
          <w:color w:val="000000" w:themeColor="text1"/>
        </w:rPr>
        <w:instrText>ADDIN CSL_CITATION { "citationItems" : [ { "id" : "ITEM-1", "itemData" : { "DOI" : "10.1101/371872", "abstract" : "Background: DNA methylation is influenced by both environmental and genetic factors and is increasingly thought to affect variation in complex traits and diseases. Yet, the extent of ancestry-related differences in DNA methylation, its genetic determinants, and their respective causal impact on immune gene regulation remain elusive. Results: We report extensive population differences in DNA methylation between individuals of African and European descent -- detected in primary monocytes that were used as a model of a major innate immunity cell type. Most of these differences (~70%) were driven by DNA sequence variants nearby CpG sites (meQTLs), which account for ~60% of the variance in DNA methylation. We also identify several master regulators of DNA methylation variation in trans, including a regulatory hub nearby the transcription factor-encoding CTCF gene, which contributes markedly to ancestry-related differences in DNA methylation. Furthermore, we establish that variation in DNA methylation is associated with varying gene expression levels following mostly, but not exclusively, a canonical model of negative associations, particularly in enhancer regions. Specifically, we find that DNA methylation highly correlates with transcriptional activity of 811 and 230 genes, at the basal state and upon immune stimulation, respectively. Finally, using a Bayesian approach, we estimate causal mediation effects of DNA methylation on gene expression in ~20% of the studied cases, indicating that DNA methylation can play an active role in immune gene regulation. Conclusion: Using a system-level approach, our study reveals substantial ancestry-related differences in DNA methylation and provides evidence for their causal impact on immune gene regulation. Keywords: Epigenetics, DNA methylation, ancestry, gene expression, mediation, immunity", "author" : [ { "dropping-particle" : "", "family" : "Husquin", "given" : "Lucas T", "non-dropping-particle" : "", "parse-names" : false, "suffix" : "" }, { "dropping-particle" : "", "family" : "Rotival", "given" : "Maxime", "non-dropping-particle" : "", "parse-names" : false, "suffix" : "" }, { "dropping-particle" : "", "family" : "Fagny", "given" : "Maud", "non-dropping-particle" : "", "parse-names" : false, "suffix" : "" }, { "dropping-particle" : "", "family" : "Quach", "given" : "H\u00e9l\u00e8ne", "non-dropping-particle" : "", "parse-names" : false, "suffix" : "" }, { "dropping-particle" : "", "family" : "Zidane", "given" : "Nora", "non-dropping-particle" : "", "parse-names" : false, "suffix" : "" } ], "container-title" : "bioRxiv Genomics", "id" : "ITEM-1", "issued" : { "date-parts" : [ [ "2018" ] ] }, "title" : "Exploring the Genetic Basis of Human Population Differences in DNA Methylation and their Causal Impact on Immune Gene Regulation", "type" : "article-journal" }, "uris" : [ "http://www.mendeley.com/documents/?uuid=3c1265fa-7b7f-4336-b86f-33cef95ad41a" ] }, { "id" : "ITEM-2", "itemData" : { "DOI" : "10.1186/gb-2012-13-2-r8", "ISBN" : "1465-6914 (Electronic)\\r1465-6906 (Linking)", "ISSN" : "14747596", "PMID" : "22322129", "abstract" : "BACKGROUND: Ethnic differences in human DNA methylation have been shown for a number of CpG sites, but the genome-wide patterns and extent of these differences are largely unknown. In addition, whether the genetic control of polymorphic DNA methylation is population-specific has not been investigated. RESULTS: Here we measure DNA methylation near the transcription start sites of over 14, 000 genes in 180 cell lines derived from one African and one European population. We find population-specific patterns of DNA methylation at over a third of all genes. Furthermore, although the methylation at over a thousand CpG sites is heritable, these heritabilities also differ between populations, suggesting extensive divergence in the genetic control of DNA methylation. In support of this, genetic mapping of DNA methylation reveals that most of the population specificity can be explained by divergence in allele frequencies between populations, and that there is little overlap in genetic associations between populations. These population-specific genetic associations are supported by the patterns of DNA methylation in several hundred brain samples, suggesting that they hold in vivo and across tissues. CONCLUSIONS: These results suggest that DNA methylation is highly divergent between populations, and that this divergence may be due in large part to a combination of differences in allele frequencies and complex epistasis or gene \u00d7 environment interactions.", "author" : [ { "dropping-particle" : "", "family" : "Fraser", "given" : "Hunter B.", "non-dropping-particle" : "", "parse-names" : false, "suffix" : "" }, { "dropping-particle" : "", "family" : "Lam", "given" : "Lucia L.", "non-dropping-particle" : "", "parse-names" : false, "suffix" : "" }, { "dropping-particle" : "", "family" : "Neumann", "given" : "Sarah M.", "non-dropping-particle" : "", "parse-names" : false, "suffix" : "" }, { "dropping-particle" : "", "family" : "Kobor", "given" : "Michael S.", "non-dropping-particle" : "", "parse-names" : false, "suffix" : "" } ], "container-title" : "Genome Biology", "id" : "ITEM-2", "issue" : "2", "issued" : { "date-parts" : [ [ "2012" ] ] }, "title" : "Population-specificity of human DNA methylation", "type" : "article-journal", "volume" : "13" }, "uris" : [ "http://www.mendeley.com/documents/?uuid=68f4ba06-6f94-4cbb-8506-3ee715c4c717" ] }, { "id" : "ITEM-3", "itemData" : { "DOI" : "10.1038/s41559-017-0299-z", "ISBN" : "2397-334X", "ISSN" : "2397334X", "abstract" : "DNA methylation is an epigenetic modification, influenced by both genetic and environmental variation, that can affect transcription and many organismal phenotypes. Although patterns of DNA methylation have been shown to differ between human populations, it remains to be determined whether epigenetic diversity mirrors the patterns observed for DNA polymorphisms or gene expression levels. We measured DNA methylation at 480,000 sites in 34 individuals from five diverse human populations in the Human Genome Diversity Panel, and analyzed these together with single nucleotide polymorphisms (SNPs) and gene expression data. We found greater population-specificity of DNA methylation than of mRNA levels, which may be driven by the greater genetic control of methylation. This study provides insights into gene expression and its epigenetic regulation across populations and offers a deeper understanding of worldwide patterns of epigenetic diversity in humans.", "author" : [ { "dropping-particle" : "", "family" : "Carja", "given" : "Oana", "non-dropping-particle" : "", "parse-names" : false, "suffix" : "" }, { "dropping-particle" : "", "family" : "MacIsaac", "given" : "Julia L.", "non-dropping-particle" : "", "parse-names" : false, "suffix" : "" }, { "dropping-particle" : "", "family" : "Mah", "given" : "Sarah M.", "non-dropping-particle" : "", "parse-names" : false, "suffix" : "" }, { "dropping-particle" : "", "family" : "Henn", "given" : "Brenna M.", "non-dropping-particle" : "", "parse-names" : false, "suffix" : "" }, { "dropping-particle" : "", "family" : "Kobor", "given" : "Michael S.", "non-dropping-particle" : "", "parse-names" : false, "suffix" : "" }, { "dropping-particle" : "", "family" : "Feldman", "given" : "Marcus W.", "non-dropping-particle" : "", "parse-names" : false, "suffix" : "" }, { "dropping-particle" : "", "family" : "Fraser", "given" : "Hunter B.", "non-dropping-particle" : "", "parse-names" : false, "suffix" : "" } ], "container-title" : "Nature Ecology and Evolution", "id" : "ITEM-3", "issue" : "10", "issued" : { "date-parts" : [ [ "2017" ] ] }, "page" : "1577-1583", "title" : "Worldwide patterns of human epigenetic variation", "type" : "article-journal", "volume" : "1" }, "uris" : [ "http://www.mendeley.com/documents/?uuid=dc2f28dd-06f4-469f-8d02-8879e78f2996" ] }, { "id" : "ITEM-4", "itemData" : { "DOI" : "10.1101/gr.154187.112", "ISBN" : "1549-5469 (Electronic)\\r1088-9051 (Linking)", "ISSN" : "10889051", "PMID" : "23908385", "abstract" : "DNA methylation patterns are important for establishing cell, tissue, and organism phenotypes, but little is known about their contribution to natural human variation. To determine their contribution to variability, we have generated genome-scale DNA methylation profiles of three human populations (Caucasian-American, African-American, and Han Chinese-American) and examined the differentially methylated CpG sites. The distinctly methylated genes identified suggest an influence of DNA methylation on phenotype differences, such as susceptibility to certain diseases and pathogens, and response to drugs and environmental agents. DNA methylation differences can be partially traced back to genetic variation, suggesting that differentially methylated CpG sites serve as evolutionarily established mediators between the genetic code and phenotypic variability. Notably, one-third of the DNA methylation differences were not associated with any genetic variation, suggesting that variation in population-specific sites takes place at the genetic and epigenetic levels, highlighting the contribution of epigenetic modification to natural human variation.", "author" : [ { "dropping-particle" : "", "family" : "Heyn", "given" : "Holger", "non-dropping-particle" : "", "parse-names" : false, "suffix" : "" }, { "dropping-particle" : "", "family" : "Moran", "given" : "Sebastian", "non-dropping-particle" : "", "parse-names" : false, "suffix" : "" }, { "dropping-particle" : "", "family" : "Hernando-Herraez", "given" : "Irene", "non-dropping-particle" : "", "parse-names" : false, "suffix" : "" }, { "dropping-particle" : "", "family" : "Sayols", "given" : "Sergi", "non-dropping-particle" : "", "parse-names" : false, "suffix" : "" }, { "dropping-particle" : "", "family" : "Gomez", "given" : "Antonio", "non-dropping-particle" : "", "parse-names" : false, "suffix" : "" }, { "dropping-particle" : "", "family" : "Sandoval", "given" : "Juan", "non-dropping-particle" : "", "parse-names" : false, "suffix" : "" }, { "dropping-particle" : "", "family" : "Monk", "given" : "Dave", "non-dropping-particle" : "", "parse-names" : false, "suffix" : "" }, { "dropping-particle" : "", "family" : "Hata", "given" : "Kenichiro", "non-dropping-particle" : "", "parse-names" : false, "suffix" : "" }, { "dropping-particle" : "", "family" : "Marques-Bonet", "given" : "Tomas", "non-dropping-particle" : "", "parse-names" : false, "suffix" : "" }, { "dropping-particle" : "", "family" : "Wang", "given" : "Liewei", "non-dropping-particle" : "", "parse-names" : false, "suffix" : "" }, { "dropping-particle" : "", "family" : "Esteller", "given" : "Manel", "non-dropping-particle" : "", "parse-names" : false, "suffix" : "" } ], "container-title" : "Genome Research", "id" : "ITEM-4", "issue" : "9", "issued" : { "date-parts" : [ [ "2013" ] ] }, "page" : "1363-1372", "title" : "DNA methylation contributes to natural human variation", "type" : "article-journal", "volume" : "23" }, "uris" : [ "http://www.mendeley.com/documents/?uuid=af90c488-5f64-404d-9786-8bf6dd39dc95" ] }, { "id" : "ITEM-5", "itemData" : { "DOI" : "10.7554/eLife.20532", "ISSN" : "2050084X", "PMID" : "28044981", "abstract" : "Populations are often divided categorically into distinct racial/ethnic groups based on social rather than biological constructs. Genetic ancestry has been suggested as an alternative to this categorization. Herein, we typed over 450,000 CpG sites in whole blood of 573 individuals of diverse Hispanic origin who also had high-density genotype data. We found that both self-identified ethnicity and genetically determined ancestry were each significantly associated with methylation levels at 916 and 194 CpGs, respectively, and that shared genomic ancestry accounted for a median of 75.7% (IQR 45.8% to 92%) of the variance in methylation associated with ethnicity. There was a significant enrichment (p=4.2\u00d710 -64 ) of ethnicity-associated sites amongst loci previously associated environmental exposures, particularly maternal smoking during pregnancy. We conclude that differential methylation between ethnic groups is partially explained by the shared genetic ancestry but that environmental factors not captured by ancestry significantly contribute to variation in methylation.", "author" : [ { "dropping-particle" : "", "family" : "Galanter", "given" : "Joshua M.", "non-dropping-particle" : "", "parse-names" : false, "suffix" : "" }, { "dropping-particle" : "", "family" : "Gignoux", "given" : "Christopher R.", "non-dropping-particle" : "", "parse-names" : false, "suffix" : "" }, { "dropping-particle" : "", "family" : "Oh", "given" : "Sam S.", "non-dropping-particle" : "", "parse-names" : false, "suffix" : "" }, { "dropping-particle" : "", "family" : "Torgerson", "given" : "Dara", "non-dropping-particle" : "", "parse-names" : false, "suffix" : "" }, { "dropping-particle" : "", "family" : "Pino-Yanes", "given" : "Maria", "non-dropping-particle" : "", "parse-names" : false, "suffix" : "" }, { "dropping-particle" : "", "family" : "Thakur", "given" : "Neeta", "non-dropping-particle" : "", "parse-names" : false, "suffix" : "" }, { "dropping-particle" : "", "family" : "Eng", "given" : "Celeste", "non-dropping-particle" : "", "parse-names" : false, "suffix" : "" }, { "dropping-particle" : "", "family" : "Hu", "given" : "Donglei", "non-dropping-particle" : "", "parse-names" : false, "suffix" : "" }, { "dropping-particle" : "", "family" : "Huntsman", "given" : "Scott", "non-dropping-particle" : "", "parse-names" : false, "suffix" : "" }, { "dropping-particle" : "", "family" : "Farber", "given" : "Harold J.", "non-dropping-particle" : "", "parse-names" : false, "suffix" : "" }, { "dropping-particle" : "", "family" : "Avila", "given" : "Pedro C.", "non-dropping-particle" : "", "parse-names" : false, "suffix" : "" }, { "dropping-particle" : "", "family" : "Brigino-Buenaventura", "given" : "Emerita", "non-dropping-particle" : "", "parse-names" : false, "suffix" : "" }, { "dropping-particle" : "", "family" : "Lenoir", "given" : "Michael A.", "non-dropping-particle" : "", "parse-names" : false, "suffix" : "" }, { "dropping-particle" : "", "family" : "Meade", "given" : "Kelly", "non-dropping-particle" : "", "parse-names" : false, "suffix" : "" }, { "dropping-particle" : "", "family" : "Serebrisky", "given" : "Denise", "non-dropping-particle" : "", "parse-names" : false, "suffix" : "" }, { "dropping-particle" : "", "family" : "Rodr\u00edguez-Cintr\u00f3n", "given" : "William", "non-dropping-particle" : "", "parse-names" : false, "suffix" : "" }, { "dropping-particle" : "", "family" : "Kumar", "given" : "Rajesh", "non-dropping-particle" : "", "parse-names" : false, "suffix" : "" }, { "dropping-particle" : "", "family" : "Rodr\u00edguez-Santana", "given" : "Jose R.", "non-dropping-particle" : "", "parse-names" : false, "suffix" : "" }, { "dropping-particle" : "", "family" : "Seibold", "given" : "Max A.", "non-dropping-particle" : "", "parse-names" : false, "suffix" : "" }, { "dropping-particle" : "", "family" : "Borrell", "given" : "Luisa N.", "non-dropping-particle" : "", "parse-names" : false, "suffix" : "" }, { "dropping-particle" : "", "family" : "Burchard", "given" : "Esteban G.", "non-dropping-particle" : "", "parse-names" : false, "suffix" : "" }, { "dropping-particle" : "", "family" : "Zaitlen", "given" : "Noah", "non-dropping-particle" : "", "parse-names" : false, "suffix" : "" } ], "container-title" : "eLife", "id" : "ITEM-5", "issued" : { "date-parts" : [ [ "2017" ] ] }, "title" : "Differential methylation between ethnic sub-groups reflects the effect of genetic ancestry and environmental exposures", "type" : "article-journal", "volume" : "6" }, "uris" : [ "http://www.mendeley.com/documents/?uuid=f25508ba-f175-4934-b788-e533114510df" ] } ], "mendeley" : { "formattedCitation" : "[7,9\u201312]", "plainTextFormattedCitation" : "[7,9\u201312]", "previouslyFormattedCitation" : "[7,9\u201312]" }, "properties" : { "noteIndex" : 0 }, "schema" : "https://github.com/citation-style-language/schema/raw/master/csl-citation.json" }</w:instrText>
      </w:r>
      <w:r w:rsidR="003E7058" w:rsidRPr="009D4085">
        <w:rPr>
          <w:rFonts w:ascii="Times New Roman" w:hAnsi="Times New Roman" w:cs="Times New Roman"/>
          <w:color w:val="000000" w:themeColor="text1"/>
        </w:rPr>
        <w:fldChar w:fldCharType="separate"/>
      </w:r>
      <w:r w:rsidR="003E7058" w:rsidRPr="009D4085">
        <w:rPr>
          <w:rFonts w:ascii="Times New Roman" w:hAnsi="Times New Roman" w:cs="Times New Roman"/>
          <w:noProof/>
          <w:color w:val="000000" w:themeColor="text1"/>
        </w:rPr>
        <w:t>[7,9–12]</w:t>
      </w:r>
      <w:r w:rsidR="003E7058" w:rsidRPr="009D4085">
        <w:rPr>
          <w:rFonts w:ascii="Times New Roman" w:hAnsi="Times New Roman" w:cs="Times New Roman"/>
          <w:color w:val="000000" w:themeColor="text1"/>
        </w:rPr>
        <w:fldChar w:fldCharType="end"/>
      </w:r>
      <w:r w:rsidR="003A2812" w:rsidRPr="009D4085">
        <w:rPr>
          <w:rFonts w:ascii="Times New Roman" w:hAnsi="Times New Roman" w:cs="Times New Roman"/>
          <w:color w:val="000000" w:themeColor="text1"/>
        </w:rPr>
        <w:t>.</w:t>
      </w:r>
      <w:r w:rsidR="003D5167" w:rsidRPr="009D4085">
        <w:rPr>
          <w:rFonts w:ascii="Times New Roman" w:hAnsi="Times New Roman" w:cs="Times New Roman"/>
          <w:color w:val="000000" w:themeColor="text1"/>
        </w:rPr>
        <w:t xml:space="preserve"> </w:t>
      </w:r>
      <w:r w:rsidR="00885D1E" w:rsidRPr="009D4085">
        <w:rPr>
          <w:rFonts w:ascii="Times New Roman" w:hAnsi="Times New Roman" w:cs="Times New Roman"/>
          <w:color w:val="000000" w:themeColor="text1"/>
          <w:lang w:eastAsia="zh-CN"/>
        </w:rPr>
        <w:t xml:space="preserve">Population difference </w:t>
      </w:r>
      <w:r w:rsidR="00541B89" w:rsidRPr="009D4085">
        <w:rPr>
          <w:rFonts w:ascii="Times New Roman" w:hAnsi="Times New Roman" w:cs="Times New Roman"/>
          <w:color w:val="000000" w:themeColor="text1"/>
          <w:lang w:eastAsia="zh-CN"/>
        </w:rPr>
        <w:t>bring</w:t>
      </w:r>
      <w:r w:rsidR="0047518D" w:rsidRPr="009D4085">
        <w:rPr>
          <w:rFonts w:ascii="Times New Roman" w:hAnsi="Times New Roman" w:cs="Times New Roman"/>
          <w:color w:val="000000" w:themeColor="text1"/>
          <w:lang w:eastAsia="zh-CN"/>
        </w:rPr>
        <w:t>s</w:t>
      </w:r>
      <w:r w:rsidR="00541B89" w:rsidRPr="009D4085">
        <w:rPr>
          <w:rFonts w:ascii="Times New Roman" w:hAnsi="Times New Roman" w:cs="Times New Roman"/>
          <w:color w:val="000000" w:themeColor="text1"/>
          <w:lang w:eastAsia="zh-CN"/>
        </w:rPr>
        <w:t xml:space="preserve"> about </w:t>
      </w:r>
      <w:r w:rsidR="00B22843" w:rsidRPr="009D4085">
        <w:rPr>
          <w:rFonts w:ascii="Times New Roman" w:hAnsi="Times New Roman" w:cs="Times New Roman"/>
          <w:color w:val="000000" w:themeColor="text1"/>
          <w:lang w:eastAsia="zh-CN"/>
        </w:rPr>
        <w:t>changes</w:t>
      </w:r>
      <w:r w:rsidR="00541B89" w:rsidRPr="009D4085">
        <w:rPr>
          <w:rFonts w:ascii="Times New Roman" w:hAnsi="Times New Roman" w:cs="Times New Roman"/>
          <w:color w:val="000000" w:themeColor="text1"/>
          <w:lang w:eastAsia="zh-CN"/>
        </w:rPr>
        <w:t xml:space="preserve"> to </w:t>
      </w:r>
      <w:proofErr w:type="spellStart"/>
      <w:r w:rsidR="00B61A5A">
        <w:rPr>
          <w:rFonts w:ascii="Times New Roman" w:hAnsi="Times New Roman" w:cs="Times New Roman"/>
          <w:color w:val="000000" w:themeColor="text1"/>
          <w:lang w:eastAsia="zh-CN"/>
        </w:rPr>
        <w:t>DNAm</w:t>
      </w:r>
      <w:proofErr w:type="spellEnd"/>
      <w:r w:rsidR="00541B89" w:rsidRPr="009D4085">
        <w:rPr>
          <w:rFonts w:ascii="Times New Roman" w:hAnsi="Times New Roman" w:cs="Times New Roman"/>
          <w:color w:val="000000" w:themeColor="text1"/>
          <w:lang w:eastAsia="zh-CN"/>
        </w:rPr>
        <w:t xml:space="preserve">, thereby modulating </w:t>
      </w:r>
      <w:r w:rsidR="0048136C" w:rsidRPr="009D4085">
        <w:rPr>
          <w:rFonts w:ascii="Times New Roman" w:hAnsi="Times New Roman" w:cs="Times New Roman"/>
          <w:color w:val="000000" w:themeColor="text1"/>
          <w:lang w:eastAsia="zh-CN"/>
        </w:rPr>
        <w:t>co-methylation patterns</w:t>
      </w:r>
      <w:r w:rsidR="00541B89" w:rsidRPr="009D4085">
        <w:rPr>
          <w:rFonts w:ascii="Times New Roman" w:hAnsi="Times New Roman" w:cs="Times New Roman"/>
          <w:color w:val="000000" w:themeColor="text1"/>
          <w:lang w:eastAsia="zh-CN"/>
        </w:rPr>
        <w:t xml:space="preserve"> of </w:t>
      </w:r>
      <w:r w:rsidR="0048136C" w:rsidRPr="009D4085">
        <w:rPr>
          <w:rFonts w:ascii="Times New Roman" w:hAnsi="Times New Roman" w:cs="Times New Roman"/>
          <w:color w:val="000000" w:themeColor="text1"/>
          <w:lang w:eastAsia="zh-CN"/>
        </w:rPr>
        <w:t xml:space="preserve">adjacent </w:t>
      </w:r>
      <w:proofErr w:type="spellStart"/>
      <w:r w:rsidR="0048136C" w:rsidRPr="009D4085">
        <w:rPr>
          <w:rFonts w:ascii="Times New Roman" w:hAnsi="Times New Roman" w:cs="Times New Roman"/>
          <w:color w:val="000000" w:themeColor="text1"/>
          <w:lang w:eastAsia="zh-CN"/>
        </w:rPr>
        <w:t>CpG</w:t>
      </w:r>
      <w:proofErr w:type="spellEnd"/>
      <w:r w:rsidR="0048136C" w:rsidRPr="009D4085">
        <w:rPr>
          <w:rFonts w:ascii="Times New Roman" w:hAnsi="Times New Roman" w:cs="Times New Roman"/>
          <w:color w:val="000000" w:themeColor="text1"/>
          <w:lang w:eastAsia="zh-CN"/>
        </w:rPr>
        <w:t xml:space="preserve"> sites. </w:t>
      </w:r>
      <w:r w:rsidR="00226728" w:rsidRPr="009D4085">
        <w:rPr>
          <w:rFonts w:ascii="Times New Roman" w:hAnsi="Times New Roman" w:cs="Times New Roman"/>
          <w:color w:val="000000" w:themeColor="text1"/>
          <w:lang w:eastAsia="zh-CN"/>
        </w:rPr>
        <w:t>Given</w:t>
      </w:r>
      <w:r w:rsidR="0015109A" w:rsidRPr="009D4085">
        <w:rPr>
          <w:rFonts w:ascii="Times New Roman" w:hAnsi="Times New Roman" w:cs="Times New Roman"/>
          <w:color w:val="000000" w:themeColor="text1"/>
          <w:lang w:eastAsia="zh-CN"/>
        </w:rPr>
        <w:t xml:space="preserve"> </w:t>
      </w:r>
      <w:r w:rsidR="00B24B6A">
        <w:rPr>
          <w:rFonts w:ascii="Times New Roman" w:hAnsi="Times New Roman" w:cs="Times New Roman"/>
          <w:color w:val="000000" w:themeColor="text1"/>
          <w:lang w:eastAsia="zh-CN"/>
        </w:rPr>
        <w:t xml:space="preserve">that </w:t>
      </w:r>
      <w:r w:rsidR="0015109A" w:rsidRPr="009D4085">
        <w:rPr>
          <w:rFonts w:ascii="Times New Roman" w:hAnsi="Times New Roman" w:cs="Times New Roman"/>
          <w:color w:val="000000" w:themeColor="text1"/>
          <w:lang w:eastAsia="zh-CN"/>
        </w:rPr>
        <w:t>MHB</w:t>
      </w:r>
      <w:r w:rsidR="0091563B">
        <w:rPr>
          <w:rFonts w:ascii="Times New Roman" w:hAnsi="Times New Roman" w:cs="Times New Roman"/>
          <w:color w:val="000000" w:themeColor="text1"/>
          <w:lang w:eastAsia="zh-CN"/>
        </w:rPr>
        <w:t>s</w:t>
      </w:r>
      <w:r w:rsidR="0015109A" w:rsidRPr="009D4085">
        <w:rPr>
          <w:rFonts w:ascii="Times New Roman" w:hAnsi="Times New Roman" w:cs="Times New Roman"/>
          <w:color w:val="000000" w:themeColor="text1"/>
          <w:lang w:eastAsia="zh-CN"/>
        </w:rPr>
        <w:t xml:space="preserve"> </w:t>
      </w:r>
      <w:proofErr w:type="gramStart"/>
      <w:r w:rsidR="0091563B">
        <w:rPr>
          <w:rFonts w:ascii="Times New Roman" w:hAnsi="Times New Roman" w:cs="Times New Roman"/>
          <w:color w:val="000000" w:themeColor="text1"/>
          <w:lang w:eastAsia="zh-CN"/>
        </w:rPr>
        <w:t>are</w:t>
      </w:r>
      <w:r w:rsidR="0015109A" w:rsidRPr="009D4085">
        <w:rPr>
          <w:rFonts w:ascii="Times New Roman" w:hAnsi="Times New Roman" w:cs="Times New Roman"/>
          <w:color w:val="000000" w:themeColor="text1"/>
          <w:lang w:eastAsia="zh-CN"/>
        </w:rPr>
        <w:t xml:space="preserve"> identified</w:t>
      </w:r>
      <w:proofErr w:type="gramEnd"/>
      <w:r w:rsidR="0015109A" w:rsidRPr="009D4085">
        <w:rPr>
          <w:rFonts w:ascii="Times New Roman" w:hAnsi="Times New Roman" w:cs="Times New Roman"/>
          <w:color w:val="000000" w:themeColor="text1"/>
          <w:lang w:eastAsia="zh-CN"/>
        </w:rPr>
        <w:t xml:space="preserve"> according to</w:t>
      </w:r>
      <w:r w:rsidR="00C65F20" w:rsidRPr="009D4085">
        <w:rPr>
          <w:rFonts w:ascii="Times New Roman" w:hAnsi="Times New Roman" w:cs="Times New Roman"/>
          <w:color w:val="000000" w:themeColor="text1"/>
          <w:lang w:eastAsia="zh-CN"/>
        </w:rPr>
        <w:t xml:space="preserve"> </w:t>
      </w:r>
      <w:r w:rsidR="00E91657" w:rsidRPr="009D4085">
        <w:rPr>
          <w:rFonts w:ascii="Times New Roman" w:hAnsi="Times New Roman" w:cs="Times New Roman"/>
          <w:color w:val="000000" w:themeColor="text1"/>
          <w:lang w:eastAsia="zh-CN"/>
        </w:rPr>
        <w:t xml:space="preserve">the degree of </w:t>
      </w:r>
      <w:proofErr w:type="spellStart"/>
      <w:r w:rsidR="00E91657" w:rsidRPr="009D4085">
        <w:rPr>
          <w:rFonts w:ascii="Times New Roman" w:hAnsi="Times New Roman" w:cs="Times New Roman"/>
          <w:color w:val="000000" w:themeColor="text1"/>
          <w:lang w:eastAsia="zh-CN"/>
        </w:rPr>
        <w:t>CpG</w:t>
      </w:r>
      <w:proofErr w:type="spellEnd"/>
      <w:r w:rsidR="00E91657" w:rsidRPr="009D4085">
        <w:rPr>
          <w:rFonts w:ascii="Times New Roman" w:hAnsi="Times New Roman" w:cs="Times New Roman"/>
          <w:color w:val="000000" w:themeColor="text1"/>
          <w:lang w:eastAsia="zh-CN"/>
        </w:rPr>
        <w:t xml:space="preserve"> co-methylation</w:t>
      </w:r>
      <w:r w:rsidR="00952C79" w:rsidRPr="009D4085">
        <w:rPr>
          <w:rFonts w:ascii="Times New Roman" w:hAnsi="Times New Roman" w:cs="Times New Roman"/>
          <w:color w:val="000000" w:themeColor="text1"/>
          <w:lang w:eastAsia="zh-CN"/>
        </w:rPr>
        <w:t xml:space="preserve">, </w:t>
      </w:r>
      <w:r w:rsidR="00AC33D8" w:rsidRPr="009D4085">
        <w:rPr>
          <w:rFonts w:ascii="Times New Roman" w:hAnsi="Times New Roman" w:cs="Times New Roman"/>
          <w:color w:val="000000" w:themeColor="text1"/>
          <w:lang w:eastAsia="zh-CN"/>
        </w:rPr>
        <w:t>block size</w:t>
      </w:r>
      <w:r w:rsidR="00D92C07" w:rsidRPr="009D4085">
        <w:rPr>
          <w:rFonts w:ascii="Times New Roman" w:hAnsi="Times New Roman" w:cs="Times New Roman"/>
          <w:color w:val="000000" w:themeColor="text1"/>
          <w:lang w:eastAsia="zh-CN"/>
        </w:rPr>
        <w:t>s</w:t>
      </w:r>
      <w:r w:rsidR="00AC33D8" w:rsidRPr="009D4085">
        <w:rPr>
          <w:rFonts w:ascii="Times New Roman" w:hAnsi="Times New Roman" w:cs="Times New Roman"/>
          <w:color w:val="000000" w:themeColor="text1"/>
          <w:lang w:eastAsia="zh-CN"/>
        </w:rPr>
        <w:t xml:space="preserve"> and genomic location</w:t>
      </w:r>
      <w:r w:rsidR="00D92C07" w:rsidRPr="009D4085">
        <w:rPr>
          <w:rFonts w:ascii="Times New Roman" w:hAnsi="Times New Roman" w:cs="Times New Roman"/>
          <w:color w:val="000000" w:themeColor="text1"/>
          <w:lang w:eastAsia="zh-CN"/>
        </w:rPr>
        <w:t>s</w:t>
      </w:r>
      <w:r w:rsidR="00AC33D8" w:rsidRPr="009D4085">
        <w:rPr>
          <w:rFonts w:ascii="Times New Roman" w:hAnsi="Times New Roman" w:cs="Times New Roman"/>
          <w:color w:val="000000" w:themeColor="text1"/>
          <w:lang w:eastAsia="zh-CN"/>
        </w:rPr>
        <w:t xml:space="preserve"> of </w:t>
      </w:r>
      <w:r w:rsidR="00087C31" w:rsidRPr="009D4085">
        <w:rPr>
          <w:rFonts w:ascii="Times New Roman" w:hAnsi="Times New Roman" w:cs="Times New Roman"/>
          <w:color w:val="000000" w:themeColor="text1"/>
          <w:lang w:eastAsia="zh-CN"/>
        </w:rPr>
        <w:t>MHB</w:t>
      </w:r>
      <w:r w:rsidR="00D92C07" w:rsidRPr="009D4085">
        <w:rPr>
          <w:rFonts w:ascii="Times New Roman" w:hAnsi="Times New Roman" w:cs="Times New Roman"/>
          <w:color w:val="000000" w:themeColor="text1"/>
          <w:lang w:eastAsia="zh-CN"/>
        </w:rPr>
        <w:t>s</w:t>
      </w:r>
      <w:r w:rsidR="00087C31" w:rsidRPr="009D4085">
        <w:rPr>
          <w:rFonts w:ascii="Times New Roman" w:hAnsi="Times New Roman" w:cs="Times New Roman"/>
          <w:color w:val="000000" w:themeColor="text1"/>
          <w:lang w:eastAsia="zh-CN"/>
        </w:rPr>
        <w:t xml:space="preserve"> </w:t>
      </w:r>
      <w:r w:rsidR="0039258F" w:rsidRPr="009D4085">
        <w:rPr>
          <w:rFonts w:ascii="Times New Roman" w:hAnsi="Times New Roman" w:cs="Times New Roman"/>
          <w:color w:val="000000" w:themeColor="text1"/>
          <w:lang w:eastAsia="zh-CN"/>
        </w:rPr>
        <w:t xml:space="preserve">are expected to </w:t>
      </w:r>
      <w:r w:rsidR="00DA4A91" w:rsidRPr="009D4085">
        <w:rPr>
          <w:rFonts w:ascii="Times New Roman" w:hAnsi="Times New Roman" w:cs="Times New Roman"/>
          <w:color w:val="000000" w:themeColor="text1"/>
          <w:lang w:eastAsia="zh-CN"/>
        </w:rPr>
        <w:t>be different across</w:t>
      </w:r>
      <w:r w:rsidR="00F57F26" w:rsidRPr="009D4085">
        <w:rPr>
          <w:rFonts w:ascii="Times New Roman" w:hAnsi="Times New Roman" w:cs="Times New Roman"/>
          <w:color w:val="000000" w:themeColor="text1"/>
          <w:lang w:eastAsia="zh-CN"/>
        </w:rPr>
        <w:t xml:space="preserve"> eth</w:t>
      </w:r>
      <w:r w:rsidR="001454D5" w:rsidRPr="009D4085">
        <w:rPr>
          <w:rFonts w:ascii="Times New Roman" w:hAnsi="Times New Roman" w:cs="Times New Roman"/>
          <w:color w:val="000000" w:themeColor="text1"/>
          <w:lang w:eastAsia="zh-CN"/>
        </w:rPr>
        <w:t>n</w:t>
      </w:r>
      <w:r w:rsidR="00F57F26" w:rsidRPr="009D4085">
        <w:rPr>
          <w:rFonts w:ascii="Times New Roman" w:hAnsi="Times New Roman" w:cs="Times New Roman"/>
          <w:color w:val="000000" w:themeColor="text1"/>
          <w:lang w:eastAsia="zh-CN"/>
        </w:rPr>
        <w:t>ic backgrounds</w:t>
      </w:r>
      <w:r w:rsidR="00087C31" w:rsidRPr="009D4085">
        <w:rPr>
          <w:rFonts w:ascii="Times New Roman" w:hAnsi="Times New Roman" w:cs="Times New Roman"/>
          <w:color w:val="000000" w:themeColor="text1"/>
          <w:lang w:eastAsia="zh-CN"/>
        </w:rPr>
        <w:t xml:space="preserve">. </w:t>
      </w:r>
      <w:r w:rsidR="00635380" w:rsidRPr="009D4085">
        <w:rPr>
          <w:rFonts w:ascii="Times New Roman" w:hAnsi="Times New Roman" w:cs="Times New Roman"/>
          <w:color w:val="000000" w:themeColor="text1"/>
          <w:lang w:eastAsia="zh-CN"/>
        </w:rPr>
        <w:t xml:space="preserve">This </w:t>
      </w:r>
      <w:r w:rsidR="00DA4A91" w:rsidRPr="009D4085">
        <w:rPr>
          <w:rFonts w:ascii="Times New Roman" w:hAnsi="Times New Roman" w:cs="Times New Roman"/>
          <w:color w:val="000000" w:themeColor="text1"/>
          <w:lang w:eastAsia="zh-CN"/>
        </w:rPr>
        <w:t>explains the level</w:t>
      </w:r>
      <w:r w:rsidR="00EC6B17" w:rsidRPr="009D4085">
        <w:rPr>
          <w:rFonts w:ascii="Times New Roman" w:hAnsi="Times New Roman" w:cs="Times New Roman"/>
          <w:color w:val="000000" w:themeColor="text1"/>
          <w:lang w:eastAsia="zh-CN"/>
        </w:rPr>
        <w:t>s</w:t>
      </w:r>
      <w:r w:rsidR="00DA4A91" w:rsidRPr="009D4085">
        <w:rPr>
          <w:rFonts w:ascii="Times New Roman" w:hAnsi="Times New Roman" w:cs="Times New Roman"/>
          <w:color w:val="000000" w:themeColor="text1"/>
          <w:lang w:eastAsia="zh-CN"/>
        </w:rPr>
        <w:t xml:space="preserve"> of divergence in</w:t>
      </w:r>
      <w:r w:rsidR="00635380" w:rsidRPr="009D4085">
        <w:rPr>
          <w:rFonts w:ascii="Times New Roman" w:hAnsi="Times New Roman" w:cs="Times New Roman"/>
          <w:color w:val="000000" w:themeColor="text1"/>
          <w:lang w:eastAsia="zh-CN"/>
        </w:rPr>
        <w:t xml:space="preserve"> </w:t>
      </w:r>
      <w:r w:rsidR="00A94E2F" w:rsidRPr="009D4085">
        <w:rPr>
          <w:rFonts w:ascii="Times New Roman" w:hAnsi="Times New Roman" w:cs="Times New Roman"/>
          <w:color w:val="000000" w:themeColor="text1"/>
          <w:lang w:eastAsia="zh-CN"/>
        </w:rPr>
        <w:t>MHB</w:t>
      </w:r>
      <w:r w:rsidR="00BC60AB">
        <w:rPr>
          <w:rFonts w:ascii="Times New Roman" w:hAnsi="Times New Roman" w:cs="Times New Roman"/>
          <w:color w:val="000000" w:themeColor="text1"/>
          <w:lang w:eastAsia="zh-CN"/>
        </w:rPr>
        <w:t>s</w:t>
      </w:r>
      <w:r w:rsidR="00AB4060" w:rsidRPr="009D4085">
        <w:rPr>
          <w:rFonts w:ascii="Times New Roman" w:hAnsi="Times New Roman" w:cs="Times New Roman"/>
          <w:color w:val="000000" w:themeColor="text1"/>
          <w:lang w:eastAsia="zh-CN"/>
        </w:rPr>
        <w:t xml:space="preserve"> between European and African populations in our study.</w:t>
      </w:r>
      <w:r w:rsidR="007D70C3" w:rsidRPr="009D4085">
        <w:rPr>
          <w:rFonts w:ascii="Times New Roman" w:hAnsi="Times New Roman" w:cs="Times New Roman"/>
          <w:color w:val="000000" w:themeColor="text1"/>
          <w:lang w:eastAsia="zh-CN"/>
        </w:rPr>
        <w:t xml:space="preserve"> </w:t>
      </w:r>
      <w:r w:rsidR="007A0B4E" w:rsidRPr="009D4085">
        <w:rPr>
          <w:rFonts w:ascii="Times New Roman" w:hAnsi="Times New Roman" w:cs="Times New Roman"/>
          <w:color w:val="000000" w:themeColor="text1"/>
          <w:lang w:eastAsia="zh-CN"/>
        </w:rPr>
        <w:t>Above all</w:t>
      </w:r>
      <w:r w:rsidR="009C4AB5" w:rsidRPr="009D4085">
        <w:rPr>
          <w:rFonts w:ascii="Times New Roman" w:hAnsi="Times New Roman" w:cs="Times New Roman"/>
          <w:color w:val="000000" w:themeColor="text1"/>
          <w:lang w:eastAsia="zh-CN"/>
        </w:rPr>
        <w:t xml:space="preserve">, </w:t>
      </w:r>
      <w:r w:rsidR="00122E24" w:rsidRPr="009D4085">
        <w:rPr>
          <w:rFonts w:ascii="Times New Roman" w:hAnsi="Times New Roman" w:cs="Times New Roman"/>
          <w:color w:val="000000" w:themeColor="text1"/>
          <w:lang w:eastAsia="zh-CN"/>
        </w:rPr>
        <w:t>t</w:t>
      </w:r>
      <w:r w:rsidR="00DA2D3E" w:rsidRPr="009D4085">
        <w:rPr>
          <w:rFonts w:ascii="Times New Roman" w:hAnsi="Times New Roman" w:cs="Times New Roman"/>
          <w:color w:val="000000" w:themeColor="text1"/>
          <w:lang w:eastAsia="zh-CN"/>
        </w:rPr>
        <w:t xml:space="preserve">his </w:t>
      </w:r>
      <w:r w:rsidR="00DA4A91" w:rsidRPr="009D4085">
        <w:rPr>
          <w:rFonts w:ascii="Times New Roman" w:hAnsi="Times New Roman" w:cs="Times New Roman"/>
          <w:color w:val="000000" w:themeColor="text1"/>
          <w:lang w:eastAsia="zh-CN"/>
        </w:rPr>
        <w:t xml:space="preserve">logical </w:t>
      </w:r>
      <w:r w:rsidR="00DA2D3E" w:rsidRPr="009D4085">
        <w:rPr>
          <w:rFonts w:ascii="Times New Roman" w:hAnsi="Times New Roman" w:cs="Times New Roman"/>
          <w:color w:val="000000" w:themeColor="text1"/>
          <w:lang w:eastAsia="zh-CN"/>
        </w:rPr>
        <w:t xml:space="preserve">relationship </w:t>
      </w:r>
      <w:r w:rsidR="005354CD">
        <w:rPr>
          <w:rFonts w:ascii="Times New Roman" w:hAnsi="Times New Roman" w:cs="Times New Roman"/>
          <w:color w:val="000000" w:themeColor="text1"/>
          <w:lang w:eastAsia="zh-CN"/>
        </w:rPr>
        <w:t>suggest</w:t>
      </w:r>
      <w:r w:rsidR="005354CD" w:rsidRPr="009D4085">
        <w:rPr>
          <w:rFonts w:ascii="Times New Roman" w:hAnsi="Times New Roman" w:cs="Times New Roman"/>
          <w:color w:val="000000" w:themeColor="text1"/>
          <w:lang w:eastAsia="zh-CN"/>
        </w:rPr>
        <w:t xml:space="preserve">s </w:t>
      </w:r>
      <w:r w:rsidR="00A01108" w:rsidRPr="009D4085">
        <w:rPr>
          <w:rFonts w:ascii="Times New Roman" w:hAnsi="Times New Roman" w:cs="Times New Roman"/>
          <w:color w:val="000000" w:themeColor="text1"/>
          <w:lang w:eastAsia="zh-CN"/>
        </w:rPr>
        <w:t xml:space="preserve">that MHB is </w:t>
      </w:r>
      <w:r w:rsidR="00A26A96" w:rsidRPr="009D4085">
        <w:rPr>
          <w:rFonts w:ascii="Times New Roman" w:hAnsi="Times New Roman" w:cs="Times New Roman"/>
          <w:color w:val="000000" w:themeColor="text1"/>
          <w:lang w:eastAsia="zh-CN"/>
        </w:rPr>
        <w:t>an aggregative metric involv</w:t>
      </w:r>
      <w:r w:rsidR="00DA4A91" w:rsidRPr="009D4085">
        <w:rPr>
          <w:rFonts w:ascii="Times New Roman" w:hAnsi="Times New Roman" w:cs="Times New Roman"/>
          <w:color w:val="000000" w:themeColor="text1"/>
          <w:lang w:eastAsia="zh-CN"/>
        </w:rPr>
        <w:t>ing</w:t>
      </w:r>
      <w:r w:rsidR="00A26A96" w:rsidRPr="009D4085">
        <w:rPr>
          <w:rFonts w:ascii="Times New Roman" w:hAnsi="Times New Roman" w:cs="Times New Roman"/>
          <w:color w:val="000000" w:themeColor="text1"/>
          <w:lang w:eastAsia="zh-CN"/>
        </w:rPr>
        <w:t xml:space="preserve"> </w:t>
      </w:r>
      <w:r w:rsidR="001226B7" w:rsidRPr="009D4085">
        <w:rPr>
          <w:rFonts w:ascii="Times New Roman" w:hAnsi="Times New Roman" w:cs="Times New Roman"/>
          <w:color w:val="000000" w:themeColor="text1"/>
          <w:lang w:eastAsia="zh-CN"/>
        </w:rPr>
        <w:t>three</w:t>
      </w:r>
      <w:r w:rsidR="00A26A96" w:rsidRPr="009D4085">
        <w:rPr>
          <w:rFonts w:ascii="Times New Roman" w:hAnsi="Times New Roman" w:cs="Times New Roman"/>
          <w:color w:val="000000" w:themeColor="text1"/>
          <w:lang w:eastAsia="zh-CN"/>
        </w:rPr>
        <w:t>-dimension</w:t>
      </w:r>
      <w:r w:rsidR="003A7795" w:rsidRPr="009D4085">
        <w:rPr>
          <w:rFonts w:ascii="Times New Roman" w:hAnsi="Times New Roman" w:cs="Times New Roman"/>
          <w:color w:val="000000" w:themeColor="text1"/>
          <w:lang w:eastAsia="zh-CN"/>
        </w:rPr>
        <w:t>al</w:t>
      </w:r>
      <w:r w:rsidR="00A26A96" w:rsidRPr="009D4085">
        <w:rPr>
          <w:rFonts w:ascii="Times New Roman" w:hAnsi="Times New Roman" w:cs="Times New Roman"/>
          <w:color w:val="000000" w:themeColor="text1"/>
          <w:lang w:eastAsia="zh-CN"/>
        </w:rPr>
        <w:t xml:space="preserve"> information </w:t>
      </w:r>
      <w:r w:rsidR="001B7589" w:rsidRPr="009D4085">
        <w:rPr>
          <w:rFonts w:ascii="Times New Roman" w:hAnsi="Times New Roman" w:cs="Times New Roman"/>
          <w:color w:val="000000" w:themeColor="text1"/>
          <w:lang w:eastAsia="zh-CN"/>
        </w:rPr>
        <w:t xml:space="preserve">of </w:t>
      </w:r>
      <w:r w:rsidR="001C6D59" w:rsidRPr="009D4085">
        <w:rPr>
          <w:rFonts w:ascii="Times New Roman" w:hAnsi="Times New Roman" w:cs="Times New Roman"/>
          <w:color w:val="000000" w:themeColor="text1"/>
          <w:lang w:eastAsia="zh-CN"/>
        </w:rPr>
        <w:t xml:space="preserve">methylation </w:t>
      </w:r>
      <w:r w:rsidR="00BB44CA" w:rsidRPr="009D4085">
        <w:rPr>
          <w:rFonts w:ascii="Times New Roman" w:hAnsi="Times New Roman" w:cs="Times New Roman"/>
          <w:color w:val="000000" w:themeColor="text1"/>
          <w:lang w:eastAsia="zh-CN"/>
        </w:rPr>
        <w:t xml:space="preserve">variances </w:t>
      </w:r>
      <w:r w:rsidR="00072142" w:rsidRPr="009D4085">
        <w:rPr>
          <w:rFonts w:ascii="Times New Roman" w:hAnsi="Times New Roman" w:cs="Times New Roman"/>
          <w:color w:val="000000" w:themeColor="text1"/>
          <w:lang w:eastAsia="zh-CN"/>
        </w:rPr>
        <w:t xml:space="preserve">and </w:t>
      </w:r>
      <w:r w:rsidR="00A01108" w:rsidRPr="009D4085">
        <w:rPr>
          <w:rFonts w:ascii="Times New Roman" w:hAnsi="Times New Roman" w:cs="Times New Roman"/>
          <w:color w:val="000000" w:themeColor="text1"/>
          <w:lang w:eastAsia="zh-CN"/>
        </w:rPr>
        <w:t xml:space="preserve">a </w:t>
      </w:r>
      <w:r w:rsidR="006C4EFF" w:rsidRPr="009D4085">
        <w:rPr>
          <w:rFonts w:ascii="Times New Roman" w:hAnsi="Times New Roman" w:cs="Times New Roman"/>
          <w:color w:val="000000" w:themeColor="text1"/>
          <w:lang w:eastAsia="zh-CN"/>
        </w:rPr>
        <w:t>reliable</w:t>
      </w:r>
      <w:r w:rsidR="00DD6BE8" w:rsidRPr="009D4085">
        <w:rPr>
          <w:rFonts w:ascii="Times New Roman" w:hAnsi="Times New Roman" w:cs="Times New Roman"/>
          <w:color w:val="000000" w:themeColor="text1"/>
          <w:lang w:eastAsia="zh-CN"/>
        </w:rPr>
        <w:t xml:space="preserve"> </w:t>
      </w:r>
      <w:r w:rsidR="00DA4A91" w:rsidRPr="009D4085">
        <w:rPr>
          <w:rFonts w:ascii="Times New Roman" w:hAnsi="Times New Roman" w:cs="Times New Roman"/>
          <w:color w:val="000000" w:themeColor="text1"/>
          <w:lang w:eastAsia="zh-CN"/>
        </w:rPr>
        <w:t xml:space="preserve">method </w:t>
      </w:r>
      <w:r w:rsidR="00DD6BE8" w:rsidRPr="009D4085">
        <w:rPr>
          <w:rFonts w:ascii="Times New Roman" w:hAnsi="Times New Roman" w:cs="Times New Roman"/>
          <w:color w:val="000000" w:themeColor="text1"/>
          <w:lang w:eastAsia="zh-CN"/>
        </w:rPr>
        <w:t>to ex</w:t>
      </w:r>
      <w:r w:rsidR="00A71C67" w:rsidRPr="009D4085">
        <w:rPr>
          <w:rFonts w:ascii="Times New Roman" w:hAnsi="Times New Roman" w:cs="Times New Roman"/>
          <w:color w:val="000000" w:themeColor="text1"/>
          <w:lang w:eastAsia="zh-CN"/>
        </w:rPr>
        <w:t xml:space="preserve">plore methylation changes </w:t>
      </w:r>
      <w:r w:rsidR="00DA4A91" w:rsidRPr="009D4085">
        <w:rPr>
          <w:rFonts w:ascii="Times New Roman" w:hAnsi="Times New Roman" w:cs="Times New Roman"/>
          <w:color w:val="000000" w:themeColor="text1"/>
          <w:lang w:eastAsia="zh-CN"/>
        </w:rPr>
        <w:t xml:space="preserve">associated with the </w:t>
      </w:r>
      <w:r w:rsidR="001A2716">
        <w:rPr>
          <w:rFonts w:ascii="Times New Roman" w:hAnsi="Times New Roman" w:cs="Times New Roman"/>
          <w:color w:val="000000" w:themeColor="text1"/>
          <w:lang w:eastAsia="zh-CN"/>
        </w:rPr>
        <w:t>p</w:t>
      </w:r>
      <w:r w:rsidR="001A2716" w:rsidRPr="001A2716">
        <w:rPr>
          <w:rFonts w:ascii="Times New Roman" w:hAnsi="Times New Roman" w:cs="Times New Roman"/>
          <w:color w:val="000000" w:themeColor="text1"/>
          <w:lang w:eastAsia="zh-CN"/>
        </w:rPr>
        <w:t xml:space="preserve">opulation-specific </w:t>
      </w:r>
      <w:r w:rsidR="00DA4A91" w:rsidRPr="009D4085">
        <w:rPr>
          <w:rFonts w:ascii="Times New Roman" w:hAnsi="Times New Roman" w:cs="Times New Roman"/>
          <w:color w:val="000000" w:themeColor="text1"/>
          <w:lang w:eastAsia="zh-CN"/>
        </w:rPr>
        <w:t>phenotypes</w:t>
      </w:r>
      <w:r w:rsidR="00E50DBF" w:rsidRPr="009D4085">
        <w:rPr>
          <w:rFonts w:ascii="Times New Roman" w:hAnsi="Times New Roman" w:cs="Times New Roman"/>
          <w:color w:val="000000" w:themeColor="text1"/>
          <w:lang w:eastAsia="zh-CN"/>
        </w:rPr>
        <w:t xml:space="preserve"> of interest</w:t>
      </w:r>
      <w:r w:rsidR="00F143CE" w:rsidRPr="009D4085">
        <w:rPr>
          <w:rFonts w:ascii="Times New Roman" w:hAnsi="Times New Roman" w:cs="Times New Roman"/>
          <w:color w:val="000000" w:themeColor="text1"/>
          <w:lang w:eastAsia="zh-CN"/>
        </w:rPr>
        <w:t>.</w:t>
      </w:r>
    </w:p>
    <w:p w14:paraId="51F3EB9A" w14:textId="3A17A7E5" w:rsidR="0006047E" w:rsidRPr="009D4085" w:rsidRDefault="00EF0765" w:rsidP="009D4085">
      <w:pPr>
        <w:spacing w:after="120" w:line="480" w:lineRule="auto"/>
        <w:ind w:firstLine="288"/>
        <w:jc w:val="both"/>
        <w:rPr>
          <w:rFonts w:ascii="Times New Roman" w:hAnsi="Times New Roman" w:cs="Times New Roman"/>
          <w:color w:val="000000" w:themeColor="text1"/>
          <w:lang w:eastAsia="zh-CN"/>
        </w:rPr>
      </w:pPr>
      <w:r w:rsidRPr="009D4085">
        <w:rPr>
          <w:rFonts w:ascii="Times New Roman" w:hAnsi="Times New Roman" w:cs="Times New Roman"/>
          <w:bCs/>
          <w:color w:val="000000" w:themeColor="text1"/>
          <w:lang w:eastAsia="zh-CN"/>
        </w:rPr>
        <w:t xml:space="preserve">Divergence of </w:t>
      </w:r>
      <w:proofErr w:type="spellStart"/>
      <w:r w:rsidR="00B61A5A">
        <w:rPr>
          <w:rFonts w:ascii="Times New Roman" w:hAnsi="Times New Roman" w:cs="Times New Roman"/>
          <w:bCs/>
          <w:color w:val="000000" w:themeColor="text1"/>
          <w:lang w:eastAsia="zh-CN"/>
        </w:rPr>
        <w:t>DNAm</w:t>
      </w:r>
      <w:proofErr w:type="spellEnd"/>
      <w:r w:rsidRPr="009D4085">
        <w:rPr>
          <w:rFonts w:ascii="Times New Roman" w:hAnsi="Times New Roman" w:cs="Times New Roman"/>
          <w:bCs/>
          <w:color w:val="000000" w:themeColor="text1"/>
          <w:lang w:eastAsia="zh-CN"/>
        </w:rPr>
        <w:t xml:space="preserve"> </w:t>
      </w:r>
      <w:r w:rsidR="00A64632">
        <w:rPr>
          <w:rFonts w:ascii="Times New Roman" w:hAnsi="Times New Roman" w:cs="Times New Roman"/>
          <w:bCs/>
          <w:color w:val="000000" w:themeColor="text1"/>
          <w:lang w:eastAsia="zh-CN"/>
        </w:rPr>
        <w:t>patterns</w:t>
      </w:r>
      <w:r w:rsidR="00666289">
        <w:rPr>
          <w:rFonts w:ascii="Times New Roman" w:hAnsi="Times New Roman" w:cs="Times New Roman"/>
          <w:bCs/>
          <w:color w:val="000000" w:themeColor="text1"/>
          <w:lang w:eastAsia="zh-CN"/>
        </w:rPr>
        <w:t xml:space="preserve"> is influ</w:t>
      </w:r>
      <w:r w:rsidR="00E14EFC">
        <w:rPr>
          <w:rFonts w:ascii="Times New Roman" w:hAnsi="Times New Roman" w:cs="Times New Roman"/>
          <w:bCs/>
          <w:color w:val="000000" w:themeColor="text1"/>
          <w:lang w:eastAsia="zh-CN"/>
        </w:rPr>
        <w:t>e</w:t>
      </w:r>
      <w:r w:rsidR="00E63184">
        <w:rPr>
          <w:rFonts w:ascii="Times New Roman" w:hAnsi="Times New Roman" w:cs="Times New Roman"/>
          <w:bCs/>
          <w:color w:val="000000" w:themeColor="text1"/>
          <w:lang w:eastAsia="zh-CN"/>
        </w:rPr>
        <w:t>n</w:t>
      </w:r>
      <w:r w:rsidR="00666289">
        <w:rPr>
          <w:rFonts w:ascii="Times New Roman" w:hAnsi="Times New Roman" w:cs="Times New Roman"/>
          <w:bCs/>
          <w:color w:val="000000" w:themeColor="text1"/>
          <w:lang w:eastAsia="zh-CN"/>
        </w:rPr>
        <w:t xml:space="preserve">ced by </w:t>
      </w:r>
      <w:r w:rsidR="00AD4627" w:rsidRPr="009D4085">
        <w:rPr>
          <w:rFonts w:ascii="Times New Roman" w:hAnsi="Times New Roman" w:cs="Times New Roman"/>
          <w:bCs/>
          <w:color w:val="000000" w:themeColor="text1"/>
          <w:lang w:eastAsia="zh-CN"/>
        </w:rPr>
        <w:t>genetic and environmental effects</w:t>
      </w:r>
      <w:r w:rsidR="00277DE5" w:rsidRPr="009D4085">
        <w:rPr>
          <w:rFonts w:ascii="Times New Roman" w:hAnsi="Times New Roman" w:cs="Times New Roman"/>
          <w:bCs/>
          <w:color w:val="000000" w:themeColor="text1"/>
          <w:lang w:eastAsia="zh-CN"/>
        </w:rPr>
        <w:t xml:space="preserve"> </w:t>
      </w:r>
      <w:r w:rsidR="00734B27" w:rsidRPr="009D4085">
        <w:rPr>
          <w:rFonts w:ascii="Times New Roman" w:hAnsi="Times New Roman" w:cs="Times New Roman"/>
          <w:bCs/>
          <w:color w:val="000000" w:themeColor="text1"/>
          <w:lang w:eastAsia="zh-CN"/>
        </w:rPr>
        <w:fldChar w:fldCharType="begin" w:fldLock="1"/>
      </w:r>
      <w:r w:rsidR="0093646C" w:rsidRPr="009D4085">
        <w:rPr>
          <w:rFonts w:ascii="Times New Roman" w:hAnsi="Times New Roman" w:cs="Times New Roman"/>
          <w:bCs/>
          <w:color w:val="000000" w:themeColor="text1"/>
          <w:lang w:eastAsia="zh-CN"/>
        </w:rPr>
        <w:instrText>ADDIN CSL_CITATION { "citationItems" : [ { "id" : "ITEM-1", "itemData" : { "DOI" : "10.1038/ncomms11115", "ISBN" : "2041-1723 (Electronic) 2041-1723 (Linking)", "ISSN" : "20411723", "PMID" : "27051996", "abstract" : "The methylome is subject to genetic and environmental effects. Their impact may depend on sex and age, resulting in sex- and age-related physiological variation and disease susceptibility. Here we estimate the total heritability of DNA methylation levels in whole blood and estimate the variance explained by common single nucleotide polymorphisms at 411,169 sites in 2,603 individuals from twin families, to establish a catalogue of between-individual variation in DNA methylation. Heritability estimates vary across the genome (mean=19%) and interaction analyses reveal thousands of sites with sex-specific heritability as well as sites where the environmental variance increases with age. Integration with previously published data illustrates the impact of genome and environment across the lifespan at methylation sites associated with metabolic traits, smoking and ageing. These findings demonstrate that our catalogue holds valuable information on locations in the genome where methylation variation between people may reflect disease-relevant environmental exposures or genetic variation.", "author" : [ { "dropping-particle" : "", "family" : "Dongen", "given" : "Jenny", "non-dropping-particle" : "Van", "parse-names" : false, "suffix" : "" }, { "dropping-particle" : "", "family" : "Nivard", "given" : "Michel G.", "non-dropping-particle" : "", "parse-names" : false, "suffix" : "" }, { "dropping-particle" : "", "family" : "Willemsen", "given" : "Gonneke", "non-dropping-particle" : "", "parse-names" : false, "suffix" : "" }, { "dropping-particle" : "", "family" : "Hottenga", "given" : "Jouke Jan", "non-dropping-particle" : "", "parse-names" : false, "suffix" : "" }, { "dropping-particle" : "", "family" : "Helmer", "given" : "Quinta", "non-dropping-particle" : "", "parse-names" : false, "suffix" : "" }, { "dropping-particle" : "V.", "family" : "Dolan", "given" : "Conor", "non-dropping-particle" : "", "parse-names" : false, "suffix" : "" }, { "dropping-particle" : "", "family" : "Ehli", "given" : "Erik A.", "non-dropping-particle" : "", "parse-names" : false, "suffix" : "" }, { "dropping-particle" : "", "family" : "Davies", "given" : "Gareth E.", "non-dropping-particle" : "", "parse-names" : false, "suffix" : "" }, { "dropping-particle" : "", "family" : "Iterson", "given" : "Maarten", "non-dropping-particle" : "Van", "parse-names" : false, "suffix" : "" }, { "dropping-particle" : "", "family" : "Breeze", "given" : "Charles E.", "non-dropping-particle" : "", "parse-names" : false, "suffix" : "" }, { "dropping-particle" : "", "family" : "Beck", "given" : "Stephan", "non-dropping-particle" : "", "parse-names" : false, "suffix" : "" }, { "dropping-particle" : "", "family" : "Suchiman", "given" : "H. Eka", "non-dropping-particle" : "", "parse-names" : false, "suffix" : "" }, { "dropping-particle" : "", "family" : "Jansen", "given" : "Rick", "non-dropping-particle" : "", "parse-names" : false, "suffix" : "" }, { "dropping-particle" : "", "family" : "Meurs", "given" : "Joyce B.", "non-dropping-particle" : "Van", "parse-names" : false, "suffix" : "" }, { "dropping-particle" : "", "family" : "Heijmans", "given" : "Bastiaan T.", "non-dropping-particle" : "", "parse-names" : false, "suffix" : "" }, { "dropping-particle" : "", "family" : "Slagboom", "given" : "P. Eline", "non-dropping-particle" : "", "parse-names" : false, "suffix" : "" }, { "dropping-particle" : "", "family" : "Boomsma", "given" : "Dorret I.", "non-dropping-particle" : "", "parse-names" : false, "suffix" : "" } ], "container-title" : "Nature Communications", "id" : "ITEM-1", "issued" : { "date-parts" : [ [ "2016" ] ] }, "title" : "Genetic and environmental influences interact with age and sex in shaping the human methylome", "type" : "article-journal", "volume" : "7" }, "uris" : [ "http://www.mendeley.com/documents/?uuid=8cd79fd8-19d6-4cbf-952c-ad86513b0e84" ] }, { "id" : "ITEM-2", "itemData" : { "DOI" : "10.1101/gr.176933.114", "ISBN" : "1088-9051", "ISSN" : "15495469", "PMID" : "25249537", "abstract" : "Epigenetic mechanisms such as DNA methylation (DNAm) are essential for regulation of gene expression. DNAm is dynamic, influenced by both environmental and genetic factors. Epigenetic drift is the divergence of the epigenome as a function of age due to stochastic changes in methylation. Here we show that epigenetic drift may be constrained at many CpGs across the human genome by DNA sequence variation and by lifetime environmental exposures. We estimate repeatability of DNAm at 234,811 autosomal CpGs in whole blood using longitudinal data (2-3 repeated measurements) on 478 older people from two Scottish birth cohorts--the Lothian Birth Cohorts of 1921 and 1936. Median age was 79 yr and 70 yr, and the follow-up period was \u223c10 yr and \u223c6 yr, respectively. We compare this to methylation heritability estimated in the Brisbane Systems Genomics Study, a cross-sectional study of 117 families (offspring median age 13 yr; parent median age 46 yr). CpG repeatability in older people was highly correlated (0.68) with heritability estimated in younger people. Highly heritable sites had strong underlying cis-genetic effects. Thirty-seven and 1687 autosomal CpGs were associated with smoking and sex, respectively. Both sets were strongly enriched for high repeatability. Sex-associated CpGs were also strongly enriched for high heritability. Our results show that a large number of CpGs across the genome, as a result of environmental and/or genetic constraints, have stable DNAm variation over the human lifetime. Moreover, at a number of CpGs, most variation in the population is due to genetic factors, despite some sites being highly modifiable by the environment.", "author" : [ { "dropping-particle" : "", "family" : "Shah", "given" : "Sonia", "non-dropping-particle" : "", "parse-names" : false, "suffix" : "" }, { "dropping-particle" : "", "family" : "McRae", "given" : "Allan F.", "non-dropping-particle" : "", "parse-names" : false, "suffix" : "" }, { "dropping-particle" : "", "family" : "Marioni", "given" : "Riccardo E.", "non-dropping-particle" : "", "parse-names" : false, "suffix" : "" }, { "dropping-particle" : "", "family" : "Harris", "given" : "Sarah E.", "non-dropping-particle" : "", "parse-names" : false, "suffix" : "" }, { "dropping-particle" : "", "family" : "Gibson", "given" : "Jude", "non-dropping-particle" : "", "parse-names" : false, "suffix" : "" }, { "dropping-particle" : "", "family" : "Henders", "given" : "Anjali K.", "non-dropping-particle" : "", "parse-names" : false, "suffix" : "" }, { "dropping-particle" : "", "family" : "Redmond", "given" : "Paul", "non-dropping-particle" : "", "parse-names" : false, "suffix" : "" }, { "dropping-particle" : "", "family" : "Cox", "given" : "Simon R.", "non-dropping-particle" : "", "parse-names" : false, "suffix" : "" }, { "dropping-particle" : "", "family" : "Pattie", "given" : "Alison", "non-dropping-particle" : "", "parse-names" : false, "suffix" : "" }, { "dropping-particle" : "", "family" : "Corley", "given" : "Janie", "non-dropping-particle" : "", "parse-names" : false, "suffix" : "" }, { "dropping-particle" : "", "family" : "Murphy", "given" : "Lee", "non-dropping-particle" : "", "parse-names" : false, "suffix" : "" }, { "dropping-particle" : "", "family" : "Martin", "given" : "Nicholas G.", "non-dropping-particle" : "", "parse-names" : false, "suffix" : "" }, { "dropping-particle" : "", "family" : "Montgomery", "given" : "Grant W.", "non-dropping-particle" : "", "parse-names" : false, "suffix" : "" }, { "dropping-particle" : "", "family" : "Starr", "given" : "John M.", "non-dropping-particle" : "", "parse-names" : false, "suffix" : "" }, { "dropping-particle" : "", "family" : "Wray", "given" : "Naomi R.", "non-dropping-particle" : "", "parse-names" : false, "suffix" : "" }, { "dropping-particle" : "", "family" : "Deary", "given" : "Ian J.", "non-dropping-particle" : "", "parse-names" : false, "suffix" : "" }, { "dropping-particle" : "", "family" : "Visscher", "given" : "Peter M.", "non-dropping-particle" : "", "parse-names" : false, "suffix" : "" } ], "container-title" : "Genome Research", "id" : "ITEM-2", "issue" : "11", "issued" : { "date-parts" : [ [ "2014" ] ] }, "page" : "1725-1733", "title" : "Genetic and environmental exposures constrain epigenetic drift over the human life course", "type" : "article-journal", "volume" : "24" }, "uris" : [ "http://www.mendeley.com/documents/?uuid=d80b7121-9aa8-46c3-806d-004c680d3b43" ] }, { "id" : "ITEM-3", "itemData" : { "DOI" : "10.1111/j.1365-294X.2010.04580.x", "ISBN" : "1365-294X", "ISSN" : "09621083", "PMID" : "20298470", "abstract" : "Organisms often respond to environmental changes by producing alternative pheno-types. Epigenetic processes such as DNA methylation may contribute to environmentally induced phenotypic variation by modifying gene expression. Changes in DNA meth-ylation, unlike DNA mutations, can be influenced by the environment; they are stable at the time scale of an individual and present different levels of heritability. These characteristics make DNA methylation a potentially important molecular process to respond to environmental change. The aim of this review is to present the implications of DNA methylation on phenotypic variations driven by environmental changes. More specifically, we explore epigenetic concepts concerning phenotypic change in response to the environment and heritability of DNA methylation, namely the Baldwin effect and genetic accommodation. Before addressing this point, we report major differences in DNA methylation across taxa and the role of this modification in producing and maintaining environmentally induced phenotypic variation. We also present the different methods allowing the detection of methylation polymorphism. We believe this review will be helpful to molecular ecologists, in that it highlights the importance of epigenetic processes in ecological and evolutionary studies.", "author" : [ { "dropping-particle" : "", "family" : "Angers", "given" : "Bernard", "non-dropping-particle" : "", "parse-names" : false, "suffix" : "" }, { "dropping-particle" : "", "family" : "Castonguay", "given" : "Emilie", "non-dropping-particle" : "", "parse-names" : false, "suffix" : "" }, { "dropping-particle" : "", "family" : "Massicotte", "given" : "Rachel", "non-dropping-particle" : "", "parse-names" : false, "suffix" : "" } ], "container-title" : "Molecular Ecology", "id" : "ITEM-3", "issue" : "7", "issued" : { "date-parts" : [ [ "2010" ] ] }, "page" : "1283-1295", "title" : "Environmentally induced phenotypes and DNA methylation: How to deal with unpredictable conditions until the next generation and after", "type" : "article", "volume" : "19" }, "uris" : [ "http://www.mendeley.com/documents/?uuid=badae9e2-2dc0-44ef-8f39-3f03c47c3d04" ] } ], "mendeley" : { "formattedCitation" : "[31\u201333]", "plainTextFormattedCitation" : "[31\u201333]", "previouslyFormattedCitation" : "[31\u201333]" }, "properties" : { "noteIndex" : 0 }, "schema" : "https://github.com/citation-style-language/schema/raw/master/csl-citation.json" }</w:instrText>
      </w:r>
      <w:r w:rsidR="00734B27" w:rsidRPr="009D4085">
        <w:rPr>
          <w:rFonts w:ascii="Times New Roman" w:hAnsi="Times New Roman" w:cs="Times New Roman"/>
          <w:bCs/>
          <w:color w:val="000000" w:themeColor="text1"/>
          <w:lang w:eastAsia="zh-CN"/>
        </w:rPr>
        <w:fldChar w:fldCharType="separate"/>
      </w:r>
      <w:r w:rsidR="00EA6B1B" w:rsidRPr="009D4085">
        <w:rPr>
          <w:rFonts w:ascii="Times New Roman" w:hAnsi="Times New Roman" w:cs="Times New Roman"/>
          <w:bCs/>
          <w:noProof/>
          <w:color w:val="000000" w:themeColor="text1"/>
          <w:lang w:eastAsia="zh-CN"/>
        </w:rPr>
        <w:t>[31–33]</w:t>
      </w:r>
      <w:r w:rsidR="00734B27" w:rsidRPr="009D4085">
        <w:rPr>
          <w:rFonts w:ascii="Times New Roman" w:hAnsi="Times New Roman" w:cs="Times New Roman"/>
          <w:bCs/>
          <w:color w:val="000000" w:themeColor="text1"/>
          <w:lang w:eastAsia="zh-CN"/>
        </w:rPr>
        <w:fldChar w:fldCharType="end"/>
      </w:r>
      <w:r w:rsidR="00AD4627" w:rsidRPr="009D4085">
        <w:rPr>
          <w:rFonts w:ascii="Times New Roman" w:hAnsi="Times New Roman" w:cs="Times New Roman"/>
          <w:bCs/>
          <w:color w:val="000000" w:themeColor="text1"/>
          <w:lang w:eastAsia="zh-CN"/>
        </w:rPr>
        <w:t xml:space="preserve">. </w:t>
      </w:r>
      <w:r w:rsidR="000016C3" w:rsidRPr="009D4085">
        <w:rPr>
          <w:rFonts w:ascii="Times New Roman" w:hAnsi="Times New Roman" w:cs="Times New Roman"/>
          <w:bCs/>
          <w:color w:val="000000" w:themeColor="text1"/>
          <w:lang w:eastAsia="zh-CN"/>
        </w:rPr>
        <w:t xml:space="preserve">In our study, </w:t>
      </w:r>
      <w:r w:rsidR="0017596A" w:rsidRPr="009D4085">
        <w:rPr>
          <w:rFonts w:ascii="Times New Roman" w:hAnsi="Times New Roman" w:cs="Times New Roman"/>
          <w:bCs/>
          <w:color w:val="000000" w:themeColor="text1"/>
          <w:lang w:eastAsia="zh-CN"/>
        </w:rPr>
        <w:t xml:space="preserve">we </w:t>
      </w:r>
      <w:r w:rsidR="00723331" w:rsidRPr="009D4085">
        <w:rPr>
          <w:rFonts w:ascii="Times New Roman" w:hAnsi="Times New Roman" w:cs="Times New Roman"/>
          <w:bCs/>
          <w:color w:val="000000" w:themeColor="text1"/>
          <w:lang w:eastAsia="zh-CN"/>
        </w:rPr>
        <w:t xml:space="preserve">also </w:t>
      </w:r>
      <w:r w:rsidR="00B73763" w:rsidRPr="009D4085">
        <w:rPr>
          <w:rFonts w:ascii="Times New Roman" w:hAnsi="Times New Roman" w:cs="Times New Roman"/>
          <w:bCs/>
          <w:color w:val="000000" w:themeColor="text1"/>
          <w:lang w:eastAsia="zh-CN"/>
        </w:rPr>
        <w:t>found</w:t>
      </w:r>
      <w:r w:rsidR="000C0F3F" w:rsidRPr="009D4085">
        <w:rPr>
          <w:rFonts w:ascii="Times New Roman" w:hAnsi="Times New Roman" w:cs="Times New Roman"/>
          <w:bCs/>
          <w:color w:val="000000" w:themeColor="text1"/>
          <w:lang w:eastAsia="zh-CN"/>
        </w:rPr>
        <w:t xml:space="preserve"> that </w:t>
      </w:r>
      <w:r w:rsidR="00F064A2" w:rsidRPr="009D4085">
        <w:rPr>
          <w:rFonts w:ascii="Times New Roman" w:hAnsi="Times New Roman" w:cs="Times New Roman"/>
          <w:bCs/>
          <w:color w:val="000000" w:themeColor="text1"/>
          <w:lang w:eastAsia="zh-CN"/>
        </w:rPr>
        <w:t xml:space="preserve">population-specific </w:t>
      </w:r>
      <w:r w:rsidR="00723331" w:rsidRPr="009D4085">
        <w:rPr>
          <w:rFonts w:ascii="Times New Roman" w:hAnsi="Times New Roman" w:cs="Times New Roman"/>
          <w:bCs/>
          <w:color w:val="000000" w:themeColor="text1"/>
          <w:lang w:eastAsia="zh-CN"/>
        </w:rPr>
        <w:t xml:space="preserve">methylation changes in </w:t>
      </w:r>
      <w:r w:rsidR="00CF37D0" w:rsidRPr="009D4085">
        <w:rPr>
          <w:rFonts w:ascii="Times New Roman" w:hAnsi="Times New Roman" w:cs="Times New Roman"/>
          <w:bCs/>
          <w:color w:val="000000" w:themeColor="text1"/>
          <w:lang w:eastAsia="zh-CN"/>
        </w:rPr>
        <w:t xml:space="preserve">part of </w:t>
      </w:r>
      <w:r w:rsidR="00723331" w:rsidRPr="009D4085">
        <w:rPr>
          <w:rFonts w:ascii="Times New Roman" w:hAnsi="Times New Roman" w:cs="Times New Roman"/>
          <w:bCs/>
          <w:color w:val="000000" w:themeColor="text1"/>
          <w:lang w:eastAsia="zh-CN"/>
        </w:rPr>
        <w:t>MHB</w:t>
      </w:r>
      <w:r w:rsidR="004A05B6" w:rsidRPr="009D4085">
        <w:rPr>
          <w:rFonts w:ascii="Times New Roman" w:hAnsi="Times New Roman" w:cs="Times New Roman"/>
          <w:bCs/>
          <w:color w:val="000000" w:themeColor="text1"/>
          <w:lang w:eastAsia="zh-CN"/>
        </w:rPr>
        <w:t>s</w:t>
      </w:r>
      <w:r w:rsidR="005D322F" w:rsidRPr="009D4085">
        <w:rPr>
          <w:rFonts w:ascii="Times New Roman" w:hAnsi="Times New Roman" w:cs="Times New Roman"/>
          <w:bCs/>
          <w:color w:val="000000" w:themeColor="text1"/>
          <w:lang w:eastAsia="zh-CN"/>
        </w:rPr>
        <w:t xml:space="preserve"> </w:t>
      </w:r>
      <w:proofErr w:type="gramStart"/>
      <w:r w:rsidR="005D322F" w:rsidRPr="009D4085">
        <w:rPr>
          <w:rFonts w:ascii="Times New Roman" w:hAnsi="Times New Roman" w:cs="Times New Roman"/>
          <w:bCs/>
          <w:color w:val="000000" w:themeColor="text1"/>
          <w:lang w:eastAsia="zh-CN"/>
        </w:rPr>
        <w:t xml:space="preserve">are </w:t>
      </w:r>
      <w:r w:rsidR="00BE3271" w:rsidRPr="009D4085">
        <w:rPr>
          <w:rFonts w:ascii="Times New Roman" w:hAnsi="Times New Roman" w:cs="Times New Roman"/>
          <w:bCs/>
          <w:color w:val="000000" w:themeColor="text1"/>
          <w:lang w:eastAsia="zh-CN"/>
        </w:rPr>
        <w:t>driven</w:t>
      </w:r>
      <w:proofErr w:type="gramEnd"/>
      <w:r w:rsidR="00BE3271" w:rsidRPr="009D4085">
        <w:rPr>
          <w:rFonts w:ascii="Times New Roman" w:hAnsi="Times New Roman" w:cs="Times New Roman"/>
          <w:bCs/>
          <w:color w:val="000000" w:themeColor="text1"/>
          <w:lang w:eastAsia="zh-CN"/>
        </w:rPr>
        <w:t xml:space="preserve"> by </w:t>
      </w:r>
      <w:r w:rsidR="005D322F" w:rsidRPr="009D4085">
        <w:rPr>
          <w:rFonts w:ascii="Times New Roman" w:hAnsi="Times New Roman" w:cs="Times New Roman"/>
          <w:bCs/>
          <w:color w:val="000000" w:themeColor="text1"/>
          <w:lang w:eastAsia="zh-CN"/>
        </w:rPr>
        <w:t>genetic alterations</w:t>
      </w:r>
      <w:r w:rsidR="00001E29" w:rsidRPr="009D4085">
        <w:rPr>
          <w:rFonts w:ascii="Times New Roman" w:hAnsi="Times New Roman" w:cs="Times New Roman"/>
          <w:bCs/>
          <w:color w:val="000000" w:themeColor="text1"/>
          <w:lang w:eastAsia="zh-CN"/>
        </w:rPr>
        <w:t xml:space="preserve"> of neighboring SNPs</w:t>
      </w:r>
      <w:r w:rsidR="009B4692" w:rsidRPr="009D4085">
        <w:rPr>
          <w:rFonts w:ascii="Times New Roman" w:hAnsi="Times New Roman" w:cs="Times New Roman"/>
          <w:bCs/>
          <w:color w:val="000000" w:themeColor="text1"/>
          <w:lang w:eastAsia="zh-CN"/>
        </w:rPr>
        <w:t xml:space="preserve"> </w:t>
      </w:r>
      <w:r w:rsidR="006709C9" w:rsidRPr="009D4085">
        <w:rPr>
          <w:rFonts w:ascii="Times New Roman" w:hAnsi="Times New Roman" w:cs="Times New Roman"/>
          <w:bCs/>
          <w:color w:val="000000" w:themeColor="text1"/>
          <w:lang w:eastAsia="zh-CN"/>
        </w:rPr>
        <w:t>(Figure 3)</w:t>
      </w:r>
      <w:r w:rsidR="005D322F" w:rsidRPr="009D4085">
        <w:rPr>
          <w:rFonts w:ascii="Times New Roman" w:hAnsi="Times New Roman" w:cs="Times New Roman"/>
          <w:bCs/>
          <w:color w:val="000000" w:themeColor="text1"/>
          <w:lang w:eastAsia="zh-CN"/>
        </w:rPr>
        <w:t xml:space="preserve">. </w:t>
      </w:r>
      <w:r w:rsidR="00311F30" w:rsidRPr="009D4085">
        <w:rPr>
          <w:rFonts w:ascii="Times New Roman" w:hAnsi="Times New Roman" w:cs="Times New Roman"/>
          <w:bCs/>
          <w:color w:val="000000" w:themeColor="text1"/>
          <w:lang w:eastAsia="zh-CN"/>
        </w:rPr>
        <w:t xml:space="preserve">Interestingly, </w:t>
      </w:r>
      <w:r w:rsidR="00D51A70" w:rsidRPr="009D4085">
        <w:rPr>
          <w:rFonts w:ascii="Times New Roman" w:hAnsi="Times New Roman" w:cs="Times New Roman"/>
          <w:bCs/>
          <w:color w:val="000000" w:themeColor="text1"/>
          <w:lang w:eastAsia="zh-CN"/>
        </w:rPr>
        <w:t xml:space="preserve">a </w:t>
      </w:r>
      <w:r w:rsidR="00CF45E7" w:rsidRPr="009D4085">
        <w:rPr>
          <w:rFonts w:ascii="Times New Roman" w:hAnsi="Times New Roman" w:cs="Times New Roman"/>
          <w:bCs/>
          <w:color w:val="000000" w:themeColor="text1"/>
          <w:lang w:eastAsia="zh-CN"/>
        </w:rPr>
        <w:t>large proportion</w:t>
      </w:r>
      <w:r w:rsidR="00920121" w:rsidRPr="009D4085">
        <w:rPr>
          <w:rFonts w:ascii="Times New Roman" w:hAnsi="Times New Roman" w:cs="Times New Roman"/>
          <w:bCs/>
          <w:color w:val="000000" w:themeColor="text1"/>
          <w:lang w:eastAsia="zh-CN"/>
        </w:rPr>
        <w:t xml:space="preserve"> of these SNPs </w:t>
      </w:r>
      <w:r w:rsidR="005B2F3A" w:rsidRPr="009D4085">
        <w:rPr>
          <w:rFonts w:ascii="Times New Roman" w:hAnsi="Times New Roman" w:cs="Times New Roman"/>
          <w:bCs/>
          <w:color w:val="000000" w:themeColor="text1"/>
          <w:lang w:eastAsia="zh-CN"/>
        </w:rPr>
        <w:t xml:space="preserve">(51.38% in European and 53.91% </w:t>
      </w:r>
      <w:r w:rsidR="005B2F3A" w:rsidRPr="009D4085">
        <w:rPr>
          <w:rFonts w:ascii="Times New Roman" w:hAnsi="Times New Roman" w:cs="Times New Roman"/>
          <w:bCs/>
          <w:color w:val="000000" w:themeColor="text1"/>
          <w:lang w:eastAsia="zh-CN"/>
        </w:rPr>
        <w:lastRenderedPageBreak/>
        <w:t xml:space="preserve">in African) </w:t>
      </w:r>
      <w:r w:rsidR="00920121" w:rsidRPr="009D4085">
        <w:rPr>
          <w:rFonts w:ascii="Times New Roman" w:hAnsi="Times New Roman" w:cs="Times New Roman"/>
          <w:bCs/>
          <w:color w:val="000000" w:themeColor="text1"/>
          <w:lang w:eastAsia="zh-CN"/>
        </w:rPr>
        <w:t xml:space="preserve">are population-specific loci in </w:t>
      </w:r>
      <w:r w:rsidR="002E7161" w:rsidRPr="009D4085">
        <w:rPr>
          <w:rFonts w:ascii="Times New Roman" w:hAnsi="Times New Roman" w:cs="Times New Roman"/>
          <w:bCs/>
          <w:color w:val="000000" w:themeColor="text1"/>
          <w:lang w:eastAsia="zh-CN"/>
        </w:rPr>
        <w:t xml:space="preserve">the </w:t>
      </w:r>
      <w:r w:rsidR="00920121" w:rsidRPr="009D4085">
        <w:rPr>
          <w:rFonts w:ascii="Times New Roman" w:hAnsi="Times New Roman" w:cs="Times New Roman"/>
          <w:bCs/>
          <w:color w:val="000000" w:themeColor="text1"/>
          <w:lang w:eastAsia="zh-CN"/>
        </w:rPr>
        <w:t xml:space="preserve">1000 </w:t>
      </w:r>
      <w:r w:rsidR="00E67D74">
        <w:rPr>
          <w:rFonts w:ascii="Times New Roman" w:hAnsi="Times New Roman" w:cs="Times New Roman"/>
          <w:bCs/>
          <w:color w:val="000000" w:themeColor="text1"/>
          <w:lang w:eastAsia="zh-CN"/>
        </w:rPr>
        <w:t>G</w:t>
      </w:r>
      <w:r w:rsidR="00920121" w:rsidRPr="009D4085">
        <w:rPr>
          <w:rFonts w:ascii="Times New Roman" w:hAnsi="Times New Roman" w:cs="Times New Roman"/>
          <w:bCs/>
          <w:color w:val="000000" w:themeColor="text1"/>
          <w:lang w:eastAsia="zh-CN"/>
        </w:rPr>
        <w:t>enome</w:t>
      </w:r>
      <w:r w:rsidR="00E67D74">
        <w:rPr>
          <w:rFonts w:ascii="Times New Roman" w:hAnsi="Times New Roman" w:cs="Times New Roman"/>
          <w:bCs/>
          <w:color w:val="000000" w:themeColor="text1"/>
          <w:lang w:eastAsia="zh-CN"/>
        </w:rPr>
        <w:t>s</w:t>
      </w:r>
      <w:r w:rsidR="00920121" w:rsidRPr="009D4085">
        <w:rPr>
          <w:rFonts w:ascii="Times New Roman" w:hAnsi="Times New Roman" w:cs="Times New Roman"/>
          <w:bCs/>
          <w:color w:val="000000" w:themeColor="text1"/>
          <w:lang w:eastAsia="zh-CN"/>
        </w:rPr>
        <w:t xml:space="preserve"> data</w:t>
      </w:r>
      <w:r w:rsidR="002F01AD" w:rsidRPr="009D4085">
        <w:rPr>
          <w:rFonts w:ascii="Times New Roman" w:hAnsi="Times New Roman" w:cs="Times New Roman"/>
          <w:bCs/>
          <w:color w:val="000000" w:themeColor="text1"/>
          <w:lang w:eastAsia="zh-CN"/>
        </w:rPr>
        <w:t xml:space="preserve"> </w:t>
      </w:r>
      <w:r w:rsidR="00F01859" w:rsidRPr="009D4085">
        <w:rPr>
          <w:rFonts w:ascii="Times New Roman" w:hAnsi="Times New Roman" w:cs="Times New Roman"/>
          <w:bCs/>
          <w:color w:val="000000" w:themeColor="text1"/>
          <w:lang w:eastAsia="zh-CN"/>
        </w:rPr>
        <w:t>(</w:t>
      </w:r>
      <w:r w:rsidR="006B2E1E" w:rsidRPr="009D4085">
        <w:rPr>
          <w:rFonts w:ascii="Times New Roman" w:hAnsi="Times New Roman" w:cs="Times New Roman"/>
          <w:bCs/>
          <w:color w:val="000000" w:themeColor="text1"/>
          <w:lang w:eastAsia="zh-CN"/>
        </w:rPr>
        <w:t>Figure 4A</w:t>
      </w:r>
      <w:r w:rsidR="00F01859" w:rsidRPr="009D4085">
        <w:rPr>
          <w:rFonts w:ascii="Times New Roman" w:hAnsi="Times New Roman" w:cs="Times New Roman"/>
          <w:bCs/>
          <w:color w:val="000000" w:themeColor="text1"/>
          <w:lang w:eastAsia="zh-CN"/>
        </w:rPr>
        <w:t>)</w:t>
      </w:r>
      <w:r w:rsidR="005643A9" w:rsidRPr="009D4085">
        <w:rPr>
          <w:rFonts w:ascii="Times New Roman" w:hAnsi="Times New Roman" w:cs="Times New Roman"/>
          <w:bCs/>
          <w:color w:val="000000" w:themeColor="text1"/>
          <w:lang w:eastAsia="zh-CN"/>
        </w:rPr>
        <w:t xml:space="preserve">, </w:t>
      </w:r>
      <w:r w:rsidR="004B2C84">
        <w:rPr>
          <w:rFonts w:ascii="Times New Roman" w:hAnsi="Times New Roman" w:cs="Times New Roman"/>
          <w:bCs/>
          <w:color w:val="000000" w:themeColor="text1"/>
          <w:lang w:eastAsia="zh-CN"/>
        </w:rPr>
        <w:t>supporting</w:t>
      </w:r>
      <w:r w:rsidR="009E21EC" w:rsidRPr="009D4085">
        <w:rPr>
          <w:rFonts w:ascii="Times New Roman" w:hAnsi="Times New Roman" w:cs="Times New Roman"/>
          <w:bCs/>
          <w:color w:val="000000" w:themeColor="text1"/>
          <w:lang w:eastAsia="zh-CN"/>
        </w:rPr>
        <w:t xml:space="preserve"> </w:t>
      </w:r>
      <w:r w:rsidR="006F46D0">
        <w:rPr>
          <w:rFonts w:ascii="Times New Roman" w:hAnsi="Times New Roman" w:cs="Times New Roman"/>
          <w:bCs/>
          <w:color w:val="000000" w:themeColor="text1"/>
          <w:lang w:eastAsia="zh-CN"/>
        </w:rPr>
        <w:t>a</w:t>
      </w:r>
      <w:r w:rsidR="006F46D0" w:rsidRPr="009D4085">
        <w:rPr>
          <w:rFonts w:ascii="Times New Roman" w:hAnsi="Times New Roman" w:cs="Times New Roman"/>
          <w:bCs/>
          <w:color w:val="000000" w:themeColor="text1"/>
          <w:lang w:eastAsia="zh-CN"/>
        </w:rPr>
        <w:t xml:space="preserve"> </w:t>
      </w:r>
      <w:r w:rsidR="0073772B" w:rsidRPr="009D4085">
        <w:rPr>
          <w:rFonts w:ascii="Times New Roman" w:hAnsi="Times New Roman" w:cs="Times New Roman"/>
          <w:bCs/>
          <w:color w:val="000000" w:themeColor="text1"/>
          <w:lang w:eastAsia="zh-CN"/>
        </w:rPr>
        <w:t>cau</w:t>
      </w:r>
      <w:r w:rsidR="007E04A9" w:rsidRPr="009D4085">
        <w:rPr>
          <w:rFonts w:ascii="Times New Roman" w:hAnsi="Times New Roman" w:cs="Times New Roman"/>
          <w:bCs/>
          <w:color w:val="000000" w:themeColor="text1"/>
          <w:lang w:eastAsia="zh-CN"/>
        </w:rPr>
        <w:t>s</w:t>
      </w:r>
      <w:r w:rsidR="0073772B" w:rsidRPr="009D4085">
        <w:rPr>
          <w:rFonts w:ascii="Times New Roman" w:hAnsi="Times New Roman" w:cs="Times New Roman"/>
          <w:bCs/>
          <w:color w:val="000000" w:themeColor="text1"/>
          <w:lang w:eastAsia="zh-CN"/>
        </w:rPr>
        <w:t xml:space="preserve">al role of genetic </w:t>
      </w:r>
      <w:r w:rsidR="008B0BB9">
        <w:rPr>
          <w:rFonts w:ascii="Times New Roman" w:hAnsi="Times New Roman" w:cs="Times New Roman"/>
          <w:bCs/>
          <w:color w:val="000000" w:themeColor="text1"/>
          <w:lang w:eastAsia="zh-CN"/>
        </w:rPr>
        <w:t xml:space="preserve">influence on </w:t>
      </w:r>
      <w:r w:rsidR="009E1EB0" w:rsidRPr="00F33FA1">
        <w:rPr>
          <w:rFonts w:ascii="Times New Roman" w:hAnsi="Times New Roman" w:cs="Times New Roman"/>
          <w:bCs/>
          <w:color w:val="000000" w:themeColor="text1"/>
          <w:highlight w:val="yellow"/>
          <w:lang w:eastAsia="zh-CN"/>
        </w:rPr>
        <w:t>GA-MHB</w:t>
      </w:r>
      <w:r w:rsidR="008C7F8D">
        <w:rPr>
          <w:rFonts w:ascii="Times New Roman" w:hAnsi="Times New Roman" w:cs="Times New Roman"/>
          <w:bCs/>
          <w:color w:val="000000" w:themeColor="text1"/>
          <w:lang w:eastAsia="zh-CN"/>
        </w:rPr>
        <w:t>s</w:t>
      </w:r>
      <w:r w:rsidR="00FE2D96" w:rsidRPr="009D4085">
        <w:rPr>
          <w:rFonts w:ascii="Times New Roman" w:hAnsi="Times New Roman" w:cs="Times New Roman"/>
          <w:bCs/>
          <w:color w:val="000000" w:themeColor="text1"/>
          <w:lang w:eastAsia="zh-CN"/>
        </w:rPr>
        <w:t>.</w:t>
      </w:r>
      <w:r w:rsidR="00F6464F" w:rsidRPr="009D4085">
        <w:rPr>
          <w:rFonts w:ascii="Times New Roman" w:hAnsi="Times New Roman" w:cs="Times New Roman"/>
          <w:bCs/>
          <w:color w:val="000000" w:themeColor="text1"/>
          <w:lang w:eastAsia="zh-CN"/>
        </w:rPr>
        <w:t xml:space="preserve"> </w:t>
      </w:r>
      <w:r w:rsidR="00BF135C" w:rsidRPr="009D4085">
        <w:rPr>
          <w:rFonts w:ascii="Times New Roman" w:hAnsi="Times New Roman" w:cs="Times New Roman"/>
          <w:bCs/>
          <w:color w:val="000000" w:themeColor="text1"/>
          <w:lang w:eastAsia="zh-CN"/>
        </w:rPr>
        <w:t xml:space="preserve">However, </w:t>
      </w:r>
      <w:r w:rsidR="00753BC5" w:rsidRPr="009D4085">
        <w:rPr>
          <w:rFonts w:ascii="Times New Roman" w:hAnsi="Times New Roman" w:cs="Times New Roman"/>
          <w:bCs/>
          <w:color w:val="000000" w:themeColor="text1"/>
          <w:lang w:eastAsia="zh-CN"/>
        </w:rPr>
        <w:t xml:space="preserve">most </w:t>
      </w:r>
      <w:r w:rsidR="0013529F" w:rsidRPr="009D4085">
        <w:rPr>
          <w:rFonts w:ascii="Times New Roman" w:hAnsi="Times New Roman" w:cs="Times New Roman"/>
          <w:bCs/>
          <w:color w:val="000000" w:themeColor="text1"/>
          <w:lang w:eastAsia="zh-CN"/>
        </w:rPr>
        <w:t xml:space="preserve">MHBs </w:t>
      </w:r>
      <w:r w:rsidR="00F4684E" w:rsidRPr="009D4085">
        <w:rPr>
          <w:rFonts w:ascii="Times New Roman" w:hAnsi="Times New Roman" w:cs="Times New Roman"/>
          <w:bCs/>
          <w:color w:val="000000" w:themeColor="text1"/>
          <w:lang w:eastAsia="zh-CN"/>
        </w:rPr>
        <w:t>(</w:t>
      </w:r>
      <w:r w:rsidR="006F144F" w:rsidRPr="009D4085">
        <w:rPr>
          <w:rFonts w:ascii="Times New Roman" w:hAnsi="Times New Roman" w:cs="Times New Roman"/>
          <w:bCs/>
          <w:color w:val="000000" w:themeColor="text1"/>
          <w:lang w:eastAsia="zh-CN"/>
        </w:rPr>
        <w:t>97.74</w:t>
      </w:r>
      <w:r w:rsidR="00E36E91" w:rsidRPr="009D4085">
        <w:rPr>
          <w:rFonts w:ascii="Times New Roman" w:hAnsi="Times New Roman" w:cs="Times New Roman"/>
          <w:bCs/>
          <w:color w:val="000000" w:themeColor="text1"/>
          <w:lang w:eastAsia="zh-CN"/>
        </w:rPr>
        <w:t>% in European and 97.19</w:t>
      </w:r>
      <w:r w:rsidR="00DE1DE6" w:rsidRPr="009D4085">
        <w:rPr>
          <w:rFonts w:ascii="Times New Roman" w:hAnsi="Times New Roman" w:cs="Times New Roman"/>
          <w:bCs/>
          <w:color w:val="000000" w:themeColor="text1"/>
          <w:lang w:eastAsia="zh-CN"/>
        </w:rPr>
        <w:t>% in African</w:t>
      </w:r>
      <w:r w:rsidR="00886BE5" w:rsidRPr="009D4085">
        <w:rPr>
          <w:rFonts w:ascii="Times New Roman" w:hAnsi="Times New Roman" w:cs="Times New Roman"/>
          <w:bCs/>
          <w:color w:val="000000" w:themeColor="text1"/>
          <w:lang w:eastAsia="zh-CN"/>
        </w:rPr>
        <w:t>)</w:t>
      </w:r>
      <w:r w:rsidR="0013529F" w:rsidRPr="009D4085">
        <w:rPr>
          <w:rFonts w:ascii="Times New Roman" w:hAnsi="Times New Roman" w:cs="Times New Roman"/>
          <w:bCs/>
          <w:color w:val="000000" w:themeColor="text1"/>
          <w:lang w:eastAsia="zh-CN"/>
        </w:rPr>
        <w:t xml:space="preserve"> show</w:t>
      </w:r>
      <w:r w:rsidR="006E1F4C" w:rsidRPr="009D4085">
        <w:rPr>
          <w:rFonts w:ascii="Times New Roman" w:hAnsi="Times New Roman" w:cs="Times New Roman"/>
          <w:bCs/>
          <w:color w:val="000000" w:themeColor="text1"/>
          <w:lang w:eastAsia="zh-CN"/>
        </w:rPr>
        <w:t>ed</w:t>
      </w:r>
      <w:r w:rsidR="008B4BD3" w:rsidRPr="009D4085">
        <w:rPr>
          <w:rFonts w:ascii="Times New Roman" w:hAnsi="Times New Roman" w:cs="Times New Roman"/>
          <w:bCs/>
          <w:color w:val="000000" w:themeColor="text1"/>
          <w:lang w:eastAsia="zh-CN"/>
        </w:rPr>
        <w:t xml:space="preserve"> </w:t>
      </w:r>
      <w:r w:rsidR="00332F67" w:rsidRPr="009D4085">
        <w:rPr>
          <w:rFonts w:ascii="Times New Roman" w:hAnsi="Times New Roman" w:cs="Times New Roman"/>
          <w:color w:val="000000" w:themeColor="text1"/>
          <w:lang w:eastAsia="zh-CN"/>
        </w:rPr>
        <w:t>unique</w:t>
      </w:r>
      <w:r w:rsidR="00995986" w:rsidRPr="009D4085">
        <w:rPr>
          <w:rFonts w:ascii="Times New Roman" w:hAnsi="Times New Roman" w:cs="Times New Roman"/>
          <w:color w:val="000000" w:themeColor="text1"/>
          <w:lang w:eastAsia="zh-CN"/>
        </w:rPr>
        <w:t xml:space="preserve"> </w:t>
      </w:r>
      <w:r w:rsidR="004A02E3" w:rsidRPr="009D4085">
        <w:rPr>
          <w:rFonts w:ascii="Times New Roman" w:hAnsi="Times New Roman" w:cs="Times New Roman"/>
          <w:color w:val="000000" w:themeColor="text1"/>
          <w:lang w:eastAsia="zh-CN"/>
        </w:rPr>
        <w:t>(</w:t>
      </w:r>
      <w:r w:rsidR="005A66D6" w:rsidRPr="009D4085">
        <w:rPr>
          <w:rFonts w:ascii="Times New Roman" w:hAnsi="Times New Roman" w:cs="Times New Roman"/>
          <w:color w:val="000000" w:themeColor="text1"/>
          <w:lang w:eastAsia="zh-CN"/>
        </w:rPr>
        <w:t>i.e.</w:t>
      </w:r>
      <w:r w:rsidR="00B071F1" w:rsidRPr="009D4085">
        <w:rPr>
          <w:rFonts w:ascii="Times New Roman" w:hAnsi="Times New Roman" w:cs="Times New Roman"/>
          <w:color w:val="000000" w:themeColor="text1"/>
          <w:lang w:eastAsia="zh-CN"/>
        </w:rPr>
        <w:t xml:space="preserve"> </w:t>
      </w:r>
      <w:r w:rsidR="0068544E" w:rsidRPr="009D4085">
        <w:rPr>
          <w:rFonts w:ascii="Times New Roman" w:hAnsi="Times New Roman" w:cs="Times New Roman"/>
          <w:color w:val="000000" w:themeColor="text1"/>
          <w:lang w:eastAsia="zh-CN"/>
        </w:rPr>
        <w:t>independent of genetic effect</w:t>
      </w:r>
      <w:r w:rsidR="00F069EE" w:rsidRPr="009D4085">
        <w:rPr>
          <w:rFonts w:ascii="Times New Roman" w:hAnsi="Times New Roman" w:cs="Times New Roman"/>
          <w:color w:val="000000" w:themeColor="text1"/>
          <w:lang w:eastAsia="zh-CN"/>
        </w:rPr>
        <w:t>s</w:t>
      </w:r>
      <w:r w:rsidR="004A02E3" w:rsidRPr="009D4085">
        <w:rPr>
          <w:rFonts w:ascii="Times New Roman" w:hAnsi="Times New Roman" w:cs="Times New Roman"/>
          <w:color w:val="000000" w:themeColor="text1"/>
          <w:lang w:eastAsia="zh-CN"/>
        </w:rPr>
        <w:t xml:space="preserve">) </w:t>
      </w:r>
      <w:r w:rsidR="00E02FD9">
        <w:rPr>
          <w:rFonts w:ascii="Times New Roman" w:hAnsi="Times New Roman" w:cs="Times New Roman"/>
          <w:color w:val="000000" w:themeColor="text1"/>
          <w:lang w:eastAsia="zh-CN"/>
        </w:rPr>
        <w:t>epigenetic</w:t>
      </w:r>
      <w:r w:rsidR="00E02FD9" w:rsidRPr="009D4085">
        <w:rPr>
          <w:rFonts w:ascii="Times New Roman" w:hAnsi="Times New Roman" w:cs="Times New Roman"/>
          <w:color w:val="000000" w:themeColor="text1"/>
          <w:lang w:eastAsia="zh-CN"/>
        </w:rPr>
        <w:t xml:space="preserve"> </w:t>
      </w:r>
      <w:r w:rsidR="00995986" w:rsidRPr="009D4085">
        <w:rPr>
          <w:rFonts w:ascii="Times New Roman" w:hAnsi="Times New Roman" w:cs="Times New Roman"/>
          <w:color w:val="000000" w:themeColor="text1"/>
          <w:lang w:eastAsia="zh-CN"/>
        </w:rPr>
        <w:t>contribution</w:t>
      </w:r>
      <w:r w:rsidR="0013529F" w:rsidRPr="009D4085">
        <w:rPr>
          <w:rFonts w:ascii="Times New Roman" w:hAnsi="Times New Roman" w:cs="Times New Roman"/>
          <w:color w:val="000000" w:themeColor="text1"/>
          <w:lang w:eastAsia="zh-CN"/>
        </w:rPr>
        <w:t>s</w:t>
      </w:r>
      <w:r w:rsidR="00995986" w:rsidRPr="009D4085">
        <w:rPr>
          <w:rFonts w:ascii="Times New Roman" w:hAnsi="Times New Roman" w:cs="Times New Roman"/>
          <w:color w:val="000000" w:themeColor="text1"/>
          <w:lang w:eastAsia="zh-CN"/>
        </w:rPr>
        <w:t xml:space="preserve"> to population difference</w:t>
      </w:r>
      <w:r w:rsidR="00503A7B" w:rsidRPr="009D4085">
        <w:rPr>
          <w:rFonts w:ascii="Times New Roman" w:hAnsi="Times New Roman" w:cs="Times New Roman"/>
          <w:color w:val="000000" w:themeColor="text1"/>
          <w:lang w:eastAsia="zh-CN"/>
        </w:rPr>
        <w:t>s</w:t>
      </w:r>
      <w:r w:rsidR="00091B7F" w:rsidRPr="009D4085">
        <w:rPr>
          <w:rFonts w:ascii="Times New Roman" w:hAnsi="Times New Roman" w:cs="Times New Roman"/>
          <w:color w:val="000000" w:themeColor="text1"/>
          <w:lang w:eastAsia="zh-CN"/>
        </w:rPr>
        <w:t xml:space="preserve"> in this study</w:t>
      </w:r>
      <w:r w:rsidR="00C66B8D" w:rsidRPr="009D4085">
        <w:rPr>
          <w:rFonts w:ascii="Times New Roman" w:hAnsi="Times New Roman" w:cs="Times New Roman"/>
          <w:color w:val="000000" w:themeColor="text1"/>
          <w:lang w:eastAsia="zh-CN"/>
        </w:rPr>
        <w:t xml:space="preserve"> for four</w:t>
      </w:r>
      <w:r w:rsidR="00823AF2" w:rsidRPr="009D4085">
        <w:rPr>
          <w:rFonts w:ascii="Times New Roman" w:hAnsi="Times New Roman" w:cs="Times New Roman"/>
          <w:color w:val="000000" w:themeColor="text1"/>
          <w:lang w:eastAsia="zh-CN"/>
        </w:rPr>
        <w:t xml:space="preserve"> major reasons</w:t>
      </w:r>
      <w:r w:rsidR="00077675" w:rsidRPr="009D4085">
        <w:rPr>
          <w:rFonts w:ascii="Times New Roman" w:hAnsi="Times New Roman" w:cs="Times New Roman"/>
          <w:color w:val="000000" w:themeColor="text1"/>
          <w:lang w:eastAsia="zh-CN"/>
        </w:rPr>
        <w:t xml:space="preserve">. </w:t>
      </w:r>
      <w:r w:rsidR="005F4DDC" w:rsidRPr="00BE1543">
        <w:rPr>
          <w:rFonts w:ascii="Times New Roman" w:hAnsi="Times New Roman" w:cs="Times New Roman"/>
          <w:color w:val="000000" w:themeColor="text1"/>
          <w:highlight w:val="yellow"/>
          <w:lang w:eastAsia="zh-CN"/>
        </w:rPr>
        <w:t xml:space="preserve">First, </w:t>
      </w:r>
      <w:r w:rsidR="00CF4F27" w:rsidRPr="00BE1543">
        <w:rPr>
          <w:rFonts w:ascii="Times New Roman" w:hAnsi="Times New Roman" w:cs="Times New Roman"/>
          <w:color w:val="000000" w:themeColor="text1"/>
          <w:highlight w:val="yellow"/>
          <w:lang w:eastAsia="zh-CN"/>
        </w:rPr>
        <w:t>due to</w:t>
      </w:r>
      <w:r w:rsidR="008E0673" w:rsidRPr="00BE1543">
        <w:rPr>
          <w:rFonts w:ascii="Times New Roman" w:hAnsi="Times New Roman" w:cs="Times New Roman"/>
          <w:color w:val="000000" w:themeColor="text1"/>
          <w:highlight w:val="yellow"/>
          <w:lang w:eastAsia="zh-CN"/>
        </w:rPr>
        <w:t xml:space="preserve"> </w:t>
      </w:r>
      <w:r w:rsidR="00B00E46" w:rsidRPr="00BE1543">
        <w:rPr>
          <w:rFonts w:ascii="Times New Roman" w:hAnsi="Times New Roman" w:cs="Times New Roman"/>
          <w:color w:val="000000" w:themeColor="text1"/>
          <w:highlight w:val="yellow"/>
          <w:lang w:eastAsia="zh-CN"/>
        </w:rPr>
        <w:t xml:space="preserve">high </w:t>
      </w:r>
      <w:r w:rsidR="000D0FF1">
        <w:rPr>
          <w:rFonts w:ascii="Times New Roman" w:hAnsi="Times New Roman" w:cs="Times New Roman"/>
          <w:color w:val="000000" w:themeColor="text1"/>
          <w:highlight w:val="yellow"/>
          <w:lang w:eastAsia="zh-CN"/>
        </w:rPr>
        <w:t>cost</w:t>
      </w:r>
      <w:r w:rsidR="000D0FF1" w:rsidRPr="00BE1543">
        <w:rPr>
          <w:rFonts w:ascii="Times New Roman" w:hAnsi="Times New Roman" w:cs="Times New Roman"/>
          <w:color w:val="000000" w:themeColor="text1"/>
          <w:highlight w:val="yellow"/>
          <w:lang w:eastAsia="zh-CN"/>
        </w:rPr>
        <w:t xml:space="preserve"> </w:t>
      </w:r>
      <w:r w:rsidR="00B00E46" w:rsidRPr="00BE1543">
        <w:rPr>
          <w:rFonts w:ascii="Times New Roman" w:hAnsi="Times New Roman" w:cs="Times New Roman"/>
          <w:color w:val="000000" w:themeColor="text1"/>
          <w:highlight w:val="yellow"/>
          <w:lang w:eastAsia="zh-CN"/>
        </w:rPr>
        <w:t>of WGBS</w:t>
      </w:r>
      <w:r w:rsidR="003D36D5" w:rsidRPr="00BE1543">
        <w:rPr>
          <w:rFonts w:ascii="Times New Roman" w:hAnsi="Times New Roman" w:cs="Times New Roman"/>
          <w:color w:val="000000" w:themeColor="text1"/>
          <w:highlight w:val="yellow"/>
          <w:lang w:eastAsia="zh-CN"/>
        </w:rPr>
        <w:t xml:space="preserve">, </w:t>
      </w:r>
      <w:r w:rsidR="00A111F5" w:rsidRPr="00BE1543">
        <w:rPr>
          <w:rFonts w:ascii="Times New Roman" w:hAnsi="Times New Roman" w:cs="Times New Roman"/>
          <w:color w:val="000000" w:themeColor="text1"/>
          <w:highlight w:val="yellow"/>
          <w:lang w:eastAsia="zh-CN"/>
        </w:rPr>
        <w:t xml:space="preserve">our </w:t>
      </w:r>
      <w:r w:rsidR="00503A7B" w:rsidRPr="00BE1543">
        <w:rPr>
          <w:rFonts w:ascii="Times New Roman" w:hAnsi="Times New Roman" w:cs="Times New Roman"/>
          <w:color w:val="000000" w:themeColor="text1"/>
          <w:highlight w:val="yellow"/>
          <w:lang w:eastAsia="zh-CN"/>
        </w:rPr>
        <w:t xml:space="preserve">largest available </w:t>
      </w:r>
      <w:r w:rsidR="00A111F5" w:rsidRPr="00BE1543">
        <w:rPr>
          <w:rFonts w:ascii="Times New Roman" w:hAnsi="Times New Roman" w:cs="Times New Roman"/>
          <w:color w:val="000000" w:themeColor="text1"/>
          <w:highlight w:val="yellow"/>
          <w:lang w:eastAsia="zh-CN"/>
        </w:rPr>
        <w:t>data set is still limited</w:t>
      </w:r>
      <w:r w:rsidR="00E8281A" w:rsidRPr="00BE1543">
        <w:rPr>
          <w:rFonts w:ascii="Times New Roman" w:hAnsi="Times New Roman" w:cs="Times New Roman"/>
          <w:color w:val="000000" w:themeColor="text1"/>
          <w:highlight w:val="yellow"/>
          <w:lang w:eastAsia="zh-CN"/>
        </w:rPr>
        <w:t xml:space="preserve"> </w:t>
      </w:r>
      <w:r w:rsidR="009E47E8" w:rsidRPr="00BE1543">
        <w:rPr>
          <w:rFonts w:ascii="Times New Roman" w:hAnsi="Times New Roman" w:cs="Times New Roman"/>
          <w:color w:val="000000" w:themeColor="text1"/>
          <w:highlight w:val="yellow"/>
          <w:lang w:eastAsia="zh-CN"/>
        </w:rPr>
        <w:t>in sample size</w:t>
      </w:r>
      <w:r w:rsidR="0037435F" w:rsidRPr="00BE1543">
        <w:rPr>
          <w:rFonts w:ascii="Times New Roman" w:hAnsi="Times New Roman" w:cs="Times New Roman"/>
          <w:color w:val="000000" w:themeColor="text1"/>
          <w:highlight w:val="yellow"/>
          <w:lang w:eastAsia="zh-CN"/>
        </w:rPr>
        <w:t xml:space="preserve"> (Supplementary Table 1)</w:t>
      </w:r>
      <w:r w:rsidR="00A111F5" w:rsidRPr="00BE1543">
        <w:rPr>
          <w:rFonts w:ascii="Times New Roman" w:hAnsi="Times New Roman" w:cs="Times New Roman"/>
          <w:color w:val="000000" w:themeColor="text1"/>
          <w:highlight w:val="yellow"/>
          <w:lang w:eastAsia="zh-CN"/>
        </w:rPr>
        <w:t>.</w:t>
      </w:r>
      <w:r w:rsidR="006C6F82" w:rsidRPr="00BE1543">
        <w:rPr>
          <w:rFonts w:ascii="Times New Roman" w:hAnsi="Times New Roman" w:cs="Times New Roman"/>
          <w:color w:val="000000" w:themeColor="text1"/>
          <w:highlight w:val="yellow"/>
          <w:lang w:eastAsia="zh-CN"/>
        </w:rPr>
        <w:t xml:space="preserve"> </w:t>
      </w:r>
      <w:r w:rsidR="009C0AD6" w:rsidRPr="00BE1543">
        <w:rPr>
          <w:rFonts w:ascii="Times New Roman" w:hAnsi="Times New Roman" w:cs="Times New Roman"/>
          <w:color w:val="000000" w:themeColor="text1"/>
          <w:highlight w:val="yellow"/>
          <w:lang w:eastAsia="zh-CN"/>
        </w:rPr>
        <w:t xml:space="preserve">Second, </w:t>
      </w:r>
      <w:r w:rsidR="00E31B31" w:rsidRPr="00BE1543">
        <w:rPr>
          <w:rFonts w:ascii="Times New Roman" w:hAnsi="Times New Roman" w:cs="Times New Roman"/>
          <w:color w:val="000000" w:themeColor="text1"/>
          <w:highlight w:val="yellow"/>
          <w:lang w:eastAsia="zh-CN"/>
        </w:rPr>
        <w:t>window size</w:t>
      </w:r>
      <w:r w:rsidR="00C30681" w:rsidRPr="00BE1543">
        <w:rPr>
          <w:rFonts w:ascii="Times New Roman" w:hAnsi="Times New Roman" w:cs="Times New Roman"/>
          <w:color w:val="000000" w:themeColor="text1"/>
          <w:highlight w:val="yellow"/>
          <w:lang w:eastAsia="zh-CN"/>
        </w:rPr>
        <w:t>s</w:t>
      </w:r>
      <w:r w:rsidR="00E31B31" w:rsidRPr="00BE1543">
        <w:rPr>
          <w:rFonts w:ascii="Times New Roman" w:hAnsi="Times New Roman" w:cs="Times New Roman"/>
          <w:color w:val="000000" w:themeColor="text1"/>
          <w:highlight w:val="yellow"/>
          <w:lang w:eastAsia="zh-CN"/>
        </w:rPr>
        <w:t xml:space="preserve"> </w:t>
      </w:r>
      <w:r w:rsidR="00E27B84" w:rsidRPr="00BE1543">
        <w:rPr>
          <w:rFonts w:ascii="Times New Roman" w:hAnsi="Times New Roman" w:cs="Times New Roman"/>
          <w:color w:val="000000" w:themeColor="text1"/>
          <w:highlight w:val="yellow"/>
          <w:lang w:eastAsia="zh-CN"/>
        </w:rPr>
        <w:t>for de</w:t>
      </w:r>
      <w:r w:rsidR="005C6D21" w:rsidRPr="00BE1543">
        <w:rPr>
          <w:rFonts w:ascii="Times New Roman" w:hAnsi="Times New Roman" w:cs="Times New Roman"/>
          <w:color w:val="000000" w:themeColor="text1"/>
          <w:highlight w:val="yellow"/>
          <w:lang w:eastAsia="zh-CN"/>
        </w:rPr>
        <w:t>t</w:t>
      </w:r>
      <w:r w:rsidR="00E27B84" w:rsidRPr="00BE1543">
        <w:rPr>
          <w:rFonts w:ascii="Times New Roman" w:hAnsi="Times New Roman" w:cs="Times New Roman"/>
          <w:color w:val="000000" w:themeColor="text1"/>
          <w:highlight w:val="yellow"/>
          <w:lang w:eastAsia="zh-CN"/>
        </w:rPr>
        <w:t>ect</w:t>
      </w:r>
      <w:r w:rsidR="005C6D21" w:rsidRPr="00BE1543">
        <w:rPr>
          <w:rFonts w:ascii="Times New Roman" w:hAnsi="Times New Roman" w:cs="Times New Roman"/>
          <w:color w:val="000000" w:themeColor="text1"/>
          <w:highlight w:val="yellow"/>
          <w:lang w:eastAsia="zh-CN"/>
        </w:rPr>
        <w:t>ing</w:t>
      </w:r>
      <w:r w:rsidR="00E27B84" w:rsidRPr="00BE1543">
        <w:rPr>
          <w:rFonts w:ascii="Times New Roman" w:hAnsi="Times New Roman" w:cs="Times New Roman"/>
          <w:color w:val="000000" w:themeColor="text1"/>
          <w:highlight w:val="yellow"/>
          <w:lang w:eastAsia="zh-CN"/>
        </w:rPr>
        <w:t xml:space="preserve"> </w:t>
      </w:r>
      <w:r w:rsidR="0078395A" w:rsidRPr="00BE1543">
        <w:rPr>
          <w:rFonts w:ascii="Times New Roman" w:hAnsi="Times New Roman" w:cs="Times New Roman"/>
          <w:color w:val="000000" w:themeColor="text1"/>
          <w:highlight w:val="yellow"/>
          <w:lang w:eastAsia="zh-CN"/>
        </w:rPr>
        <w:t xml:space="preserve">methylation quantitative trait loci </w:t>
      </w:r>
      <w:r w:rsidR="0037258E" w:rsidRPr="00BE1543">
        <w:rPr>
          <w:rFonts w:ascii="Times New Roman" w:hAnsi="Times New Roman" w:cs="Times New Roman"/>
          <w:color w:val="000000" w:themeColor="text1"/>
          <w:highlight w:val="yellow"/>
          <w:lang w:eastAsia="zh-CN"/>
        </w:rPr>
        <w:t>(</w:t>
      </w:r>
      <w:proofErr w:type="spellStart"/>
      <w:r w:rsidR="00A819CA" w:rsidRPr="00BE1543">
        <w:rPr>
          <w:rFonts w:ascii="Times New Roman" w:hAnsi="Times New Roman" w:cs="Times New Roman"/>
          <w:color w:val="000000" w:themeColor="text1"/>
          <w:highlight w:val="yellow"/>
          <w:lang w:eastAsia="zh-CN"/>
        </w:rPr>
        <w:t>meQTL</w:t>
      </w:r>
      <w:r w:rsidR="007E4A18" w:rsidRPr="00BE1543">
        <w:rPr>
          <w:rFonts w:ascii="Times New Roman" w:hAnsi="Times New Roman" w:cs="Times New Roman"/>
          <w:color w:val="000000" w:themeColor="text1"/>
          <w:highlight w:val="yellow"/>
          <w:lang w:eastAsia="zh-CN"/>
        </w:rPr>
        <w:t>s</w:t>
      </w:r>
      <w:proofErr w:type="spellEnd"/>
      <w:r w:rsidR="0037258E" w:rsidRPr="00BE1543">
        <w:rPr>
          <w:rFonts w:ascii="Times New Roman" w:hAnsi="Times New Roman" w:cs="Times New Roman"/>
          <w:color w:val="000000" w:themeColor="text1"/>
          <w:highlight w:val="yellow"/>
          <w:lang w:eastAsia="zh-CN"/>
        </w:rPr>
        <w:t>)</w:t>
      </w:r>
      <w:r w:rsidR="00266113" w:rsidRPr="00BE1543">
        <w:rPr>
          <w:rFonts w:ascii="Times New Roman" w:hAnsi="Times New Roman" w:cs="Times New Roman"/>
          <w:color w:val="000000" w:themeColor="text1"/>
          <w:highlight w:val="yellow"/>
          <w:lang w:eastAsia="zh-CN"/>
        </w:rPr>
        <w:t xml:space="preserve"> range</w:t>
      </w:r>
      <w:r w:rsidR="00196DF4" w:rsidRPr="00BE1543">
        <w:rPr>
          <w:rFonts w:ascii="Times New Roman" w:hAnsi="Times New Roman" w:cs="Times New Roman"/>
          <w:color w:val="000000" w:themeColor="text1"/>
          <w:highlight w:val="yellow"/>
          <w:lang w:eastAsia="zh-CN"/>
        </w:rPr>
        <w:t>d</w:t>
      </w:r>
      <w:r w:rsidR="00266113" w:rsidRPr="00BE1543">
        <w:rPr>
          <w:rFonts w:ascii="Times New Roman" w:hAnsi="Times New Roman" w:cs="Times New Roman"/>
          <w:color w:val="000000" w:themeColor="text1"/>
          <w:highlight w:val="yellow"/>
          <w:lang w:eastAsia="zh-CN"/>
        </w:rPr>
        <w:t xml:space="preserve"> from 10</w:t>
      </w:r>
      <w:r w:rsidR="00CE0BBA" w:rsidRPr="00BE1543">
        <w:rPr>
          <w:rFonts w:ascii="Times New Roman" w:hAnsi="Times New Roman" w:cs="Times New Roman"/>
          <w:color w:val="000000" w:themeColor="text1"/>
          <w:highlight w:val="yellow"/>
          <w:lang w:eastAsia="zh-CN"/>
        </w:rPr>
        <w:t xml:space="preserve"> </w:t>
      </w:r>
      <w:r w:rsidR="00266113" w:rsidRPr="00BE1543">
        <w:rPr>
          <w:rFonts w:ascii="Times New Roman" w:hAnsi="Times New Roman" w:cs="Times New Roman"/>
          <w:color w:val="000000" w:themeColor="text1"/>
          <w:highlight w:val="yellow"/>
          <w:lang w:eastAsia="zh-CN"/>
        </w:rPr>
        <w:t>kb to 1</w:t>
      </w:r>
      <w:r w:rsidR="00CE0BBA" w:rsidRPr="00BE1543">
        <w:rPr>
          <w:rFonts w:ascii="Times New Roman" w:hAnsi="Times New Roman" w:cs="Times New Roman"/>
          <w:color w:val="000000" w:themeColor="text1"/>
          <w:highlight w:val="yellow"/>
          <w:lang w:eastAsia="zh-CN"/>
        </w:rPr>
        <w:t xml:space="preserve"> </w:t>
      </w:r>
      <w:r w:rsidR="00266113" w:rsidRPr="00BE1543">
        <w:rPr>
          <w:rFonts w:ascii="Times New Roman" w:hAnsi="Times New Roman" w:cs="Times New Roman"/>
          <w:color w:val="000000" w:themeColor="text1"/>
          <w:highlight w:val="yellow"/>
          <w:lang w:eastAsia="zh-CN"/>
        </w:rPr>
        <w:t>M</w:t>
      </w:r>
      <w:r w:rsidR="00962891" w:rsidRPr="00BE1543">
        <w:rPr>
          <w:rFonts w:ascii="Times New Roman" w:hAnsi="Times New Roman" w:cs="Times New Roman"/>
          <w:color w:val="000000" w:themeColor="text1"/>
          <w:highlight w:val="yellow"/>
          <w:lang w:eastAsia="zh-CN"/>
        </w:rPr>
        <w:t>b</w:t>
      </w:r>
      <w:r w:rsidR="00E442F9" w:rsidRPr="00BE1543">
        <w:rPr>
          <w:rFonts w:ascii="Times New Roman" w:hAnsi="Times New Roman" w:cs="Times New Roman"/>
          <w:color w:val="000000" w:themeColor="text1"/>
          <w:highlight w:val="yellow"/>
          <w:lang w:eastAsia="zh-CN"/>
        </w:rPr>
        <w:t xml:space="preserve"> </w:t>
      </w:r>
      <w:r w:rsidR="00105AC6" w:rsidRPr="00BE1543">
        <w:rPr>
          <w:rFonts w:ascii="Times New Roman" w:hAnsi="Times New Roman" w:cs="Times New Roman"/>
          <w:color w:val="000000" w:themeColor="text1"/>
          <w:highlight w:val="yellow"/>
          <w:lang w:eastAsia="zh-CN"/>
        </w:rPr>
        <w:t xml:space="preserve">in </w:t>
      </w:r>
      <w:r w:rsidR="00DE4904" w:rsidRPr="00BE1543">
        <w:rPr>
          <w:rFonts w:ascii="Times New Roman" w:hAnsi="Times New Roman" w:cs="Times New Roman"/>
          <w:color w:val="000000" w:themeColor="text1"/>
          <w:highlight w:val="yellow"/>
          <w:lang w:eastAsia="zh-CN"/>
        </w:rPr>
        <w:t xml:space="preserve">previous studies </w:t>
      </w:r>
      <w:r w:rsidR="0093646C" w:rsidRPr="00BE1543">
        <w:rPr>
          <w:rFonts w:ascii="Times New Roman" w:hAnsi="Times New Roman" w:cs="Times New Roman"/>
          <w:color w:val="000000" w:themeColor="text1"/>
          <w:highlight w:val="yellow"/>
          <w:lang w:eastAsia="zh-CN"/>
        </w:rPr>
        <w:fldChar w:fldCharType="begin" w:fldLock="1"/>
      </w:r>
      <w:r w:rsidR="00265F6A" w:rsidRPr="00BE1543">
        <w:rPr>
          <w:rFonts w:ascii="Times New Roman" w:hAnsi="Times New Roman" w:cs="Times New Roman"/>
          <w:color w:val="000000" w:themeColor="text1"/>
          <w:highlight w:val="yellow"/>
          <w:lang w:eastAsia="zh-CN"/>
        </w:rPr>
        <w:instrText>ADDIN CSL_CITATION { "citationItems" : [ { "id" : "ITEM-1", "itemData" : { "DOI" : "10.1093/nar/gks1449", "ISBN" : "1362-4962 (Electronic)\\n0305-1048 (Linking)", "ISSN" : "03051048", "PMID" : "23303775", "abstract" : "DNA methylation has been implicated in a number of diseases and other phenotypes. It is, therefore, of interest to identify and understand the genetic determinants of methylation and epigenomic variation. We investigated the extent to which genetic variation in cis-DNA sequence explains variation in CpG dinucleotide methylation in publicly available data for four brain regions from unrelated individuals, finding that 3-4% of CpG loci assayed were heritable, with a mean estimated narrow-sense heritability of 30% over the heritable loci. Over all loci, the mean estimated heritability was 3%, as compared with a recent twin-based study reporting 18%. Heritable loci were enriched for open chromatin regions and binding sites of CTCF, an influential regulator of transcription and chromatin architecture. Additionally, heritable loci were proximal to genes enriched in several known pathways, suggesting a possible functional role for these loci. Our estimates of heritability are conservative, and we suspect that the number of identified heritable loci will increase as the methylome is assayed across a broader range of cell types and the density of the tested loci is increased. Finally, we show that the number of heritable loci depends on the window size parameter commonly used to identify candidate cis-acting single-nucleotide polymorphism variants.", "author" : [ { "dropping-particle" : "", "family" : "Quon", "given" : "Gerald", "non-dropping-particle" : "", "parse-names" : false, "suffix" : "" }, { "dropping-particle" : "", "family" : "Lippert", "given" : "Christoph", "non-dropping-particle" : "", "parse-names" : false, "suffix" : "" }, { "dropping-particle" : "", "family" : "Heckerman", "given" : "David", "non-dropping-particle" : "", "parse-names" : false, "suffix" : "" }, { "dropping-particle" : "", "family" : "Listgarten", "given" : "Jennifer", "non-dropping-particle" : "", "parse-names" : false, "suffix" : "" } ], "container-title" : "Nucleic Acids Research", "id" : "ITEM-1", "issue" : "4", "issued" : { "date-parts" : [ [ "2013" ] ] }, "page" : "2095-2104", "title" : "Patterns of methylation heritability in a genome-wide analysis of four brain regions", "type" : "article-journal", "volume" : "41" }, "uris" : [ "http://www.mendeley.com/documents/?uuid=e6f0a9d3-706d-412a-9017-1c438e31a0ab" ] }, { "id" : "ITEM-2", "itemData" : { "DOI" : "10.1101/gr.086181.108", "ISBN" : "1088-9051 (Print)\\r1088-9051 (Linking)", "ISSN" : "10889051", "PMID" : "19158364", "abstract" : "Inter-individual and regional variability in recombination rates cannot be fully explained by the DNA sequence itself. Epigenetic mechanisms might be one additional factor affecting recombination. A biochemical approach to studying human germline methylation is difficult. We used the density of the 434,198 nonredundant methylation-associated SNPs (mSNPs) in the derived allele HapMap data set as a surrogate marker for germline DNA methylation. We validated our methodology by demonstrating that the mSNP density confirmed known patterns of genomic methylation, including the hypermutability of methylated cytosine and hypomethylation of CpG islands. Using this approach, we found a genome-wide positive correlation between germline methylation and regional recombination rate (500-kb windows: r = 0.622, P &lt; 10(-15)). This remained significant with multiple correlations correcting for sequence features known to affect recombination, such as GC content and CpG dinucleotides (500-kb windows: r = 0.172, P &lt; 10(-15)). Using the ENCODE data set for increased resolution, we found a positive correlation between germline DNA methylation and recombination rate (50-kb windows: r = 0.301, P = 0.002). This correlation was further strengthened when corrected for sequence features affecting recombination (50-kb windows: r = 0.445, P &lt; 0.0001). In the Human Epigenome Project data set there was increased DNA methylation in regions within recombination hot spots in male germ cells (0.632 vs. 0.557, P = 0.007). The relationship we observed between germline DNA methylation and recombination could be explained in two ways that are not mutually exclusive: DNA methylation could indicate preferred sites for recombination, or methylation following recombination could inhibit further recombination, perhaps by being part of the enigmatic molecular pathway mediating crossover interference.", "author" : [ { "dropping-particle" : "", "family" : "Sigurdsson", "given" : "Martin I.", "non-dropping-particle" : "", "parse-names" : false, "suffix" : "" }, { "dropping-particle" : "V.", "family" : "Smith", "given" : "Albert", "non-dropping-particle" : "", "parse-names" : false, "suffix" : "" }, { "dropping-particle" : "", "family" : "Bjornsson", "given" : "Hans T.", "non-dropping-particle" : "", "parse-names" : false, "suffix" : "" }, { "dropping-particle" : "", "family" : "Jonsson", "given" : "Jon J.", "non-dropping-particle" : "", "parse-names" : false, "suffix" : "" } ], "container-title" : "Genome Research", "id" : "ITEM-2", "issue" : "4", "issued" : { "date-parts" : [ [ "2009" ] ] }, "page" : "581-589", "title" : "HapMap methylation-associated SNPs, markers of germline DNA methylation, positively correlate with regional levels of human meiotic recombination", "type" : "article-journal", "volume" : "19" }, "uris" : [ "http://www.mendeley.com/documents/?uuid=e4fb9610-ea15-453c-8a3b-654a5a043af7" ] }, { "id" : "ITEM-3", "itemData" : { "DOI" : "10.1371/journal.pgen.1004663", "ISBN" : "1553-7404 (Electronic)\\r1553-7390 (Linking)", "ISSN" : "15537404", "PMID" : "25233095", "abstract" : "DNA methylation is an important epigenetic regulator of gene expression. Recent studies have revealed widespread associations between genetic variation and methylation levels. However, the mechanistic links between genetic variation and methylation remain unclear. To begin addressing this gap, we collected methylation data at \u223c300,000 loci in lymphoblastoid cell lines (LCLs) from 64 HapMap Yoruba individuals, and genome-wide bisulfite sequence data in ten of these individuals. We identified (at an FDR of 10%) 13,915 cis methylation QTLs (meQTLs)-i.e., CpG sites in which changes in DNA methylation are associated with genetic variation at proximal loci. We found that meQTLs are frequently associated with changes in methylation at multiple CpGs across regions of up to 3 kb. Interestingly, meQTLs are also frequently associated with variation in other properties of gene regulation, including histone modifications, DNase I accessibility, chromatin accessibility, and expression levels of nearby genes. These observations suggest that genetic variants may lead to coordinated molecular changes in all of these regulatory phenotypes. One plausible driver of coordinated changes in different regulatory mechanisms is variation in transcription factor (TF) binding. Indeed, we found that SNPs that change predicted TF binding affinities are significantly enriched for associations with DNA methylation at nearby CpGs.", "author" : [ { "dropping-particle" : "", "family" : "Banovich", "given" : "Nicholas E.", "non-dropping-particle" : "", "parse-names" : false, "suffix" : "" }, { "dropping-particle" : "", "family" : "Lan", "given" : "Xun", "non-dropping-particle" : "", "parse-names" : false, "suffix" : "" }, { "dropping-particle" : "", "family" : "McVicker", "given" : "Graham", "non-dropping-particle" : "", "parse-names" : false, "suffix" : "" }, { "dropping-particle" : "", "family" : "Geijn", "given" : "Bryce", "non-dropping-particle" : "van de", "parse-names" : false, "suffix" : "" }, { "dropping-particle" : "", "family" : "Degner", "given" : "Jacob F.", "non-dropping-particle" : "", "parse-names" : false, "suffix" : "" }, { "dropping-particle" : "", "family" : "Blischak", "given" : "John D.", "non-dropping-particle" : "", "parse-names" : false, "suffix" : "" }, { "dropping-particle" : "", "family" : "Roux", "given" : "Julien", "non-dropping-particle" : "", "parse-names" : false, "suffix" : "" }, { "dropping-particle" : "", "family" : "Pritchard", "given" : "Jonathan K.", "non-dropping-particle" : "", "parse-names" : false, "suffix" : "" }, { "dropping-particle" : "", "family" : "Gilad", "given" : "Yoav", "non-dropping-particle" : "", "parse-names" : false, "suffix" : "" } ], "container-title" : "PLoS Genetics", "id" : "ITEM-3", "issue" : "9", "issued" : { "date-parts" : [ [ "2014" ] ] }, "title" : "Methylation QTLs Are Associated with Coordinated Changes in Transcription Factor Binding, Histone Modifications, and Gene Expression Levels", "type" : "article-journal", "volume" : "10" }, "uris" : [ "http://www.mendeley.com/documents/?uuid=139548fe-4986-492d-a3f3-6b63df5151ad" ] }, { "id" : "ITEM-4", "itemData" : { "DOI" : "10.1038/ncomms4365", "ISBN" : "2041-1723", "ISSN" : "20411723", "PMID" : "24572595", "abstract" : "The genetic regulation of the human epigenome is not fully appreciated. Here we describe the effects of genetic variants on the DNA methylome in human lung based on methylation-quantitative trait loci (meQTL) analyses. We report 34,304 cis- and 585 trans-meQTLs, a genetic-epigenetic interaction of surprising magnitude, including a regulatory hotspot. These findings are replicated in both breast and kidney tissues and show distinct patterns: cis-meQTLs mostly localize to CpG sites outside of genes, promoters and CpG islands (CGIs), while trans-meQTLs are over-represented in promoter CGIs. meQTL SNPs are enriched in CTCF-binding sites, DNaseI hypersensitivity regions and histone marks. Importantly, four of the five established lung cancer risk loci in European ancestry are cis-meQTLs and, in aggregate, cis-meQTLs are enriched for lung cancer risk in a genome-wide analysis of 11,587 subjects. Thus, inherited genetic variation may affect lung carcinogenesis by regulating the human methylome.", "author" : [ { "dropping-particle" : "", "family" : "Shi", "given" : "Jianxin", "non-dropping-particle" : "", "parse-names" : false, "suffix" : "" }, { "dropping-particle" : "", "family" : "Marconett", "given" : "Crystal N.", "non-dropping-particle" : "", "parse-names" : false, "suffix" : "" }, { "dropping-particle" : "", "family" : "Duan", "given" : "Jubao", "non-dropping-particle" : "", "parse-names" : false, "suffix" : "" }, { "dropping-particle" : "", "family" : "Hyland", "given" : "Paula L.", "non-dropping-particle" : "", "parse-names" : false, "suffix" : "" }, { "dropping-particle" : "", "family" : "Li", "given" : "Peng", "non-dropping-particle" : "", "parse-names" : false, "suffix" : "" }, { "dropping-particle" : "", "family" : "Wang", "given" : "Zhaoming", "non-dropping-particle" : "", "parse-names" : false, "suffix" : "" }, { "dropping-particle" : "", "family" : "Wheeler", "given" : "William", "non-dropping-particle" : "", "parse-names" : false, "suffix" : "" }, { "dropping-particle" : "", "family" : "Zhou", "given" : "Beiyun", "non-dropping-particle" : "", "parse-names" : false, "suffix" : "" }, { "dropping-particle" : "", "family" : "Campan", "given" : "Mihaela", "non-dropping-particle" : "", "parse-names" : false, "suffix" : "" }, { "dropping-particle" : "", "family" : "Lee", "given" : "Diane S.", "non-dropping-particle" : "", "parse-names" : false, "suffix" : "" }, { "dropping-particle" : "", "family" : "Huang", "given" : "Jing", "non-dropping-particle" : "", "parse-names" : false, "suffix" : "" }, { "dropping-particle" : "", "family" : "Zhou", "given" : "Weiyin", "non-dropping-particle" : "", "parse-names" : false, "suffix" : "" }, { "dropping-particle" : "", "family" : "Triche", "given" : "Tim", "non-dropping-particle" : "", "parse-names" : false, "suffix" : "" }, { "dropping-particle" : "", "family" : "Amundadottir", "given" : "Laufey", "non-dropping-particle" : "", "parse-names" : false, "suffix" : "" }, { "dropping-particle" : "", "family" : "Warner", "given" : "Andrew", "non-dropping-particle" : "", "parse-names" : false, "suffix" : "" }, { "dropping-particle" : "", "family" : "Hutchinson", "given" : "Amy", "non-dropping-particle" : "", "parse-names" : false, "suffix" : "" }, { "dropping-particle" : "", "family" : "Chen", "given" : "Po Han", "non-dropping-particle" : "", "parse-names" : false, "suffix" : "" }, { "dropping-particle" : "", "family" : "Chung", "given" : "Brian S.I.", "non-dropping-particle" : "", "parse-names" : false, "suffix" : "" }, { "dropping-particle" : "", "family" : "Pesatori", "given" : "Angela C.", "non-dropping-particle" : "", "parse-names" : false, "suffix" : "" }, { "dropping-particle" : "", "family" : "Consonni", "given" : "Dario", "non-dropping-particle" : "", "parse-names" : false, "suffix" : "" }, { "dropping-particle" : "", "family" : "Bertazzi", "given" : "Pier A.lberto", "non-dropping-particle" : "", "parse-names" : false, "suffix" : "" }, { "dropping-particle" : "", "family" : "Bergen", "given" : "Andrew W.", "non-dropping-particle" : "", "parse-names" : false, "suffix" : "" }, { "dropping-particle" : "", "family" : "Freedman", "given" : "Mathew", "non-dropping-particle" : "", "parse-names" : false, "suffix" : "" }, { "dropping-particle" : "", "family" : "Siegmund", "given" : "Kimberly D.", "non-dropping-particle" : "", "parse-names" : false, "suffix" : "" }, { "dropping-particle" : "", "family" : "Berman", "given" : "Benjamin P.", "non-dropping-particle" : "", "parse-names" : false, "suffix" : "" }, { "dropping-particle" : "", "family" : "Borok", "given" : "Zea", "non-dropping-particle" : "", "parse-names" : false, "suffix" : "" }, { "dropping-particle" : "", "family" : "Chatterjee", "given" : "Nilanjan", "non-dropping-particle" : "", "parse-names" : false, "suffix" : "" }, { "dropping-particle" : "", "family" : "Tucker", "given" : "Margaret A.", "non-dropping-particle" : "", "parse-names" : false, "suffix" : "" }, { "dropping-particle" : "", "family" : "Caporaso", "given" : "Neil E.", "non-dropping-particle" : "", "parse-names" : false, "suffix" : "" }, { "dropping-particle" : "", "family" : "Chanock", "given" : "Stephen J.", "non-dropping-particle" : "", "parse-names" : false, "suffix" : "" }, { "dropping-particle" : "", "family" : "Laird-Offringa", "given" : "Ite A.", "non-dropping-particle" : "", "parse-names" : false, "suffix" : "" }, { "dropping-particle" : "", "family" : "Landi", "given" : "Maria T.eresa", "non-dropping-particle" : "", "parse-names" : false, "suffix" : "" } ], "container-title" : "Nature communications", "id" : "ITEM-4", "issued" : { "date-parts" : [ [ "2014" ] ] }, "page" : "3365", "title" : "Characterizing the genetic basis of methylome diversity in histologically normal human lung tissue", "type" : "article-journal", "volume" : "5" }, "uris" : [ "http://www.mendeley.com/documents/?uuid=e92b0128-cc5c-4682-b557-2821c9571fb8" ] } ], "mendeley" : { "formattedCitation" : "[34\u201337]", "plainTextFormattedCitation" : "[34\u201337]", "previouslyFormattedCitation" : "[34\u201337]" }, "properties" : { "noteIndex" : 0 }, "schema" : "https://github.com/citation-style-language/schema/raw/master/csl-citation.json" }</w:instrText>
      </w:r>
      <w:r w:rsidR="0093646C" w:rsidRPr="00BE1543">
        <w:rPr>
          <w:rFonts w:ascii="Times New Roman" w:hAnsi="Times New Roman" w:cs="Times New Roman"/>
          <w:color w:val="000000" w:themeColor="text1"/>
          <w:highlight w:val="yellow"/>
          <w:lang w:eastAsia="zh-CN"/>
        </w:rPr>
        <w:fldChar w:fldCharType="separate"/>
      </w:r>
      <w:r w:rsidR="0055701C" w:rsidRPr="00BE1543">
        <w:rPr>
          <w:rFonts w:ascii="Times New Roman" w:hAnsi="Times New Roman" w:cs="Times New Roman"/>
          <w:noProof/>
          <w:color w:val="000000" w:themeColor="text1"/>
          <w:highlight w:val="yellow"/>
          <w:lang w:eastAsia="zh-CN"/>
        </w:rPr>
        <w:t>[34–37]</w:t>
      </w:r>
      <w:r w:rsidR="0093646C" w:rsidRPr="00BE1543">
        <w:rPr>
          <w:rFonts w:ascii="Times New Roman" w:hAnsi="Times New Roman" w:cs="Times New Roman"/>
          <w:color w:val="000000" w:themeColor="text1"/>
          <w:highlight w:val="yellow"/>
          <w:lang w:eastAsia="zh-CN"/>
        </w:rPr>
        <w:fldChar w:fldCharType="end"/>
      </w:r>
      <w:r w:rsidR="00AC3949" w:rsidRPr="00BE1543">
        <w:rPr>
          <w:rFonts w:ascii="Times New Roman" w:hAnsi="Times New Roman" w:cs="Times New Roman"/>
          <w:color w:val="000000" w:themeColor="text1"/>
          <w:highlight w:val="yellow"/>
          <w:lang w:eastAsia="zh-CN"/>
        </w:rPr>
        <w:t xml:space="preserve">. </w:t>
      </w:r>
      <w:proofErr w:type="gramStart"/>
      <w:r w:rsidR="00AC3949" w:rsidRPr="00BE1543">
        <w:rPr>
          <w:rFonts w:ascii="Times New Roman" w:hAnsi="Times New Roman" w:cs="Times New Roman"/>
          <w:color w:val="000000" w:themeColor="text1"/>
          <w:highlight w:val="yellow"/>
          <w:lang w:eastAsia="zh-CN"/>
        </w:rPr>
        <w:t>For the purpose of</w:t>
      </w:r>
      <w:proofErr w:type="gramEnd"/>
      <w:r w:rsidR="00AC3949" w:rsidRPr="00BE1543">
        <w:rPr>
          <w:rFonts w:ascii="Times New Roman" w:hAnsi="Times New Roman" w:cs="Times New Roman"/>
          <w:color w:val="000000" w:themeColor="text1"/>
          <w:highlight w:val="yellow"/>
          <w:lang w:eastAsia="zh-CN"/>
        </w:rPr>
        <w:t xml:space="preserve"> identifying </w:t>
      </w:r>
      <w:r w:rsidR="00FD5ECF" w:rsidRPr="00BE1543">
        <w:rPr>
          <w:rFonts w:ascii="Times New Roman" w:hAnsi="Times New Roman" w:cs="Times New Roman"/>
          <w:color w:val="000000" w:themeColor="text1"/>
          <w:highlight w:val="yellow"/>
          <w:lang w:eastAsia="zh-CN"/>
        </w:rPr>
        <w:t xml:space="preserve">more </w:t>
      </w:r>
      <w:proofErr w:type="spellStart"/>
      <w:r w:rsidR="00FD5ECF" w:rsidRPr="00BE1543">
        <w:rPr>
          <w:rFonts w:ascii="Times New Roman" w:hAnsi="Times New Roman" w:cs="Times New Roman"/>
          <w:color w:val="000000" w:themeColor="text1"/>
          <w:highlight w:val="yellow"/>
          <w:lang w:eastAsia="zh-CN"/>
        </w:rPr>
        <w:t>meQTLs</w:t>
      </w:r>
      <w:proofErr w:type="spellEnd"/>
      <w:r w:rsidR="00FD5ECF" w:rsidRPr="00BE1543">
        <w:rPr>
          <w:rFonts w:ascii="Times New Roman" w:hAnsi="Times New Roman" w:cs="Times New Roman"/>
          <w:color w:val="000000" w:themeColor="text1"/>
          <w:highlight w:val="yellow"/>
          <w:lang w:eastAsia="zh-CN"/>
        </w:rPr>
        <w:t xml:space="preserve">, </w:t>
      </w:r>
      <w:r w:rsidR="00D37EDE" w:rsidRPr="00BE1543">
        <w:rPr>
          <w:rFonts w:ascii="Times New Roman" w:hAnsi="Times New Roman" w:cs="Times New Roman"/>
          <w:color w:val="000000" w:themeColor="text1"/>
          <w:highlight w:val="yellow"/>
          <w:lang w:eastAsia="zh-CN"/>
        </w:rPr>
        <w:t>several studies set a large window size</w:t>
      </w:r>
      <w:r w:rsidR="003C72B1" w:rsidRPr="00BE1543">
        <w:rPr>
          <w:rFonts w:ascii="Times New Roman" w:hAnsi="Times New Roman" w:cs="Times New Roman"/>
          <w:color w:val="000000" w:themeColor="text1"/>
          <w:highlight w:val="yellow"/>
          <w:lang w:eastAsia="zh-CN"/>
        </w:rPr>
        <w:t>.</w:t>
      </w:r>
      <w:r w:rsidR="00D37EDE" w:rsidRPr="00BE1543">
        <w:rPr>
          <w:rFonts w:ascii="Times New Roman" w:hAnsi="Times New Roman" w:cs="Times New Roman"/>
          <w:color w:val="000000" w:themeColor="text1"/>
          <w:highlight w:val="yellow"/>
          <w:lang w:eastAsia="zh-CN"/>
        </w:rPr>
        <w:t xml:space="preserve"> </w:t>
      </w:r>
      <w:r w:rsidR="00690129" w:rsidRPr="00BE1543">
        <w:rPr>
          <w:rFonts w:ascii="Times New Roman" w:hAnsi="Times New Roman" w:cs="Times New Roman"/>
          <w:color w:val="000000" w:themeColor="text1"/>
          <w:highlight w:val="yellow"/>
          <w:lang w:eastAsia="zh-CN"/>
        </w:rPr>
        <w:t>However, b</w:t>
      </w:r>
      <w:r w:rsidR="00503A7B" w:rsidRPr="00BE1543">
        <w:rPr>
          <w:rFonts w:ascii="Times New Roman" w:hAnsi="Times New Roman" w:cs="Times New Roman"/>
          <w:color w:val="000000" w:themeColor="text1"/>
          <w:highlight w:val="yellow"/>
          <w:lang w:eastAsia="zh-CN"/>
        </w:rPr>
        <w:t xml:space="preserve">ased on previous </w:t>
      </w:r>
      <w:r w:rsidR="00AF348E" w:rsidRPr="00BE1543">
        <w:rPr>
          <w:rFonts w:ascii="Times New Roman" w:hAnsi="Times New Roman" w:cs="Times New Roman"/>
          <w:color w:val="000000" w:themeColor="text1"/>
          <w:highlight w:val="yellow"/>
          <w:lang w:eastAsia="zh-CN"/>
        </w:rPr>
        <w:t>finding</w:t>
      </w:r>
      <w:r w:rsidR="00AB7E53" w:rsidRPr="00BE1543">
        <w:rPr>
          <w:rFonts w:ascii="Times New Roman" w:hAnsi="Times New Roman" w:cs="Times New Roman"/>
          <w:color w:val="000000" w:themeColor="text1"/>
          <w:highlight w:val="yellow"/>
          <w:lang w:eastAsia="zh-CN"/>
        </w:rPr>
        <w:t>s</w:t>
      </w:r>
      <w:r w:rsidR="00AF348E" w:rsidRPr="00BE1543">
        <w:rPr>
          <w:rFonts w:ascii="Times New Roman" w:hAnsi="Times New Roman" w:cs="Times New Roman"/>
          <w:color w:val="000000" w:themeColor="text1"/>
          <w:highlight w:val="yellow"/>
          <w:lang w:eastAsia="zh-CN"/>
        </w:rPr>
        <w:t xml:space="preserve"> that</w:t>
      </w:r>
      <w:r w:rsidR="00EE29B9" w:rsidRPr="00BE1543">
        <w:rPr>
          <w:rFonts w:ascii="Times New Roman" w:hAnsi="Times New Roman" w:cs="Times New Roman"/>
          <w:color w:val="000000" w:themeColor="text1"/>
          <w:highlight w:val="yellow"/>
          <w:lang w:eastAsia="zh-CN"/>
        </w:rPr>
        <w:t xml:space="preserve"> </w:t>
      </w:r>
      <w:r w:rsidR="00EE29B9" w:rsidRPr="00BE1543">
        <w:rPr>
          <w:rFonts w:ascii="Times New Roman" w:hAnsi="Times New Roman" w:cs="Times New Roman"/>
          <w:i/>
          <w:color w:val="000000" w:themeColor="text1"/>
          <w:highlight w:val="yellow"/>
          <w:lang w:eastAsia="zh-CN"/>
        </w:rPr>
        <w:t>cis</w:t>
      </w:r>
      <w:r w:rsidR="00EE29B9" w:rsidRPr="00BE1543">
        <w:rPr>
          <w:rFonts w:ascii="Times New Roman" w:hAnsi="Times New Roman" w:cs="Times New Roman"/>
          <w:color w:val="000000" w:themeColor="text1"/>
          <w:highlight w:val="yellow"/>
          <w:lang w:eastAsia="zh-CN"/>
        </w:rPr>
        <w:t>-</w:t>
      </w:r>
      <w:proofErr w:type="spellStart"/>
      <w:r w:rsidR="002B3DFB" w:rsidRPr="00BE1543">
        <w:rPr>
          <w:rFonts w:ascii="Times New Roman" w:hAnsi="Times New Roman" w:cs="Times New Roman"/>
          <w:color w:val="000000" w:themeColor="text1"/>
          <w:highlight w:val="yellow"/>
          <w:lang w:eastAsia="zh-CN"/>
        </w:rPr>
        <w:t>meQTLs</w:t>
      </w:r>
      <w:proofErr w:type="spellEnd"/>
      <w:r w:rsidR="002B3DFB" w:rsidRPr="00BE1543">
        <w:rPr>
          <w:rFonts w:ascii="Times New Roman" w:hAnsi="Times New Roman" w:cs="Times New Roman"/>
          <w:color w:val="000000" w:themeColor="text1"/>
          <w:highlight w:val="yellow"/>
          <w:lang w:eastAsia="zh-CN"/>
        </w:rPr>
        <w:t xml:space="preserve"> are located </w:t>
      </w:r>
      <w:r w:rsidR="00627857" w:rsidRPr="00BE1543">
        <w:rPr>
          <w:rFonts w:ascii="Times New Roman" w:hAnsi="Times New Roman" w:cs="Times New Roman"/>
          <w:color w:val="000000" w:themeColor="text1"/>
          <w:highlight w:val="yellow"/>
          <w:lang w:eastAsia="zh-CN"/>
        </w:rPr>
        <w:t>close to the correlated SNPs</w:t>
      </w:r>
      <w:r w:rsidR="00AA4C04" w:rsidRPr="00BE1543">
        <w:rPr>
          <w:rFonts w:ascii="Times New Roman" w:hAnsi="Times New Roman" w:cs="Times New Roman"/>
          <w:color w:val="000000" w:themeColor="text1"/>
          <w:highlight w:val="yellow"/>
          <w:lang w:eastAsia="zh-CN"/>
        </w:rPr>
        <w:t xml:space="preserve"> </w:t>
      </w:r>
      <w:r w:rsidR="00265F6A" w:rsidRPr="00BE1543">
        <w:rPr>
          <w:rFonts w:ascii="Times New Roman" w:hAnsi="Times New Roman" w:cs="Times New Roman"/>
          <w:color w:val="000000" w:themeColor="text1"/>
          <w:highlight w:val="yellow"/>
          <w:lang w:eastAsia="zh-CN"/>
        </w:rPr>
        <w:fldChar w:fldCharType="begin" w:fldLock="1"/>
      </w:r>
      <w:r w:rsidR="00C9007E" w:rsidRPr="00BE1543">
        <w:rPr>
          <w:rFonts w:ascii="Times New Roman" w:hAnsi="Times New Roman" w:cs="Times New Roman"/>
          <w:color w:val="000000" w:themeColor="text1"/>
          <w:highlight w:val="yellow"/>
          <w:lang w:eastAsia="zh-CN"/>
        </w:rPr>
        <w:instrText>ADDIN CSL_CITATION { "citationItems" : [ { "id" : "ITEM-1", "itemData" : { "DOI" : "10.1101/gr.171439.113", "ISBN" : "1549-5469 (Electronic)\\n1088-9051 (Linking)", "ISSN" : "15495469", "PMID" : "24709820", "abstract" : "Integrating the genotype with epigenetic marks holds the promise of better understanding the biology that underlies the complex interactions of inherited and environmental components that define the developmental origins of a range of disorders. The quality of the in utero environment significantly influences health over the lifecourse. Epigenetics, and in particular DNA methylation marks, have been postulated as a mechanism for the enduring effects of the prenatal environment. Accordingly, neonate methylomes contain molecular memory of the individual in utero experience. However, interindividual variation in methylation can also be a consequence of DNA sequence polymorphisms that result in methylation quantitative trait loci (methQTLs) and, potentially, the interaction between fixed genetic variation and environmental influences. We surveyed the genotypes and DNA methylomes of 237 neonates and found 1423 punctuate regions of the methylome that were highly variable across individuals, termed variably methylated regions (VMRs), against a backdrop of homogeneity. MethQTLs were readily detected in neonatal methylomes, and genotype alone best explained \u223c25% of the VMRs. We found that the best explanation for 75% of VMRs was the interaction of genotype with different in utero environments, including maternal smoking, maternal depression, maternal BMI, infant birth weight, gestational age, and birth order. Our study sheds new light on the complex relationship between biological inheritance as represented by genotype and individual prenatal experience and suggests the importance of considering both fixed genetic variation and environmental factors in interpreting epigenetic variation.", "author" : [ { "dropping-particle" : "", "family" : "Teh", "given" : "Ai Ling", "non-dropping-particle" : "", "parse-names" : false, "suffix" : "" }, { "dropping-particle" : "", "family" : "Pan", "given" : "Hong", "non-dropping-particle" : "", "parse-names" : false, "suffix" : "" }, { "dropping-particle" : "", "family" : "Chen", "given" : "Li", "non-dropping-particle" : "", "parse-names" : false, "suffix" : "" }, { "dropping-particle" : "", "family" : "Ong", "given" : "Mei Lyn", "non-dropping-particle" : "", "parse-names" : false, "suffix" : "" }, { "dropping-particle" : "", "family" : "Dogra", "given" : "Shaillay", "non-dropping-particle" : "", "parse-names" : false, "suffix" : "" }, { "dropping-particle" : "", "family" : "Wong", "given" : "Johnny", "non-dropping-particle" : "", "parse-names" : false, "suffix" : "" }, { "dropping-particle" : "", "family" : "MacIsaac", "given" : "Julia L.", "non-dropping-particle" : "", "parse-names" : false, "suffix" : "" }, { "dropping-particle" : "", "family" : "Mah", "given" : "Sarah M.", "non-dropping-particle" : "", "parse-names" : false, "suffix" : "" }, { "dropping-particle" : "", "family" : "McEwen", "given" : "Lisa M.", "non-dropping-particle" : "", "parse-names" : false, "suffix" : "" }, { "dropping-particle" : "", "family" : "Saw", "given" : "Seang Mei", "non-dropping-particle" : "", "parse-names" : false, "suffix" : "" }, { "dropping-particle" : "", "family" : "Godfrey", "given" : "Keith M.", "non-dropping-particle" : "", "parse-names" : false, "suffix" : "" }, { "dropping-particle" : "", "family" : "Chong", "given" : "Yap Seng", "non-dropping-particle" : "", "parse-names" : false, "suffix" : "" }, { "dropping-particle" : "", "family" : "Kwek", "given" : "Kenneth", "non-dropping-particle" : "", "parse-names" : false, "suffix" : "" }, { "dropping-particle" : "", "family" : "Kwoh", "given" : "Chee Keong", "non-dropping-particle" : "", "parse-names" : false, "suffix" : "" }, { "dropping-particle" : "", "family" : "Soh", "given" : "Shu E.", "non-dropping-particle" : "", "parse-names" : false, "suffix" : "" }, { "dropping-particle" : "", "family" : "Chong", "given" : "Mary F.F.", "non-dropping-particle" : "", "parse-names" : false, "suffix" : "" }, { "dropping-particle" : "", "family" : "Barton", "given" : "Sheila", "non-dropping-particle" : "", "parse-names" : false, "suffix" : "" }, { "dropping-particle" : "", "family" : "Karnani", "given" : "Neerja", "non-dropping-particle" : "", "parse-names" : false, "suffix" : "" }, { "dropping-particle" : "", "family" : "Cheong", "given" : "Clara Y.", "non-dropping-particle" : "", "parse-names" : false, "suffix" : "" }, { "dropping-particle" : "", "family" : "Buschdorf", "given" : "Jan Paul", "non-dropping-particle" : "", "parse-names" : false, "suffix" : "" }, { "dropping-particle" : "", "family" : "St\u00fcnkel", "given" : "Walter", "non-dropping-particle" : "", "parse-names" : false, "suffix" : "" }, { "dropping-particle" : "", "family" : "Kobor", "given" : "Michael S.", "non-dropping-particle" : "", "parse-names" : false, "suffix" : "" }, { "dropping-particle" : "", "family" : "Meaney", "given" : "Michael J.", "non-dropping-particle" : "", "parse-names" : false, "suffix" : "" }, { "dropping-particle" : "", "family" : "Gluckman", "given" : "Peter D.", "non-dropping-particle" : "", "parse-names" : false, "suffix" : "" }, { "dropping-particle" : "", "family" : "Holbrook", "given" : "Joanna D.", "non-dropping-particle" : "", "parse-names" : false, "suffix" : "" } ], "container-title" : "Genome Research", "id" : "ITEM-1", "issue" : "7", "issued" : { "date-parts" : [ [ "2014" ] ] }, "page" : "1064-1074", "title" : "The effect of genotype and in utero environment on interindividual variation in neonate DNA methylomes", "type" : "article-journal", "volume" : "24" }, "uris" : [ "http://www.mendeley.com/documents/?uuid=28596f6c-990c-4a2d-8f32-91ccc8e8bd79" ] }, { "id" : "ITEM-2", "itemData" : { "DOI" : "10.4161/epi.25501", "ISBN" : "1559-2308 (Electronic)\\r1559-2294 (Linking)", "ISSN" : "15592308", "PMID" : "23811543", "abstract" : "DNA methylation is an important molecular-level phenotype that links genotypes and complex disease traits. Previous studies have found local correlation between genetic variants and DNA methylation levels (cis-meQTLs). However, general mechanisms underlying cis-meQTLs are unclear. We conducted a cis-meQTL analysis of the Genetics of Lipid Lowering Drugs and Diet Network data (n = 593). We found that over 80% of genetic variants at CpG sites (meSNPs) are meQTL loci (P-value&lt;10(-9)), and meSNPs account for over two thirds of the strongest meQTL signals (P-value&lt;10(-200)). Beyond direct effects on the methylation of the meSNP site, the CpG-disrupting allele of meSNPs were associated with lowered methylation of CpG sites located within 45 bp. The effect of meSNPs extends to as far as 10 kb and can contribute to the observed meQTL signals in the surrounding region, likely through correlated methylation patterns and linkage disequilibrium. Therefore, meSNPs are behind a large portion of observed meQTL signals and play a crucial role in the biological process linking genetic variation to epigenetic changes.", "author" : [ { "dropping-particle" : "", "family" : "Zhi", "given" : "Degui", "non-dropping-particle" : "", "parse-names" : false, "suffix" : "" }, { "dropping-particle" : "", "family" : "Aslibekyan", "given" : "Stella", "non-dropping-particle" : "", "parse-names" : false, "suffix" : "" }, { "dropping-particle" : "", "family" : "Irvin", "given" : "Marguerite R.", "non-dropping-particle" : "", "parse-names" : false, "suffix" : "" }, { "dropping-particle" : "", "family" : "Claas", "given" : "Steven A.", "non-dropping-particle" : "", "parse-names" : false, "suffix" : "" }, { "dropping-particle" : "", "family" : "Borecki", "given" : "Ingrid B.", "non-dropping-particle" : "", "parse-names" : false, "suffix" : "" }, { "dropping-particle" : "", "family" : "Ordovas", "given" : "Jose M.", "non-dropping-particle" : "", "parse-names" : false, "suffix" : "" }, { "dropping-particle" : "", "family" : "Absher", "given" : "Devin M.", "non-dropping-particle" : "", "parse-names" : false, "suffix" : "" }, { "dropping-particle" : "", "family" : "Arnett", "given" : "Donna K.", "non-dropping-particle" : "", "parse-names" : false, "suffix" : "" } ], "container-title" : "Epigenetics", "id" : "ITEM-2", "issue" : "8", "issued" : { "date-parts" : [ [ "2013" ] ] }, "page" : "802-806", "title" : "SNPs located at CpG sites modulate genome-epigenome interaction", "type" : "article-journal", "volume" : "8" }, "uris" : [ "http://www.mendeley.com/documents/?uuid=a58ca57c-a787-439a-b1fa-9a586f81492b" ] }, { "id" : "ITEM-3", "itemData" : { "DOI" : "10.1101/gr.154187.112", "ISBN" : "1549-5469 (Electronic)\\r1088-9051 (Linking)", "ISSN" : "10889051", "PMID" : "23908385", "abstract" : "DNA methylation patterns are important for establishing cell, tissue, and organism phenotypes, but little is known about their contribution to natural human variation. To determine their contribution to variability, we have generated genome-scale DNA methylation profiles of three human populations (Caucasian-American, African-American, and Han Chinese-American) and examined the differentially methylated CpG sites. The distinctly methylated genes identified suggest an influence of DNA methylation on phenotype differences, such as susceptibility to certain diseases and pathogens, and response to drugs and environmental agents. DNA methylation differences can be partially traced back to genetic variation, suggesting that differentially methylated CpG sites serve as evolutionarily established mediators between the genetic code and phenotypic variability. Notably, one-third of the DNA methylation differences were not associated with any genetic variation, suggesting that variation in population-specific sites takes place at the genetic and epigenetic levels, highlighting the contribution of epigenetic modification to natural human variation.", "author" : [ { "dropping-particle" : "", "family" : "Heyn", "given" : "Holger", "non-dropping-particle" : "", "parse-names" : false, "suffix" : "" }, { "dropping-particle" : "", "family" : "Moran", "given" : "Sebastian", "non-dropping-particle" : "", "parse-names" : false, "suffix" : "" }, { "dropping-particle" : "", "family" : "Hernando-Herraez", "given" : "Irene", "non-dropping-particle" : "", "parse-names" : false, "suffix" : "" }, { "dropping-particle" : "", "family" : "Sayols", "given" : "Sergi", "non-dropping-particle" : "", "parse-names" : false, "suffix" : "" }, { "dropping-particle" : "", "family" : "Gomez", "given" : "Antonio", "non-dropping-particle" : "", "parse-names" : false, "suffix" : "" }, { "dropping-particle" : "", "family" : "Sandoval", "given" : "Juan", "non-dropping-particle" : "", "parse-names" : false, "suffix" : "" }, { "dropping-particle" : "", "family" : "Monk", "given" : "Dave", "non-dropping-particle" : "", "parse-names" : false, "suffix" : "" }, { "dropping-particle" : "", "family" : "Hata", "given" : "Kenichiro", "non-dropping-particle" : "", "parse-names" : false, "suffix" : "" }, { "dropping-particle" : "", "family" : "Marques-Bonet", "given" : "Tomas", "non-dropping-particle" : "", "parse-names" : false, "suffix" : "" }, { "dropping-particle" : "", "family" : "Wang", "given" : "Liewei", "non-dropping-particle" : "", "parse-names" : false, "suffix" : "" }, { "dropping-particle" : "", "family" : "Esteller", "given" : "Manel", "non-dropping-particle" : "", "parse-names" : false, "suffix" : "" } ], "container-title" : "Genome Research", "id" : "ITEM-3", "issue" : "9", "issued" : { "date-parts" : [ [ "2013" ] ] }, "page" : "1363-1372", "title" : "DNA methylation contributes to natural human variation", "type" : "article-journal", "volume" : "23" }, "uris" : [ "http://www.mendeley.com/documents/?uuid=af90c488-5f64-404d-9786-8bf6dd39dc95" ] } ], "mendeley" : { "formattedCitation" : "[11,38,39]", "plainTextFormattedCitation" : "[11,38,39]", "previouslyFormattedCitation" : "[11,38,39]" }, "properties" : { "noteIndex" : 0 }, "schema" : "https://github.com/citation-style-language/schema/raw/master/csl-citation.json" }</w:instrText>
      </w:r>
      <w:r w:rsidR="00265F6A" w:rsidRPr="00BE1543">
        <w:rPr>
          <w:rFonts w:ascii="Times New Roman" w:hAnsi="Times New Roman" w:cs="Times New Roman"/>
          <w:color w:val="000000" w:themeColor="text1"/>
          <w:highlight w:val="yellow"/>
          <w:lang w:eastAsia="zh-CN"/>
        </w:rPr>
        <w:fldChar w:fldCharType="separate"/>
      </w:r>
      <w:r w:rsidR="00D66AA5" w:rsidRPr="00BE1543">
        <w:rPr>
          <w:rFonts w:ascii="Times New Roman" w:hAnsi="Times New Roman" w:cs="Times New Roman"/>
          <w:noProof/>
          <w:color w:val="000000" w:themeColor="text1"/>
          <w:highlight w:val="yellow"/>
          <w:lang w:eastAsia="zh-CN"/>
        </w:rPr>
        <w:t>[11,38,39]</w:t>
      </w:r>
      <w:r w:rsidR="00265F6A" w:rsidRPr="00BE1543">
        <w:rPr>
          <w:rFonts w:ascii="Times New Roman" w:hAnsi="Times New Roman" w:cs="Times New Roman"/>
          <w:color w:val="000000" w:themeColor="text1"/>
          <w:highlight w:val="yellow"/>
          <w:lang w:eastAsia="zh-CN"/>
        </w:rPr>
        <w:fldChar w:fldCharType="end"/>
      </w:r>
      <w:r w:rsidR="00AB7E53" w:rsidRPr="00BE1543">
        <w:rPr>
          <w:rFonts w:ascii="Times New Roman" w:hAnsi="Times New Roman" w:cs="Times New Roman"/>
          <w:color w:val="000000" w:themeColor="text1"/>
          <w:highlight w:val="yellow"/>
          <w:lang w:eastAsia="zh-CN"/>
        </w:rPr>
        <w:t>, a small window (+/- 10</w:t>
      </w:r>
      <w:r w:rsidR="00D4239D" w:rsidRPr="00BE1543">
        <w:rPr>
          <w:rFonts w:ascii="Times New Roman" w:hAnsi="Times New Roman" w:cs="Times New Roman"/>
          <w:color w:val="000000" w:themeColor="text1"/>
          <w:highlight w:val="yellow"/>
          <w:lang w:eastAsia="zh-CN"/>
        </w:rPr>
        <w:t xml:space="preserve"> </w:t>
      </w:r>
      <w:r w:rsidR="00AB7E53" w:rsidRPr="00BE1543">
        <w:rPr>
          <w:rFonts w:ascii="Times New Roman" w:hAnsi="Times New Roman" w:cs="Times New Roman"/>
          <w:color w:val="000000" w:themeColor="text1"/>
          <w:highlight w:val="yellow"/>
          <w:lang w:eastAsia="zh-CN"/>
        </w:rPr>
        <w:t>kb) of each MHB was applied in this study</w:t>
      </w:r>
      <w:r w:rsidR="00C43189" w:rsidRPr="00BE1543">
        <w:rPr>
          <w:rFonts w:ascii="Times New Roman" w:hAnsi="Times New Roman" w:cs="Times New Roman"/>
          <w:color w:val="000000" w:themeColor="text1"/>
          <w:highlight w:val="yellow"/>
          <w:lang w:eastAsia="zh-CN"/>
        </w:rPr>
        <w:t>.</w:t>
      </w:r>
      <w:r w:rsidR="00A6687B" w:rsidRPr="00BE1543">
        <w:rPr>
          <w:rFonts w:ascii="Times New Roman" w:hAnsi="Times New Roman" w:cs="Times New Roman"/>
          <w:color w:val="000000" w:themeColor="text1"/>
          <w:highlight w:val="yellow"/>
          <w:lang w:eastAsia="zh-CN"/>
        </w:rPr>
        <w:t xml:space="preserve"> </w:t>
      </w:r>
      <w:r w:rsidR="000D6AA4" w:rsidRPr="00BE1543">
        <w:rPr>
          <w:rFonts w:ascii="Times New Roman" w:hAnsi="Times New Roman" w:cs="Times New Roman"/>
          <w:color w:val="000000" w:themeColor="text1"/>
          <w:highlight w:val="yellow"/>
          <w:lang w:eastAsia="zh-CN"/>
        </w:rPr>
        <w:t xml:space="preserve">Third, </w:t>
      </w:r>
      <w:r w:rsidR="00503A7B" w:rsidRPr="00BE1543">
        <w:rPr>
          <w:rFonts w:ascii="Times New Roman" w:hAnsi="Times New Roman" w:cs="Times New Roman"/>
          <w:color w:val="000000" w:themeColor="text1"/>
          <w:highlight w:val="yellow"/>
          <w:lang w:eastAsia="zh-CN"/>
        </w:rPr>
        <w:t xml:space="preserve">given that </w:t>
      </w:r>
      <w:r w:rsidR="00836F48" w:rsidRPr="00BE1543">
        <w:rPr>
          <w:rFonts w:ascii="Times New Roman" w:hAnsi="Times New Roman" w:cs="Times New Roman"/>
          <w:color w:val="000000" w:themeColor="text1"/>
          <w:highlight w:val="yellow"/>
          <w:lang w:eastAsia="zh-CN"/>
        </w:rPr>
        <w:t>MHB is</w:t>
      </w:r>
      <w:r w:rsidR="00CB7308" w:rsidRPr="00BE1543">
        <w:rPr>
          <w:rFonts w:ascii="Times New Roman" w:hAnsi="Times New Roman" w:cs="Times New Roman"/>
          <w:color w:val="000000" w:themeColor="text1"/>
          <w:highlight w:val="yellow"/>
          <w:lang w:eastAsia="zh-CN"/>
        </w:rPr>
        <w:t xml:space="preserve"> a combination of multiple </w:t>
      </w:r>
      <w:proofErr w:type="spellStart"/>
      <w:r w:rsidR="00CB7308" w:rsidRPr="00BE1543">
        <w:rPr>
          <w:rFonts w:ascii="Times New Roman" w:hAnsi="Times New Roman" w:cs="Times New Roman"/>
          <w:color w:val="000000" w:themeColor="text1"/>
          <w:highlight w:val="yellow"/>
          <w:lang w:eastAsia="zh-CN"/>
        </w:rPr>
        <w:t>CpG</w:t>
      </w:r>
      <w:proofErr w:type="spellEnd"/>
      <w:r w:rsidR="00CB7308" w:rsidRPr="00BE1543">
        <w:rPr>
          <w:rFonts w:ascii="Times New Roman" w:hAnsi="Times New Roman" w:cs="Times New Roman"/>
          <w:color w:val="000000" w:themeColor="text1"/>
          <w:highlight w:val="yellow"/>
          <w:lang w:eastAsia="zh-CN"/>
        </w:rPr>
        <w:t xml:space="preserve"> sites</w:t>
      </w:r>
      <w:r w:rsidR="00503A7B" w:rsidRPr="00BE1543">
        <w:rPr>
          <w:rFonts w:ascii="Times New Roman" w:hAnsi="Times New Roman" w:cs="Times New Roman"/>
          <w:color w:val="000000" w:themeColor="text1"/>
          <w:highlight w:val="yellow"/>
          <w:lang w:eastAsia="zh-CN"/>
        </w:rPr>
        <w:t>,</w:t>
      </w:r>
      <w:r w:rsidR="00836F48" w:rsidRPr="00BE1543">
        <w:rPr>
          <w:rFonts w:ascii="Times New Roman" w:hAnsi="Times New Roman" w:cs="Times New Roman"/>
          <w:color w:val="000000" w:themeColor="text1"/>
          <w:highlight w:val="yellow"/>
          <w:lang w:eastAsia="zh-CN"/>
        </w:rPr>
        <w:t xml:space="preserve"> </w:t>
      </w:r>
      <w:r w:rsidR="00530A40" w:rsidRPr="00BE1543">
        <w:rPr>
          <w:rFonts w:ascii="Times New Roman" w:hAnsi="Times New Roman" w:cs="Times New Roman"/>
          <w:color w:val="000000" w:themeColor="text1"/>
          <w:highlight w:val="yellow"/>
          <w:lang w:eastAsia="zh-CN"/>
        </w:rPr>
        <w:t>GA-MHBs</w:t>
      </w:r>
      <w:r w:rsidR="00B73788" w:rsidRPr="00BE1543">
        <w:rPr>
          <w:rFonts w:ascii="Times New Roman" w:hAnsi="Times New Roman" w:cs="Times New Roman"/>
          <w:color w:val="000000" w:themeColor="text1"/>
          <w:highlight w:val="yellow"/>
          <w:lang w:eastAsia="zh-CN"/>
        </w:rPr>
        <w:t xml:space="preserve"> </w:t>
      </w:r>
      <w:proofErr w:type="gramStart"/>
      <w:r w:rsidR="007C6735" w:rsidRPr="00BE1543">
        <w:rPr>
          <w:rFonts w:ascii="Times New Roman" w:hAnsi="Times New Roman" w:cs="Times New Roman"/>
          <w:color w:val="000000" w:themeColor="text1"/>
          <w:highlight w:val="yellow"/>
          <w:lang w:eastAsia="zh-CN"/>
        </w:rPr>
        <w:t xml:space="preserve">can </w:t>
      </w:r>
      <w:r w:rsidR="00503A7B" w:rsidRPr="00BE1543">
        <w:rPr>
          <w:rFonts w:ascii="Times New Roman" w:hAnsi="Times New Roman" w:cs="Times New Roman"/>
          <w:color w:val="000000" w:themeColor="text1"/>
          <w:highlight w:val="yellow"/>
          <w:lang w:eastAsia="zh-CN"/>
        </w:rPr>
        <w:t xml:space="preserve">only </w:t>
      </w:r>
      <w:r w:rsidR="00224A9B" w:rsidRPr="00BE1543">
        <w:rPr>
          <w:rFonts w:ascii="Times New Roman" w:hAnsi="Times New Roman" w:cs="Times New Roman"/>
          <w:color w:val="000000" w:themeColor="text1"/>
          <w:highlight w:val="yellow"/>
          <w:lang w:eastAsia="zh-CN"/>
        </w:rPr>
        <w:t>be observed</w:t>
      </w:r>
      <w:proofErr w:type="gramEnd"/>
      <w:r w:rsidR="004D6F55" w:rsidRPr="00BE1543">
        <w:rPr>
          <w:rFonts w:ascii="Times New Roman" w:hAnsi="Times New Roman" w:cs="Times New Roman"/>
          <w:color w:val="000000" w:themeColor="text1"/>
          <w:highlight w:val="yellow"/>
          <w:lang w:eastAsia="zh-CN"/>
        </w:rPr>
        <w:t xml:space="preserve"> </w:t>
      </w:r>
      <w:r w:rsidR="00503A7B" w:rsidRPr="00BE1543">
        <w:rPr>
          <w:rFonts w:ascii="Times New Roman" w:hAnsi="Times New Roman" w:cs="Times New Roman"/>
          <w:color w:val="000000" w:themeColor="text1"/>
          <w:highlight w:val="yellow"/>
          <w:lang w:eastAsia="zh-CN"/>
        </w:rPr>
        <w:t>if the</w:t>
      </w:r>
      <w:r w:rsidR="004D6F55" w:rsidRPr="00BE1543">
        <w:rPr>
          <w:rFonts w:ascii="Times New Roman" w:hAnsi="Times New Roman" w:cs="Times New Roman"/>
          <w:color w:val="000000" w:themeColor="text1"/>
          <w:highlight w:val="yellow"/>
          <w:lang w:eastAsia="zh-CN"/>
        </w:rPr>
        <w:t xml:space="preserve"> SNPs affect most </w:t>
      </w:r>
      <w:proofErr w:type="spellStart"/>
      <w:r w:rsidR="004D6F55" w:rsidRPr="00BE1543">
        <w:rPr>
          <w:rFonts w:ascii="Times New Roman" w:hAnsi="Times New Roman" w:cs="Times New Roman"/>
          <w:color w:val="000000" w:themeColor="text1"/>
          <w:highlight w:val="yellow"/>
          <w:lang w:eastAsia="zh-CN"/>
        </w:rPr>
        <w:t>CpGs</w:t>
      </w:r>
      <w:proofErr w:type="spellEnd"/>
      <w:r w:rsidR="004D6F55" w:rsidRPr="00BE1543">
        <w:rPr>
          <w:rFonts w:ascii="Times New Roman" w:hAnsi="Times New Roman" w:cs="Times New Roman"/>
          <w:color w:val="000000" w:themeColor="text1"/>
          <w:highlight w:val="yellow"/>
          <w:lang w:eastAsia="zh-CN"/>
        </w:rPr>
        <w:t xml:space="preserve"> in </w:t>
      </w:r>
      <w:r w:rsidR="00503A7B" w:rsidRPr="00BE1543">
        <w:rPr>
          <w:rFonts w:ascii="Times New Roman" w:hAnsi="Times New Roman" w:cs="Times New Roman"/>
          <w:color w:val="000000" w:themeColor="text1"/>
          <w:highlight w:val="yellow"/>
          <w:lang w:eastAsia="zh-CN"/>
        </w:rPr>
        <w:t xml:space="preserve">a </w:t>
      </w:r>
      <w:r w:rsidR="004D6F55" w:rsidRPr="00BE1543">
        <w:rPr>
          <w:rFonts w:ascii="Times New Roman" w:hAnsi="Times New Roman" w:cs="Times New Roman"/>
          <w:color w:val="000000" w:themeColor="text1"/>
          <w:highlight w:val="yellow"/>
          <w:lang w:eastAsia="zh-CN"/>
        </w:rPr>
        <w:t>MHB</w:t>
      </w:r>
      <w:r w:rsidR="00224A9B" w:rsidRPr="00BE1543">
        <w:rPr>
          <w:rFonts w:ascii="Times New Roman" w:hAnsi="Times New Roman" w:cs="Times New Roman"/>
          <w:color w:val="000000" w:themeColor="text1"/>
          <w:highlight w:val="yellow"/>
          <w:lang w:eastAsia="zh-CN"/>
        </w:rPr>
        <w:t>.</w:t>
      </w:r>
      <w:r w:rsidR="00224A9B" w:rsidRPr="009D4085">
        <w:rPr>
          <w:rFonts w:ascii="Times New Roman" w:hAnsi="Times New Roman" w:cs="Times New Roman"/>
          <w:color w:val="000000" w:themeColor="text1"/>
          <w:lang w:eastAsia="zh-CN"/>
        </w:rPr>
        <w:t xml:space="preserve"> </w:t>
      </w:r>
      <w:r w:rsidR="00ED7386" w:rsidRPr="009D4085">
        <w:rPr>
          <w:rFonts w:ascii="Times New Roman" w:hAnsi="Times New Roman" w:cs="Times New Roman"/>
          <w:color w:val="000000" w:themeColor="text1"/>
          <w:lang w:eastAsia="zh-CN"/>
        </w:rPr>
        <w:t>Fourth, and most importantly,</w:t>
      </w:r>
      <w:r w:rsidR="001448D9" w:rsidRPr="009D4085">
        <w:rPr>
          <w:rFonts w:ascii="Times New Roman" w:hAnsi="Times New Roman" w:cs="Times New Roman"/>
          <w:color w:val="000000" w:themeColor="text1"/>
          <w:lang w:eastAsia="zh-CN"/>
        </w:rPr>
        <w:t xml:space="preserve"> </w:t>
      </w:r>
      <w:r w:rsidR="00181A87" w:rsidRPr="009D4085">
        <w:rPr>
          <w:rFonts w:ascii="Times New Roman" w:hAnsi="Times New Roman" w:cs="Times New Roman"/>
          <w:color w:val="000000" w:themeColor="text1"/>
          <w:lang w:eastAsia="zh-CN"/>
        </w:rPr>
        <w:t xml:space="preserve">recent </w:t>
      </w:r>
      <w:r w:rsidR="00823A51" w:rsidRPr="009D4085">
        <w:rPr>
          <w:rFonts w:ascii="Times New Roman" w:hAnsi="Times New Roman" w:cs="Times New Roman"/>
          <w:color w:val="000000" w:themeColor="text1"/>
          <w:lang w:eastAsia="zh-CN"/>
        </w:rPr>
        <w:t xml:space="preserve">human evolution is a comprehensive </w:t>
      </w:r>
      <w:r w:rsidR="00E954DF" w:rsidRPr="009D4085">
        <w:rPr>
          <w:rFonts w:ascii="Times New Roman" w:hAnsi="Times New Roman" w:cs="Times New Roman"/>
          <w:color w:val="000000" w:themeColor="text1"/>
          <w:lang w:eastAsia="zh-CN"/>
        </w:rPr>
        <w:t>process</w:t>
      </w:r>
      <w:r w:rsidR="0055309F" w:rsidRPr="009D4085">
        <w:rPr>
          <w:rFonts w:ascii="Times New Roman" w:hAnsi="Times New Roman" w:cs="Times New Roman"/>
          <w:color w:val="000000" w:themeColor="text1"/>
          <w:lang w:eastAsia="zh-CN"/>
        </w:rPr>
        <w:t xml:space="preserve"> </w:t>
      </w:r>
      <w:r w:rsidR="00AE3569" w:rsidRPr="009D4085">
        <w:rPr>
          <w:rFonts w:ascii="Times New Roman" w:hAnsi="Times New Roman" w:cs="Times New Roman"/>
          <w:color w:val="000000" w:themeColor="text1"/>
          <w:lang w:eastAsia="zh-CN"/>
        </w:rPr>
        <w:t>reflected</w:t>
      </w:r>
      <w:r w:rsidR="00FE5913" w:rsidRPr="009D4085">
        <w:rPr>
          <w:rFonts w:ascii="Times New Roman" w:hAnsi="Times New Roman" w:cs="Times New Roman"/>
          <w:color w:val="000000" w:themeColor="text1"/>
          <w:lang w:eastAsia="zh-CN"/>
        </w:rPr>
        <w:t xml:space="preserve"> </w:t>
      </w:r>
      <w:r w:rsidR="0055309F" w:rsidRPr="009D4085">
        <w:rPr>
          <w:rFonts w:ascii="Times New Roman" w:hAnsi="Times New Roman" w:cs="Times New Roman"/>
          <w:color w:val="000000" w:themeColor="text1"/>
          <w:lang w:eastAsia="zh-CN"/>
        </w:rPr>
        <w:t xml:space="preserve">in </w:t>
      </w:r>
      <w:r w:rsidR="00AE3569" w:rsidRPr="009D4085">
        <w:rPr>
          <w:rFonts w:ascii="Times New Roman" w:hAnsi="Times New Roman" w:cs="Times New Roman"/>
          <w:color w:val="000000" w:themeColor="text1"/>
          <w:lang w:eastAsia="zh-CN"/>
        </w:rPr>
        <w:t xml:space="preserve">numerous population-specific </w:t>
      </w:r>
      <w:r w:rsidR="00FD07AB" w:rsidRPr="009D4085">
        <w:rPr>
          <w:rFonts w:ascii="Times New Roman" w:hAnsi="Times New Roman" w:cs="Times New Roman"/>
          <w:color w:val="000000" w:themeColor="text1"/>
          <w:lang w:eastAsia="zh-CN"/>
        </w:rPr>
        <w:t>characteristics</w:t>
      </w:r>
      <w:r w:rsidR="00944411">
        <w:rPr>
          <w:rFonts w:ascii="Times New Roman" w:hAnsi="Times New Roman" w:cs="Times New Roman"/>
          <w:color w:val="000000" w:themeColor="text1"/>
          <w:lang w:eastAsia="zh-CN"/>
        </w:rPr>
        <w:t xml:space="preserve"> </w:t>
      </w:r>
      <w:r w:rsidR="00944411" w:rsidRPr="009D4085">
        <w:rPr>
          <w:rFonts w:ascii="Times New Roman" w:hAnsi="Times New Roman" w:cs="Times New Roman"/>
          <w:color w:val="000000" w:themeColor="text1"/>
          <w:lang w:eastAsia="zh-CN"/>
        </w:rPr>
        <w:t>such as stature and hair color</w:t>
      </w:r>
      <w:r w:rsidR="00AE3569" w:rsidRPr="009D4085">
        <w:rPr>
          <w:rFonts w:ascii="Times New Roman" w:hAnsi="Times New Roman" w:cs="Times New Roman"/>
          <w:color w:val="000000" w:themeColor="text1"/>
          <w:lang w:eastAsia="zh-CN"/>
        </w:rPr>
        <w:t>,</w:t>
      </w:r>
      <w:r w:rsidR="00FD07AB" w:rsidRPr="009D4085">
        <w:rPr>
          <w:rFonts w:ascii="Times New Roman" w:hAnsi="Times New Roman" w:cs="Times New Roman"/>
          <w:color w:val="000000" w:themeColor="text1"/>
          <w:lang w:eastAsia="zh-CN"/>
        </w:rPr>
        <w:t xml:space="preserve"> </w:t>
      </w:r>
      <w:r w:rsidR="00571D7C" w:rsidRPr="009D4085">
        <w:rPr>
          <w:rFonts w:ascii="Times New Roman" w:hAnsi="Times New Roman" w:cs="Times New Roman"/>
          <w:color w:val="000000" w:themeColor="text1"/>
          <w:lang w:eastAsia="zh-CN"/>
        </w:rPr>
        <w:t>in response to</w:t>
      </w:r>
      <w:r w:rsidR="003F1C9D" w:rsidRPr="009D4085">
        <w:rPr>
          <w:rFonts w:ascii="Times New Roman" w:hAnsi="Times New Roman" w:cs="Times New Roman"/>
          <w:color w:val="000000" w:themeColor="text1"/>
          <w:lang w:eastAsia="zh-CN"/>
        </w:rPr>
        <w:t xml:space="preserve"> </w:t>
      </w:r>
      <w:r w:rsidR="00E371E2" w:rsidRPr="009D4085">
        <w:rPr>
          <w:rFonts w:ascii="Times New Roman" w:hAnsi="Times New Roman" w:cs="Times New Roman"/>
          <w:color w:val="000000" w:themeColor="text1"/>
          <w:lang w:eastAsia="zh-CN"/>
        </w:rPr>
        <w:t xml:space="preserve">a variety of </w:t>
      </w:r>
      <w:r w:rsidR="001F7427" w:rsidRPr="009D4085">
        <w:rPr>
          <w:rFonts w:ascii="Times New Roman" w:hAnsi="Times New Roman" w:cs="Times New Roman"/>
          <w:color w:val="000000" w:themeColor="text1"/>
          <w:lang w:eastAsia="zh-CN"/>
        </w:rPr>
        <w:t xml:space="preserve">environmental </w:t>
      </w:r>
      <w:r w:rsidR="005A058C" w:rsidRPr="009D4085">
        <w:rPr>
          <w:rFonts w:ascii="Times New Roman" w:hAnsi="Times New Roman" w:cs="Times New Roman"/>
          <w:color w:val="000000" w:themeColor="text1"/>
          <w:lang w:eastAsia="zh-CN"/>
        </w:rPr>
        <w:t>stress</w:t>
      </w:r>
      <w:r w:rsidR="00C65EE1" w:rsidRPr="009D4085">
        <w:rPr>
          <w:rFonts w:ascii="Times New Roman" w:hAnsi="Times New Roman" w:cs="Times New Roman"/>
          <w:color w:val="000000" w:themeColor="text1"/>
          <w:lang w:eastAsia="zh-CN"/>
        </w:rPr>
        <w:t>ors</w:t>
      </w:r>
      <w:r w:rsidR="00793849" w:rsidRPr="009D4085">
        <w:rPr>
          <w:rFonts w:ascii="Times New Roman" w:hAnsi="Times New Roman" w:cs="Times New Roman"/>
          <w:color w:val="000000" w:themeColor="text1"/>
          <w:lang w:eastAsia="zh-CN"/>
        </w:rPr>
        <w:t xml:space="preserve"> </w:t>
      </w:r>
      <w:r w:rsidR="00C9007E" w:rsidRPr="009D4085">
        <w:rPr>
          <w:rFonts w:ascii="Times New Roman" w:hAnsi="Times New Roman" w:cs="Times New Roman"/>
          <w:color w:val="000000" w:themeColor="text1"/>
          <w:lang w:eastAsia="zh-CN"/>
        </w:rPr>
        <w:fldChar w:fldCharType="begin" w:fldLock="1"/>
      </w:r>
      <w:r w:rsidR="00C441A9" w:rsidRPr="009D4085">
        <w:rPr>
          <w:rFonts w:ascii="Times New Roman" w:hAnsi="Times New Roman" w:cs="Times New Roman"/>
          <w:color w:val="000000" w:themeColor="text1"/>
          <w:lang w:eastAsia="zh-CN"/>
        </w:rPr>
        <w:instrText>ADDIN CSL_CITATION { "citationItems" : [ { "id" : "ITEM-1", "itemData" : { "DOI" : "10.1038/embor.2008.63", "ISBN" : "1469-3178", "ISSN" : "1469221X", "PMID" : "18578026", "abstract" : "Technological advances and unique biological characteristics allow humans to adapt to environmental stress. Stock investigates whether this has stopped genetic evolution.", "author" : [ { "dropping-particle" : "", "family" : "Stock", "given" : "Jay T.", "non-dropping-particle" : "", "parse-names" : false, "suffix" : "" } ], "container-title" : "EMBO Reports", "id" : "ITEM-1", "issue" : "SUPPL. 1", "issued" : { "date-parts" : [ [ "2008" ] ] }, "title" : "Are humans still evolving? Technological advances and unique biological characteristics allow us to adapt to environmental stress. Has this stopped genetic evolution?", "type" : "article-journal", "volume" : "9" }, "uris" : [ "http://www.mendeley.com/documents/?uuid=d17b9c41-71f5-4e91-a454-8fb7184f5e91" ] } ], "mendeley" : { "formattedCitation" : "[40]", "plainTextFormattedCitation" : "[40]", "previouslyFormattedCitation" : "[40]" }, "properties" : { "noteIndex" : 0 }, "schema" : "https://github.com/citation-style-language/schema/raw/master/csl-citation.json" }</w:instrText>
      </w:r>
      <w:r w:rsidR="00C9007E" w:rsidRPr="009D4085">
        <w:rPr>
          <w:rFonts w:ascii="Times New Roman" w:hAnsi="Times New Roman" w:cs="Times New Roman"/>
          <w:color w:val="000000" w:themeColor="text1"/>
          <w:lang w:eastAsia="zh-CN"/>
        </w:rPr>
        <w:fldChar w:fldCharType="separate"/>
      </w:r>
      <w:r w:rsidR="00C9007E" w:rsidRPr="009D4085">
        <w:rPr>
          <w:rFonts w:ascii="Times New Roman" w:hAnsi="Times New Roman" w:cs="Times New Roman"/>
          <w:noProof/>
          <w:color w:val="000000" w:themeColor="text1"/>
          <w:lang w:eastAsia="zh-CN"/>
        </w:rPr>
        <w:t>[40]</w:t>
      </w:r>
      <w:r w:rsidR="00C9007E" w:rsidRPr="009D4085">
        <w:rPr>
          <w:rFonts w:ascii="Times New Roman" w:hAnsi="Times New Roman" w:cs="Times New Roman"/>
          <w:color w:val="000000" w:themeColor="text1"/>
          <w:lang w:eastAsia="zh-CN"/>
        </w:rPr>
        <w:fldChar w:fldCharType="end"/>
      </w:r>
      <w:r w:rsidR="00337E8B" w:rsidRPr="009D4085">
        <w:rPr>
          <w:rFonts w:ascii="Times New Roman" w:hAnsi="Times New Roman" w:cs="Times New Roman"/>
          <w:color w:val="000000" w:themeColor="text1"/>
          <w:lang w:eastAsia="zh-CN"/>
        </w:rPr>
        <w:t>.</w:t>
      </w:r>
      <w:r w:rsidR="00DB06BB" w:rsidRPr="009D4085">
        <w:rPr>
          <w:rFonts w:ascii="Times New Roman" w:hAnsi="Times New Roman" w:cs="Times New Roman"/>
          <w:color w:val="000000" w:themeColor="text1"/>
          <w:lang w:eastAsia="zh-CN"/>
        </w:rPr>
        <w:t xml:space="preserve"> </w:t>
      </w:r>
      <w:r w:rsidR="00337C62" w:rsidRPr="009D4085">
        <w:rPr>
          <w:rFonts w:ascii="Times New Roman" w:hAnsi="Times New Roman" w:cs="Times New Roman"/>
          <w:color w:val="000000" w:themeColor="text1"/>
          <w:lang w:eastAsia="zh-CN"/>
        </w:rPr>
        <w:t>the relation</w:t>
      </w:r>
      <w:r w:rsidR="00337C62">
        <w:rPr>
          <w:rFonts w:ascii="Times New Roman" w:hAnsi="Times New Roman" w:cs="Times New Roman"/>
          <w:color w:val="000000" w:themeColor="text1"/>
          <w:lang w:eastAsia="zh-CN"/>
        </w:rPr>
        <w:t>ship</w:t>
      </w:r>
      <w:r w:rsidR="00337C62" w:rsidRPr="009D4085">
        <w:rPr>
          <w:rFonts w:ascii="Times New Roman" w:hAnsi="Times New Roman" w:cs="Times New Roman"/>
          <w:color w:val="000000" w:themeColor="text1"/>
          <w:lang w:eastAsia="zh-CN"/>
        </w:rPr>
        <w:t xml:space="preserve"> between MHB and population differences may be </w:t>
      </w:r>
      <w:r w:rsidR="00337C62">
        <w:rPr>
          <w:rFonts w:ascii="Times New Roman" w:hAnsi="Times New Roman" w:cs="Times New Roman"/>
          <w:color w:val="000000" w:themeColor="text1"/>
          <w:lang w:eastAsia="zh-CN"/>
        </w:rPr>
        <w:t>due</w:t>
      </w:r>
      <w:r w:rsidR="00337C62" w:rsidRPr="009D4085">
        <w:rPr>
          <w:rFonts w:ascii="Times New Roman" w:hAnsi="Times New Roman" w:cs="Times New Roman"/>
          <w:color w:val="000000" w:themeColor="text1"/>
          <w:lang w:eastAsia="zh-CN"/>
        </w:rPr>
        <w:t xml:space="preserve"> to </w:t>
      </w:r>
      <w:r w:rsidR="00BE10A2">
        <w:rPr>
          <w:rFonts w:ascii="Times New Roman" w:hAnsi="Times New Roman" w:cs="Times New Roman"/>
          <w:color w:val="000000" w:themeColor="text1"/>
          <w:lang w:eastAsia="zh-CN"/>
        </w:rPr>
        <w:t>the</w:t>
      </w:r>
      <w:r w:rsidR="00337C62" w:rsidRPr="009D4085">
        <w:rPr>
          <w:rFonts w:ascii="Times New Roman" w:hAnsi="Times New Roman" w:cs="Times New Roman"/>
          <w:color w:val="000000" w:themeColor="text1"/>
          <w:lang w:eastAsia="zh-CN"/>
        </w:rPr>
        <w:t xml:space="preserve"> rapid adaptation </w:t>
      </w:r>
      <w:r w:rsidR="006D5D56">
        <w:rPr>
          <w:rFonts w:ascii="Times New Roman" w:hAnsi="Times New Roman" w:cs="Times New Roman"/>
          <w:color w:val="000000" w:themeColor="text1"/>
          <w:lang w:eastAsia="zh-CN"/>
        </w:rPr>
        <w:t xml:space="preserve">of </w:t>
      </w:r>
      <w:proofErr w:type="spellStart"/>
      <w:r w:rsidR="006D5D56">
        <w:rPr>
          <w:rFonts w:ascii="Times New Roman" w:hAnsi="Times New Roman" w:cs="Times New Roman"/>
          <w:color w:val="000000" w:themeColor="text1"/>
          <w:lang w:eastAsia="zh-CN"/>
        </w:rPr>
        <w:t>DNAm</w:t>
      </w:r>
      <w:proofErr w:type="spellEnd"/>
      <w:r w:rsidR="006D5D56">
        <w:rPr>
          <w:rFonts w:ascii="Times New Roman" w:hAnsi="Times New Roman" w:cs="Times New Roman"/>
          <w:color w:val="000000" w:themeColor="text1"/>
          <w:lang w:eastAsia="zh-CN"/>
        </w:rPr>
        <w:t xml:space="preserve"> </w:t>
      </w:r>
      <w:r w:rsidR="00337C62" w:rsidRPr="009D4085">
        <w:rPr>
          <w:rFonts w:ascii="Times New Roman" w:hAnsi="Times New Roman" w:cs="Times New Roman"/>
          <w:color w:val="000000" w:themeColor="text1"/>
          <w:lang w:eastAsia="zh-CN"/>
        </w:rPr>
        <w:t>to environmental changes</w:t>
      </w:r>
      <w:r w:rsidR="000F0539">
        <w:rPr>
          <w:rFonts w:ascii="Times New Roman" w:hAnsi="Times New Roman" w:cs="Times New Roman"/>
          <w:color w:val="000000" w:themeColor="text1"/>
          <w:lang w:eastAsia="zh-CN"/>
        </w:rPr>
        <w:t xml:space="preserve">, which has been previously demonstrated </w:t>
      </w:r>
      <w:r w:rsidR="000F0539" w:rsidRPr="00F22F7D">
        <w:rPr>
          <w:rFonts w:ascii="Times New Roman" w:hAnsi="Times New Roman" w:cs="Times New Roman"/>
          <w:color w:val="000000" w:themeColor="text1"/>
          <w:lang w:eastAsia="zh-CN"/>
        </w:rPr>
        <w:t>on an individual level</w:t>
      </w:r>
      <w:r w:rsidR="006904C9" w:rsidRPr="009D4085">
        <w:rPr>
          <w:rFonts w:ascii="Times New Roman" w:hAnsi="Times New Roman" w:cs="Times New Roman"/>
          <w:color w:val="000000" w:themeColor="text1"/>
          <w:lang w:eastAsia="zh-CN"/>
        </w:rPr>
        <w:t xml:space="preserve"> </w:t>
      </w:r>
      <w:r w:rsidR="00C441A9" w:rsidRPr="009D4085">
        <w:rPr>
          <w:rFonts w:ascii="Times New Roman" w:hAnsi="Times New Roman" w:cs="Times New Roman"/>
          <w:color w:val="000000" w:themeColor="text1"/>
          <w:lang w:eastAsia="zh-CN"/>
        </w:rPr>
        <w:fldChar w:fldCharType="begin" w:fldLock="1"/>
      </w:r>
      <w:r w:rsidR="00A349EE" w:rsidRPr="009D4085">
        <w:rPr>
          <w:rFonts w:ascii="Times New Roman" w:hAnsi="Times New Roman" w:cs="Times New Roman"/>
          <w:color w:val="000000" w:themeColor="text1"/>
          <w:lang w:eastAsia="zh-CN"/>
        </w:rPr>
        <w:instrText>ADDIN CSL_CITATION { "citationItems" : [ { "id" : "ITEM-1", "itemData" : { "DOI" : "10.1111/j.1365-294X.2010.04580.x", "ISBN" : "1365-294X", "ISSN" : "09621083", "PMID" : "20298470", "abstract" : "Organisms often respond to environmental changes by producing alternative pheno-types. Epigenetic processes such as DNA methylation may contribute to environmentally induced phenotypic variation by modifying gene expression. Changes in DNA meth-ylation, unlike DNA mutations, can be influenced by the environment; they are stable at the time scale of an individual and present different levels of heritability. These characteristics make DNA methylation a potentially important molecular process to respond to environmental change. The aim of this review is to present the implications of DNA methylation on phenotypic variations driven by environmental changes. More specifically, we explore epigenetic concepts concerning phenotypic change in response to the environment and heritability of DNA methylation, namely the Baldwin effect and genetic accommodation. Before addressing this point, we report major differences in DNA methylation across taxa and the role of this modification in producing and maintaining environmentally induced phenotypic variation. We also present the different methods allowing the detection of methylation polymorphism. We believe this review will be helpful to molecular ecologists, in that it highlights the importance of epigenetic processes in ecological and evolutionary studies.", "author" : [ { "dropping-particle" : "", "family" : "Angers", "given" : "Bernard", "non-dropping-particle" : "", "parse-names" : false, "suffix" : "" }, { "dropping-particle" : "", "family" : "Castonguay", "given" : "Emilie", "non-dropping-particle" : "", "parse-names" : false, "suffix" : "" }, { "dropping-particle" : "", "family" : "Massicotte", "given" : "Rachel", "non-dropping-particle" : "", "parse-names" : false, "suffix" : "" } ], "container-title" : "Molecular Ecology", "id" : "ITEM-1", "issue" : "7", "issued" : { "date-parts" : [ [ "2010" ] ] }, "page" : "1283-1295", "title" : "Environmentally induced phenotypes and DNA methylation: How to deal with unpredictable conditions until the next generation and after", "type" : "article", "volume" : "19" }, "uris" : [ "http://www.mendeley.com/documents/?uuid=badae9e2-2dc0-44ef-8f39-3f03c47c3d04" ] }, { "id" : "ITEM-2", "itemData" : { "DOI" : "10.1111/j.1469-8137.2009.03121.x", "ISBN" : "0028-646X", "ISSN" : "0028646X", "PMID" : "20003072", "abstract" : "*DNA methylation can cause heritable phenotypic modifications in the absence of changes in DNA sequence. Environmental stresses can trigger methylation changes and this may have evolutionary consequences, even in the absence of sequence variation. However, it remains largely unknown to what extent environmentally induced methylation changes are transmitted to offspring, and whether observed methylation variation is truly independent or a downstream consequence of genetic variation between individuals. *Genetically identical apomictic dandelion (Taraxacum officinale) plants were exposed to different ecological stresses, and apomictic offspring were raised in a common unstressed environment. We used methylation-sensitive amplified fragment length polymorphism markers to screen genome-wide methylation alterations triggered by stress treatments and to assess the heritability of induced changes. *Various stresses, most notably chemical induction of herbivore and pathogen defenses, triggered considerable methylation variation throughout the genome. Many modifications were faithfully transmitted to offspring. Stresses caused some epigenetic divergence between treatment and controls, but also increased epigenetic variation among plants within treatments. *These results show the following. First, stress-induced methylation changes are common and are mostly heritable. Second, sequence-independent, autonomous methylation variation is readily generated. This highlights the potential of epigenetic inheritance to play an independent role in evolutionary processes, which is superimposed on the system of genetic inheritance.", "author" : [ { "dropping-particle" : "", "family" : "Verhoeven", "given" : "Koen J.F.", "non-dropping-particle" : "", "parse-names" : false, "suffix" : "" }, { "dropping-particle" : "", "family" : "Jansen", "given" : "Jeroen J.", "non-dropping-particle" : "", "parse-names" : false, "suffix" : "" }, { "dropping-particle" : "", "family" : "Dijk", "given" : "Peter J.", "non-dropping-particle" : "van", "parse-names" : false, "suffix" : "" }, { "dropping-particle" : "", "family" : "Biere", "given" : "Arjen", "non-dropping-particle" : "", "parse-names" : false, "suffix" : "" } ], "container-title" : "New Phytologist", "id" : "ITEM-2", "issue" : "4", "issued" : { "date-parts" : [ [ "2010" ] ] }, "page" : "1108-1118", "title" : "Stress-induced DNA methylation changes and their heritability in asexual dandelions", "type" : "article-journal", "volume" : "185" }, "uris" : [ "http://www.mendeley.com/documents/?uuid=52bfa847-7f66-4e70-a879-1b890d44bc91" ] } ], "mendeley" : { "formattedCitation" : "[33,41]", "plainTextFormattedCitation" : "[33,41]", "previouslyFormattedCitation" : "[33,41]" }, "properties" : { "noteIndex" : 0 }, "schema" : "https://github.com/citation-style-language/schema/raw/master/csl-citation.json" }</w:instrText>
      </w:r>
      <w:r w:rsidR="00C441A9" w:rsidRPr="009D4085">
        <w:rPr>
          <w:rFonts w:ascii="Times New Roman" w:hAnsi="Times New Roman" w:cs="Times New Roman"/>
          <w:color w:val="000000" w:themeColor="text1"/>
          <w:lang w:eastAsia="zh-CN"/>
        </w:rPr>
        <w:fldChar w:fldCharType="separate"/>
      </w:r>
      <w:r w:rsidR="00D918BF" w:rsidRPr="009D4085">
        <w:rPr>
          <w:rFonts w:ascii="Times New Roman" w:hAnsi="Times New Roman" w:cs="Times New Roman"/>
          <w:noProof/>
          <w:color w:val="000000" w:themeColor="text1"/>
          <w:lang w:eastAsia="zh-CN"/>
        </w:rPr>
        <w:t>[33,41]</w:t>
      </w:r>
      <w:r w:rsidR="00C441A9" w:rsidRPr="009D4085">
        <w:rPr>
          <w:rFonts w:ascii="Times New Roman" w:hAnsi="Times New Roman" w:cs="Times New Roman"/>
          <w:color w:val="000000" w:themeColor="text1"/>
          <w:lang w:eastAsia="zh-CN"/>
        </w:rPr>
        <w:fldChar w:fldCharType="end"/>
      </w:r>
      <w:r w:rsidR="00D83A8D" w:rsidRPr="009D4085">
        <w:rPr>
          <w:rFonts w:ascii="Times New Roman" w:hAnsi="Times New Roman" w:cs="Times New Roman"/>
          <w:color w:val="000000" w:themeColor="text1"/>
          <w:lang w:eastAsia="zh-CN"/>
        </w:rPr>
        <w:t xml:space="preserve">, </w:t>
      </w:r>
      <w:r w:rsidR="00230319" w:rsidRPr="009D4085">
        <w:rPr>
          <w:rFonts w:ascii="Times New Roman" w:hAnsi="Times New Roman" w:cs="Times New Roman"/>
          <w:color w:val="000000" w:themeColor="text1"/>
          <w:lang w:eastAsia="zh-CN"/>
        </w:rPr>
        <w:t xml:space="preserve">Together, </w:t>
      </w:r>
      <w:r w:rsidR="00277314" w:rsidRPr="009D4085">
        <w:rPr>
          <w:rFonts w:ascii="Times New Roman" w:hAnsi="Times New Roman" w:cs="Times New Roman"/>
          <w:color w:val="000000" w:themeColor="text1"/>
          <w:lang w:eastAsia="zh-CN"/>
        </w:rPr>
        <w:t xml:space="preserve">the </w:t>
      </w:r>
      <w:r w:rsidR="000939ED" w:rsidRPr="009D4085">
        <w:rPr>
          <w:rFonts w:ascii="Times New Roman" w:hAnsi="Times New Roman" w:cs="Times New Roman"/>
          <w:color w:val="000000" w:themeColor="text1"/>
          <w:lang w:eastAsia="zh-CN"/>
        </w:rPr>
        <w:t xml:space="preserve">above </w:t>
      </w:r>
      <w:r w:rsidR="00CC5F5A" w:rsidRPr="009D4085">
        <w:rPr>
          <w:rFonts w:ascii="Times New Roman" w:hAnsi="Times New Roman" w:cs="Times New Roman"/>
          <w:color w:val="000000" w:themeColor="text1"/>
          <w:lang w:eastAsia="zh-CN"/>
        </w:rPr>
        <w:t xml:space="preserve">findings </w:t>
      </w:r>
      <w:r w:rsidR="00027427" w:rsidRPr="009D4085">
        <w:rPr>
          <w:rFonts w:ascii="Times New Roman" w:hAnsi="Times New Roman" w:cs="Times New Roman"/>
          <w:color w:val="000000" w:themeColor="text1"/>
          <w:lang w:eastAsia="zh-CN"/>
        </w:rPr>
        <w:t xml:space="preserve">strongly support </w:t>
      </w:r>
      <w:r w:rsidR="00833980" w:rsidRPr="009D4085">
        <w:rPr>
          <w:rFonts w:ascii="Times New Roman" w:hAnsi="Times New Roman" w:cs="Times New Roman"/>
          <w:color w:val="000000" w:themeColor="text1"/>
          <w:lang w:eastAsia="zh-CN"/>
        </w:rPr>
        <w:t>the conclusion</w:t>
      </w:r>
      <w:r w:rsidR="00EE5773" w:rsidRPr="009D4085">
        <w:rPr>
          <w:rFonts w:ascii="Times New Roman" w:hAnsi="Times New Roman" w:cs="Times New Roman"/>
          <w:color w:val="000000" w:themeColor="text1"/>
          <w:lang w:eastAsia="zh-CN"/>
        </w:rPr>
        <w:t xml:space="preserve"> that</w:t>
      </w:r>
      <w:r w:rsidR="00C53FAE" w:rsidRPr="009D4085">
        <w:rPr>
          <w:rFonts w:ascii="Times New Roman" w:hAnsi="Times New Roman" w:cs="Times New Roman"/>
          <w:color w:val="000000" w:themeColor="text1"/>
          <w:lang w:eastAsia="zh-CN"/>
        </w:rPr>
        <w:t xml:space="preserve"> </w:t>
      </w:r>
      <w:proofErr w:type="spellStart"/>
      <w:r w:rsidR="00B61A5A">
        <w:rPr>
          <w:rFonts w:ascii="Times New Roman" w:hAnsi="Times New Roman" w:cs="Times New Roman"/>
          <w:color w:val="000000" w:themeColor="text1"/>
          <w:lang w:eastAsia="zh-CN"/>
        </w:rPr>
        <w:t>DNAm</w:t>
      </w:r>
      <w:proofErr w:type="spellEnd"/>
      <w:r w:rsidR="008A5E16" w:rsidRPr="009D4085">
        <w:rPr>
          <w:rFonts w:ascii="Times New Roman" w:hAnsi="Times New Roman" w:cs="Times New Roman"/>
          <w:color w:val="000000" w:themeColor="text1"/>
          <w:lang w:eastAsia="zh-CN"/>
        </w:rPr>
        <w:t xml:space="preserve"> </w:t>
      </w:r>
      <w:r w:rsidR="005F6806" w:rsidRPr="009D4085">
        <w:rPr>
          <w:rFonts w:ascii="Times New Roman" w:hAnsi="Times New Roman" w:cs="Times New Roman"/>
          <w:color w:val="000000" w:themeColor="text1"/>
          <w:lang w:eastAsia="zh-CN"/>
        </w:rPr>
        <w:t>play</w:t>
      </w:r>
      <w:r w:rsidR="003A47C4">
        <w:rPr>
          <w:rFonts w:ascii="Times New Roman" w:hAnsi="Times New Roman" w:cs="Times New Roman"/>
          <w:color w:val="000000" w:themeColor="text1"/>
          <w:lang w:eastAsia="zh-CN"/>
        </w:rPr>
        <w:t>s</w:t>
      </w:r>
      <w:r w:rsidR="005F6806" w:rsidRPr="009D4085">
        <w:rPr>
          <w:rFonts w:ascii="Times New Roman" w:hAnsi="Times New Roman" w:cs="Times New Roman"/>
          <w:color w:val="000000" w:themeColor="text1"/>
          <w:lang w:eastAsia="zh-CN"/>
        </w:rPr>
        <w:t xml:space="preserve"> </w:t>
      </w:r>
      <w:r w:rsidR="00F61D5F" w:rsidRPr="009D4085">
        <w:rPr>
          <w:rFonts w:ascii="Times New Roman" w:hAnsi="Times New Roman" w:cs="Times New Roman"/>
          <w:color w:val="000000" w:themeColor="text1"/>
          <w:lang w:eastAsia="zh-CN"/>
        </w:rPr>
        <w:t xml:space="preserve">a </w:t>
      </w:r>
      <w:r w:rsidR="005F6806" w:rsidRPr="009D4085">
        <w:rPr>
          <w:rFonts w:ascii="Times New Roman" w:hAnsi="Times New Roman" w:cs="Times New Roman"/>
          <w:color w:val="000000" w:themeColor="text1"/>
          <w:lang w:eastAsia="zh-CN"/>
        </w:rPr>
        <w:t xml:space="preserve">critical role in </w:t>
      </w:r>
      <w:r w:rsidR="00E5076A" w:rsidRPr="009D4085">
        <w:rPr>
          <w:rFonts w:ascii="Times New Roman" w:hAnsi="Times New Roman" w:cs="Times New Roman"/>
          <w:color w:val="000000" w:themeColor="text1"/>
          <w:lang w:eastAsia="zh-CN"/>
        </w:rPr>
        <w:t xml:space="preserve">recent human evolution </w:t>
      </w:r>
      <w:r w:rsidR="00952D3C" w:rsidRPr="009D4085">
        <w:rPr>
          <w:rFonts w:ascii="Times New Roman" w:hAnsi="Times New Roman" w:cs="Times New Roman"/>
          <w:color w:val="000000" w:themeColor="text1"/>
          <w:lang w:eastAsia="zh-CN"/>
        </w:rPr>
        <w:t xml:space="preserve">through </w:t>
      </w:r>
      <w:r w:rsidR="00A55E1A" w:rsidRPr="009D4085">
        <w:rPr>
          <w:rFonts w:ascii="Times New Roman" w:hAnsi="Times New Roman" w:cs="Times New Roman"/>
          <w:color w:val="000000" w:themeColor="text1"/>
          <w:lang w:eastAsia="zh-CN"/>
        </w:rPr>
        <w:t>genetic-</w:t>
      </w:r>
      <w:r w:rsidR="00D64889" w:rsidRPr="009D4085">
        <w:rPr>
          <w:rFonts w:ascii="Times New Roman" w:hAnsi="Times New Roman" w:cs="Times New Roman"/>
          <w:color w:val="000000" w:themeColor="text1"/>
          <w:lang w:eastAsia="zh-CN"/>
        </w:rPr>
        <w:t xml:space="preserve">dependent and </w:t>
      </w:r>
      <w:r w:rsidR="00AB44B6" w:rsidRPr="009D4085">
        <w:rPr>
          <w:rFonts w:ascii="Times New Roman" w:hAnsi="Times New Roman" w:cs="Times New Roman"/>
          <w:color w:val="000000" w:themeColor="text1"/>
          <w:lang w:eastAsia="zh-CN"/>
        </w:rPr>
        <w:t>genetic-independent</w:t>
      </w:r>
      <w:r w:rsidR="00F61D5F" w:rsidRPr="009D4085">
        <w:rPr>
          <w:rFonts w:ascii="Times New Roman" w:hAnsi="Times New Roman" w:cs="Times New Roman"/>
          <w:color w:val="000000" w:themeColor="text1"/>
          <w:lang w:eastAsia="zh-CN"/>
        </w:rPr>
        <w:t xml:space="preserve"> pathways</w:t>
      </w:r>
      <w:r w:rsidR="00AB44B6" w:rsidRPr="009D4085">
        <w:rPr>
          <w:rFonts w:ascii="Times New Roman" w:hAnsi="Times New Roman" w:cs="Times New Roman"/>
          <w:color w:val="000000" w:themeColor="text1"/>
          <w:lang w:eastAsia="zh-CN"/>
        </w:rPr>
        <w:t>.</w:t>
      </w:r>
      <w:r w:rsidR="00244042" w:rsidRPr="009D4085">
        <w:rPr>
          <w:rFonts w:ascii="Times New Roman" w:hAnsi="Times New Roman" w:cs="Times New Roman"/>
          <w:color w:val="000000" w:themeColor="text1"/>
          <w:lang w:eastAsia="zh-CN"/>
        </w:rPr>
        <w:t xml:space="preserve"> </w:t>
      </w:r>
    </w:p>
    <w:p w14:paraId="653410A0" w14:textId="2971B1B2" w:rsidR="004D04B0" w:rsidRPr="009D4085" w:rsidRDefault="00E965D4" w:rsidP="009D4085">
      <w:pPr>
        <w:spacing w:after="120" w:line="480" w:lineRule="auto"/>
        <w:ind w:firstLine="288"/>
        <w:jc w:val="both"/>
        <w:rPr>
          <w:rFonts w:ascii="Times New Roman" w:hAnsi="Times New Roman" w:cs="Times New Roman"/>
          <w:color w:val="000000" w:themeColor="text1"/>
          <w:lang w:eastAsia="zh-CN"/>
        </w:rPr>
      </w:pPr>
      <w:r w:rsidRPr="009D4085">
        <w:rPr>
          <w:rFonts w:ascii="Times New Roman" w:hAnsi="Times New Roman" w:cs="Times New Roman"/>
          <w:color w:val="000000" w:themeColor="text1"/>
          <w:lang w:eastAsia="zh-CN"/>
        </w:rPr>
        <w:t xml:space="preserve">Similar </w:t>
      </w:r>
      <w:r w:rsidR="00F61D5F" w:rsidRPr="009D4085">
        <w:rPr>
          <w:rFonts w:ascii="Times New Roman" w:hAnsi="Times New Roman" w:cs="Times New Roman"/>
          <w:color w:val="000000" w:themeColor="text1"/>
          <w:lang w:eastAsia="zh-CN"/>
        </w:rPr>
        <w:t xml:space="preserve">to </w:t>
      </w:r>
      <w:r w:rsidR="008E2311" w:rsidRPr="009D4085">
        <w:rPr>
          <w:rFonts w:ascii="Times New Roman" w:eastAsia="Times New Roman" w:hAnsi="Times New Roman" w:cs="Times New Roman"/>
          <w:color w:val="000000" w:themeColor="text1"/>
          <w:shd w:val="clear" w:color="auto" w:fill="FFFFFF"/>
          <w:lang w:eastAsia="zh-CN"/>
        </w:rPr>
        <w:t xml:space="preserve">regions </w:t>
      </w:r>
      <w:r w:rsidR="00040F57" w:rsidRPr="009D4085">
        <w:rPr>
          <w:rFonts w:ascii="Times New Roman" w:hAnsi="Times New Roman" w:cs="Times New Roman"/>
          <w:color w:val="000000" w:themeColor="text1"/>
          <w:lang w:eastAsia="zh-CN"/>
        </w:rPr>
        <w:t xml:space="preserve">grouping contiguous </w:t>
      </w:r>
      <w:proofErr w:type="spellStart"/>
      <w:r w:rsidR="00040F57" w:rsidRPr="009D4085">
        <w:rPr>
          <w:rFonts w:ascii="Times New Roman" w:hAnsi="Times New Roman" w:cs="Times New Roman"/>
          <w:color w:val="000000" w:themeColor="text1"/>
          <w:lang w:eastAsia="zh-CN"/>
        </w:rPr>
        <w:t>CpG</w:t>
      </w:r>
      <w:proofErr w:type="spellEnd"/>
      <w:r w:rsidR="0031259F" w:rsidRPr="009D4085">
        <w:rPr>
          <w:rFonts w:ascii="Times New Roman" w:hAnsi="Times New Roman" w:cs="Times New Roman"/>
          <w:color w:val="000000" w:themeColor="text1"/>
          <w:lang w:eastAsia="zh-CN"/>
        </w:rPr>
        <w:t xml:space="preserve"> sites</w:t>
      </w:r>
      <w:r w:rsidR="00A377E5" w:rsidRPr="009D4085">
        <w:rPr>
          <w:rFonts w:ascii="Times New Roman" w:eastAsia="Times New Roman" w:hAnsi="Times New Roman" w:cs="Times New Roman"/>
          <w:color w:val="000000" w:themeColor="text1"/>
          <w:shd w:val="clear" w:color="auto" w:fill="FFFFFF"/>
          <w:lang w:eastAsia="zh-CN"/>
        </w:rPr>
        <w:t xml:space="preserve">, such as </w:t>
      </w:r>
      <w:r w:rsidR="003A5FDB" w:rsidRPr="009D4085">
        <w:rPr>
          <w:rFonts w:ascii="Times New Roman" w:eastAsia="Times New Roman" w:hAnsi="Times New Roman" w:cs="Times New Roman"/>
          <w:color w:val="000000" w:themeColor="text1"/>
          <w:shd w:val="clear" w:color="auto" w:fill="FFFFFF"/>
          <w:lang w:eastAsia="zh-CN"/>
        </w:rPr>
        <w:t>DMR</w:t>
      </w:r>
      <w:r w:rsidR="00DC2DAD">
        <w:rPr>
          <w:rFonts w:ascii="Times New Roman" w:eastAsia="Times New Roman" w:hAnsi="Times New Roman" w:cs="Times New Roman"/>
          <w:color w:val="000000" w:themeColor="text1"/>
          <w:shd w:val="clear" w:color="auto" w:fill="FFFFFF"/>
          <w:lang w:eastAsia="zh-CN"/>
        </w:rPr>
        <w:t>s</w:t>
      </w:r>
      <w:r w:rsidR="00A377E5" w:rsidRPr="009D4085">
        <w:rPr>
          <w:rFonts w:ascii="Times New Roman" w:eastAsia="Times New Roman" w:hAnsi="Times New Roman" w:cs="Times New Roman"/>
          <w:color w:val="000000" w:themeColor="text1"/>
          <w:shd w:val="clear" w:color="auto" w:fill="FFFFFF"/>
          <w:lang w:eastAsia="zh-CN"/>
        </w:rPr>
        <w:t xml:space="preserve"> </w:t>
      </w:r>
      <w:r w:rsidR="005E0466" w:rsidRPr="009D4085">
        <w:rPr>
          <w:rFonts w:ascii="Times New Roman" w:eastAsia="Times New Roman" w:hAnsi="Times New Roman" w:cs="Times New Roman"/>
          <w:color w:val="000000" w:themeColor="text1"/>
          <w:shd w:val="clear" w:color="auto" w:fill="FFFFFF"/>
          <w:lang w:eastAsia="zh-CN"/>
        </w:rPr>
        <w:fldChar w:fldCharType="begin" w:fldLock="1"/>
      </w:r>
      <w:r w:rsidR="0069606A" w:rsidRPr="009D4085">
        <w:rPr>
          <w:rFonts w:ascii="Times New Roman" w:eastAsia="Times New Roman" w:hAnsi="Times New Roman" w:cs="Times New Roman"/>
          <w:color w:val="000000" w:themeColor="text1"/>
          <w:shd w:val="clear" w:color="auto" w:fill="FFFFFF"/>
          <w:lang w:eastAsia="zh-CN"/>
        </w:rPr>
        <w:instrText>ADDIN CSL_CITATION { "citationItems" : [ { "id" : "ITEM-1", "itemData" : { "DOI" : "10.1093/ije/dyr238", "ISBN" : "9999999999", "ISSN" : "03005771", "PMID" : "22422453", "abstract" : "BACKGROUND: During the past 5 years, high-throughput technologies have been successfully used by epidemiology studies, but almost all have focused on sequence variation through genome-wide association studies (GWAS). Today, the study of other genomic events is becoming more common in large-scale epidemiological studies. Many of these, unlike the single-nucleotide polymorphism studied in GWAS, are continuous measures. In this context, the exercise of searching for regions of interest for disease is akin to the problems described in the statistical 'bump hunting' literature.\n\nMETHODS: New statistical challenges arise when the measurements are continuous rather than categorical, when they are measured with uncertainty, and when both biological signal, and measurement errors are characterized by spatial correlation along the genome. Perhaps the most challenging complication is that continuous genomic data from large studies are measured throughout long periods, making them susceptible to 'batch effects'. An example that combines all three characteristics is genome-wide DNA methylation measurements. Here, we present a data analysis pipeline that effectively models measurement error, removes batch effects, detects regions of interest and attaches statistical uncertainty to identified regions.\n\nRESULTS: We illustrate the usefulness of our approach by detecting genomic regions of DNA methylation associated with a continuous trait in a well-characterized population of newborns. Additionally, we show that addressing unexplained heterogeneity like batch effects reduces the number of false-positive regions.\n\nCONCLUSIONS: Our framework offers a comprehensive yet flexible approach for identifying genomic regions of biological interest in large epidemiological studies using quantitative high-throughput methods.", "author" : [ { "dropping-particle" : "", "family" : "Jaffe", "given" : "Andrew E.", "non-dropping-particle" : "", "parse-names" : false, "suffix" : "" }, { "dropping-particle" : "", "family" : "Murakami", "given" : "Peter", "non-dropping-particle" : "", "parse-names" : false, "suffix" : "" }, { "dropping-particle" : "", "family" : "Lee", "given" : "Hwajin", "non-dropping-particle" : "", "parse-names" : false, "suffix" : "" }, { "dropping-particle" : "", "family" : "Leek", "given" : "Jeffrey T.", "non-dropping-particle" : "", "parse-names" : false, "suffix" : "" }, { "dropping-particle" : "", "family" : "Fallin", "given" : "M. Daniele", "non-dropping-particle" : "", "parse-names" : false, "suffix" : "" }, { "dropping-particle" : "", "family" : "Feinberg", "given" : "Andrew P.", "non-dropping-particle" : "", "parse-names" : false, "suffix" : "" }, { "dropping-particle" : "", "family" : "Irizarry", "given" : "Rafael A.", "non-dropping-particle" : "", "parse-names" : false, "suffix" : "" } ], "container-title" : "International Journal of Epidemiology", "id" : "ITEM-1", "issue" : "1", "issued" : { "date-parts" : [ [ "2012" ] ] }, "page" : "200-209", "title" : "Bump hunting to identify differentially methylated regions in epigenetic epidemiology studies", "type" : "article-journal", "volume" : "41" }, "uris" : [ "http://www.mendeley.com/documents/?uuid=64ae7edb-9e49-41d8-b5a7-83980d583561" ] } ], "mendeley" : { "formattedCitation" : "[42]", "plainTextFormattedCitation" : "[42]", "previouslyFormattedCitation" : "[42]" }, "properties" : { "noteIndex" : 0 }, "schema" : "https://github.com/citation-style-language/schema/raw/master/csl-citation.json" }</w:instrText>
      </w:r>
      <w:r w:rsidR="005E0466" w:rsidRPr="009D4085">
        <w:rPr>
          <w:rFonts w:ascii="Times New Roman" w:eastAsia="Times New Roman" w:hAnsi="Times New Roman" w:cs="Times New Roman"/>
          <w:color w:val="000000" w:themeColor="text1"/>
          <w:shd w:val="clear" w:color="auto" w:fill="FFFFFF"/>
          <w:lang w:eastAsia="zh-CN"/>
        </w:rPr>
        <w:fldChar w:fldCharType="separate"/>
      </w:r>
      <w:r w:rsidR="005E0466" w:rsidRPr="009D4085">
        <w:rPr>
          <w:rFonts w:ascii="Times New Roman" w:eastAsia="Times New Roman" w:hAnsi="Times New Roman" w:cs="Times New Roman"/>
          <w:noProof/>
          <w:color w:val="000000" w:themeColor="text1"/>
          <w:shd w:val="clear" w:color="auto" w:fill="FFFFFF"/>
          <w:lang w:eastAsia="zh-CN"/>
        </w:rPr>
        <w:t>[42]</w:t>
      </w:r>
      <w:r w:rsidR="005E0466" w:rsidRPr="009D4085">
        <w:rPr>
          <w:rFonts w:ascii="Times New Roman" w:eastAsia="Times New Roman" w:hAnsi="Times New Roman" w:cs="Times New Roman"/>
          <w:color w:val="000000" w:themeColor="text1"/>
          <w:shd w:val="clear" w:color="auto" w:fill="FFFFFF"/>
          <w:lang w:eastAsia="zh-CN"/>
        </w:rPr>
        <w:fldChar w:fldCharType="end"/>
      </w:r>
      <w:r w:rsidR="005E0466" w:rsidRPr="009D4085">
        <w:rPr>
          <w:rFonts w:ascii="Times New Roman" w:eastAsia="Times New Roman" w:hAnsi="Times New Roman" w:cs="Times New Roman"/>
          <w:color w:val="000000" w:themeColor="text1"/>
          <w:shd w:val="clear" w:color="auto" w:fill="FFFFFF"/>
          <w:lang w:eastAsia="zh-CN"/>
        </w:rPr>
        <w:t xml:space="preserve"> </w:t>
      </w:r>
      <w:r w:rsidR="00A377E5" w:rsidRPr="009D4085">
        <w:rPr>
          <w:rFonts w:ascii="Times New Roman" w:eastAsia="Times New Roman" w:hAnsi="Times New Roman" w:cs="Times New Roman"/>
          <w:color w:val="000000" w:themeColor="text1"/>
          <w:shd w:val="clear" w:color="auto" w:fill="FFFFFF"/>
          <w:lang w:eastAsia="zh-CN"/>
        </w:rPr>
        <w:t>and variably methylated region</w:t>
      </w:r>
      <w:r w:rsidR="00E97959">
        <w:rPr>
          <w:rFonts w:ascii="Times New Roman" w:eastAsia="Times New Roman" w:hAnsi="Times New Roman" w:cs="Times New Roman"/>
          <w:color w:val="000000" w:themeColor="text1"/>
          <w:shd w:val="clear" w:color="auto" w:fill="FFFFFF"/>
          <w:lang w:eastAsia="zh-CN"/>
        </w:rPr>
        <w:t>s</w:t>
      </w:r>
      <w:r w:rsidR="00A377E5" w:rsidRPr="009D4085">
        <w:rPr>
          <w:rFonts w:ascii="Times New Roman" w:eastAsia="Times New Roman" w:hAnsi="Times New Roman" w:cs="Times New Roman"/>
          <w:color w:val="000000" w:themeColor="text1"/>
          <w:shd w:val="clear" w:color="auto" w:fill="FFFFFF"/>
          <w:lang w:eastAsia="zh-CN"/>
        </w:rPr>
        <w:t xml:space="preserve"> (VMR</w:t>
      </w:r>
      <w:r w:rsidR="00E97959">
        <w:rPr>
          <w:rFonts w:ascii="Times New Roman" w:eastAsia="Times New Roman" w:hAnsi="Times New Roman" w:cs="Times New Roman"/>
          <w:color w:val="000000" w:themeColor="text1"/>
          <w:shd w:val="clear" w:color="auto" w:fill="FFFFFF"/>
          <w:lang w:eastAsia="zh-CN"/>
        </w:rPr>
        <w:t>s</w:t>
      </w:r>
      <w:r w:rsidR="00A377E5" w:rsidRPr="009D4085">
        <w:rPr>
          <w:rFonts w:ascii="Times New Roman" w:eastAsia="Times New Roman" w:hAnsi="Times New Roman" w:cs="Times New Roman"/>
          <w:color w:val="000000" w:themeColor="text1"/>
          <w:shd w:val="clear" w:color="auto" w:fill="FFFFFF"/>
          <w:lang w:eastAsia="zh-CN"/>
        </w:rPr>
        <w:t>)</w:t>
      </w:r>
      <w:r w:rsidR="00BE474D" w:rsidRPr="009D4085">
        <w:rPr>
          <w:rFonts w:ascii="Times New Roman" w:eastAsia="Times New Roman" w:hAnsi="Times New Roman" w:cs="Times New Roman"/>
          <w:color w:val="000000" w:themeColor="text1"/>
          <w:shd w:val="clear" w:color="auto" w:fill="FFFFFF"/>
          <w:lang w:eastAsia="zh-CN"/>
        </w:rPr>
        <w:t xml:space="preserve"> </w:t>
      </w:r>
      <w:r w:rsidR="0069606A" w:rsidRPr="009D4085">
        <w:rPr>
          <w:rFonts w:ascii="Times New Roman" w:eastAsia="Times New Roman" w:hAnsi="Times New Roman" w:cs="Times New Roman"/>
          <w:color w:val="000000" w:themeColor="text1"/>
          <w:shd w:val="clear" w:color="auto" w:fill="FFFFFF"/>
          <w:lang w:eastAsia="zh-CN"/>
        </w:rPr>
        <w:fldChar w:fldCharType="begin" w:fldLock="1"/>
      </w:r>
      <w:r w:rsidR="0031178D" w:rsidRPr="009D4085">
        <w:rPr>
          <w:rFonts w:ascii="Times New Roman" w:eastAsia="Times New Roman" w:hAnsi="Times New Roman" w:cs="Times New Roman"/>
          <w:color w:val="000000" w:themeColor="text1"/>
          <w:shd w:val="clear" w:color="auto" w:fill="FFFFFF"/>
          <w:lang w:eastAsia="zh-CN"/>
        </w:rPr>
        <w:instrText>ADDIN CSL_CITATION { "citationItems" : [ { "id" : "ITEM-1", "itemData" : { "DOI" : "10.1093/biostatistics/kxr013", "ISBN" : "1468-4357 (Electronic) 1465-4644 (Linking)", "ISSN" : "14654644", "PMID" : "21685414", "abstract" : "It has recently been proposed that variation in DNA methylation at specific genomic locations may play an important role in the development of complex diseases such as cancer. Here, we develop 1- and 2-group multiple testing procedures for identifying and quantifying regions of DNA methylation variability. Our method is the first genome-wide statistical significance calculation for increased or differential variability, as opposed to the traditional approach of testing for mean changes. We apply these procedures to genome-wide methylation data obtained from biological and technical replicates and provide the first statistical proof that variably methylated regions exist and are due to interindividual variation. We also show that differentially variable regions in colon tumor and normal tissue show enrichment of genes regulating gene expression, cell morphogenesis, and development, supporting a biological role for DNA methylation variability in cancer.", "author" : [ { "dropping-particle" : "", "family" : "Jaffe", "given" : "Andrew E.", "non-dropping-particle" : "", "parse-names" : false, "suffix" : "" }, { "dropping-particle" : "", "family" : "Feinberg", "given" : "Andrew P.", "non-dropping-particle" : "", "parse-names" : false, "suffix" : "" }, { "dropping-particle" : "", "family" : "Irizarry", "given" : "Rafael A.", "non-dropping-particle" : "", "parse-names" : false, "suffix" : "" }, { "dropping-particle" : "", "family" : "Leek", "given" : "Jeffrey T.", "non-dropping-particle" : "", "parse-names" : false, "suffix" : "" } ], "container-title" : "Biostatistics", "id" : "ITEM-1", "issue" : "1", "issued" : { "date-parts" : [ [ "2012" ] ] }, "page" : "166-178", "title" : "Significance analysis and statistical dissection of variably methylated regions", "type" : "article-journal", "volume" : "13" }, "uris" : [ "http://www.mendeley.com/documents/?uuid=ea30f551-1e5c-47c8-9094-6535cde9a0f0" ] } ], "mendeley" : { "formattedCitation" : "[43]", "plainTextFormattedCitation" : "[43]", "previouslyFormattedCitation" : "[43]" }, "properties" : { "noteIndex" : 0 }, "schema" : "https://github.com/citation-style-language/schema/raw/master/csl-citation.json" }</w:instrText>
      </w:r>
      <w:r w:rsidR="0069606A" w:rsidRPr="009D4085">
        <w:rPr>
          <w:rFonts w:ascii="Times New Roman" w:eastAsia="Times New Roman" w:hAnsi="Times New Roman" w:cs="Times New Roman"/>
          <w:color w:val="000000" w:themeColor="text1"/>
          <w:shd w:val="clear" w:color="auto" w:fill="FFFFFF"/>
          <w:lang w:eastAsia="zh-CN"/>
        </w:rPr>
        <w:fldChar w:fldCharType="separate"/>
      </w:r>
      <w:r w:rsidR="0069606A" w:rsidRPr="009D4085">
        <w:rPr>
          <w:rFonts w:ascii="Times New Roman" w:eastAsia="Times New Roman" w:hAnsi="Times New Roman" w:cs="Times New Roman"/>
          <w:noProof/>
          <w:color w:val="000000" w:themeColor="text1"/>
          <w:shd w:val="clear" w:color="auto" w:fill="FFFFFF"/>
          <w:lang w:eastAsia="zh-CN"/>
        </w:rPr>
        <w:t>[43]</w:t>
      </w:r>
      <w:r w:rsidR="0069606A" w:rsidRPr="009D4085">
        <w:rPr>
          <w:rFonts w:ascii="Times New Roman" w:eastAsia="Times New Roman" w:hAnsi="Times New Roman" w:cs="Times New Roman"/>
          <w:color w:val="000000" w:themeColor="text1"/>
          <w:shd w:val="clear" w:color="auto" w:fill="FFFFFF"/>
          <w:lang w:eastAsia="zh-CN"/>
        </w:rPr>
        <w:fldChar w:fldCharType="end"/>
      </w:r>
      <w:r w:rsidR="001F1AE3" w:rsidRPr="009D4085">
        <w:rPr>
          <w:rFonts w:ascii="Times New Roman" w:eastAsia="Times New Roman" w:hAnsi="Times New Roman" w:cs="Times New Roman"/>
          <w:color w:val="000000" w:themeColor="text1"/>
          <w:shd w:val="clear" w:color="auto" w:fill="FFFFFF"/>
          <w:lang w:eastAsia="zh-CN"/>
        </w:rPr>
        <w:t xml:space="preserve">, </w:t>
      </w:r>
      <w:r w:rsidR="00A37EE5" w:rsidRPr="009D4085">
        <w:rPr>
          <w:rFonts w:ascii="Times New Roman" w:eastAsia="Times New Roman" w:hAnsi="Times New Roman" w:cs="Times New Roman"/>
          <w:color w:val="000000" w:themeColor="text1"/>
          <w:shd w:val="clear" w:color="auto" w:fill="FFFFFF"/>
          <w:lang w:eastAsia="zh-CN"/>
        </w:rPr>
        <w:t>MHB</w:t>
      </w:r>
      <w:r w:rsidR="00AA37AA">
        <w:rPr>
          <w:rFonts w:ascii="Times New Roman" w:eastAsia="Times New Roman" w:hAnsi="Times New Roman" w:cs="Times New Roman"/>
          <w:color w:val="000000" w:themeColor="text1"/>
          <w:shd w:val="clear" w:color="auto" w:fill="FFFFFF"/>
          <w:lang w:eastAsia="zh-CN"/>
        </w:rPr>
        <w:t>s</w:t>
      </w:r>
      <w:r w:rsidR="00A37EE5" w:rsidRPr="009D4085">
        <w:rPr>
          <w:rFonts w:ascii="Times New Roman" w:eastAsia="Times New Roman" w:hAnsi="Times New Roman" w:cs="Times New Roman"/>
          <w:color w:val="000000" w:themeColor="text1"/>
          <w:shd w:val="clear" w:color="auto" w:fill="FFFFFF"/>
          <w:lang w:eastAsia="zh-CN"/>
        </w:rPr>
        <w:t xml:space="preserve"> </w:t>
      </w:r>
      <w:r w:rsidR="00EB3317">
        <w:rPr>
          <w:rFonts w:ascii="Times New Roman" w:eastAsia="Times New Roman" w:hAnsi="Times New Roman" w:cs="Times New Roman"/>
          <w:color w:val="000000" w:themeColor="text1"/>
          <w:shd w:val="clear" w:color="auto" w:fill="FFFFFF"/>
          <w:lang w:eastAsia="zh-CN"/>
        </w:rPr>
        <w:t>represent</w:t>
      </w:r>
      <w:r w:rsidR="00090D52" w:rsidRPr="009D4085">
        <w:rPr>
          <w:rFonts w:ascii="Times New Roman" w:eastAsia="Times New Roman" w:hAnsi="Times New Roman" w:cs="Times New Roman"/>
          <w:color w:val="000000" w:themeColor="text1"/>
          <w:shd w:val="clear" w:color="auto" w:fill="FFFFFF"/>
          <w:lang w:eastAsia="zh-CN"/>
        </w:rPr>
        <w:t xml:space="preserve"> </w:t>
      </w:r>
      <w:r w:rsidR="00D005A1" w:rsidRPr="009D4085">
        <w:rPr>
          <w:rFonts w:ascii="Times New Roman" w:eastAsia="Times New Roman" w:hAnsi="Times New Roman" w:cs="Times New Roman"/>
          <w:color w:val="000000" w:themeColor="text1"/>
          <w:shd w:val="clear" w:color="auto" w:fill="FFFFFF"/>
          <w:lang w:eastAsia="zh-CN"/>
        </w:rPr>
        <w:t>region</w:t>
      </w:r>
      <w:r w:rsidR="001E49D6">
        <w:rPr>
          <w:rFonts w:ascii="Times New Roman" w:eastAsia="Times New Roman" w:hAnsi="Times New Roman" w:cs="Times New Roman"/>
          <w:color w:val="000000" w:themeColor="text1"/>
          <w:shd w:val="clear" w:color="auto" w:fill="FFFFFF"/>
          <w:lang w:eastAsia="zh-CN"/>
        </w:rPr>
        <w:t>s</w:t>
      </w:r>
      <w:r w:rsidR="00090D52" w:rsidRPr="009D4085">
        <w:rPr>
          <w:rFonts w:ascii="Times New Roman" w:eastAsia="Times New Roman" w:hAnsi="Times New Roman" w:cs="Times New Roman"/>
          <w:color w:val="000000" w:themeColor="text1"/>
          <w:shd w:val="clear" w:color="auto" w:fill="FFFFFF"/>
          <w:lang w:eastAsia="zh-CN"/>
        </w:rPr>
        <w:t xml:space="preserve"> of </w:t>
      </w:r>
      <w:r w:rsidR="000B23B4" w:rsidRPr="009D4085">
        <w:rPr>
          <w:rFonts w:ascii="Times New Roman" w:eastAsia="Times New Roman" w:hAnsi="Times New Roman" w:cs="Times New Roman"/>
          <w:color w:val="000000" w:themeColor="text1"/>
          <w:shd w:val="clear" w:color="auto" w:fill="FFFFFF"/>
          <w:lang w:eastAsia="zh-CN"/>
        </w:rPr>
        <w:t>adjacent</w:t>
      </w:r>
      <w:r w:rsidR="007A0849" w:rsidRPr="009D4085">
        <w:rPr>
          <w:rFonts w:ascii="Times New Roman" w:eastAsia="Times New Roman" w:hAnsi="Times New Roman" w:cs="Times New Roman"/>
          <w:color w:val="000000" w:themeColor="text1"/>
          <w:shd w:val="clear" w:color="auto" w:fill="FFFFFF"/>
          <w:lang w:eastAsia="zh-CN"/>
        </w:rPr>
        <w:t>ly co-methylated</w:t>
      </w:r>
      <w:r w:rsidR="00E0442B" w:rsidRPr="009D4085">
        <w:rPr>
          <w:rFonts w:ascii="Times New Roman" w:eastAsia="Times New Roman" w:hAnsi="Times New Roman" w:cs="Times New Roman"/>
          <w:color w:val="000000" w:themeColor="text1"/>
          <w:shd w:val="clear" w:color="auto" w:fill="FFFFFF"/>
          <w:lang w:eastAsia="zh-CN"/>
        </w:rPr>
        <w:t xml:space="preserve"> </w:t>
      </w:r>
      <w:proofErr w:type="spellStart"/>
      <w:r w:rsidR="00E0442B" w:rsidRPr="009D4085">
        <w:rPr>
          <w:rFonts w:ascii="Times New Roman" w:eastAsia="Times New Roman" w:hAnsi="Times New Roman" w:cs="Times New Roman"/>
          <w:color w:val="000000" w:themeColor="text1"/>
          <w:shd w:val="clear" w:color="auto" w:fill="FFFFFF"/>
          <w:lang w:eastAsia="zh-CN"/>
        </w:rPr>
        <w:t>CpG</w:t>
      </w:r>
      <w:r w:rsidR="007A0849" w:rsidRPr="009D4085">
        <w:rPr>
          <w:rFonts w:ascii="Times New Roman" w:eastAsia="Times New Roman" w:hAnsi="Times New Roman" w:cs="Times New Roman"/>
          <w:color w:val="000000" w:themeColor="text1"/>
          <w:shd w:val="clear" w:color="auto" w:fill="FFFFFF"/>
          <w:lang w:eastAsia="zh-CN"/>
        </w:rPr>
        <w:t>s</w:t>
      </w:r>
      <w:proofErr w:type="spellEnd"/>
      <w:r w:rsidR="003D3299" w:rsidRPr="009D4085">
        <w:rPr>
          <w:rFonts w:ascii="Times New Roman" w:eastAsia="Times New Roman" w:hAnsi="Times New Roman" w:cs="Times New Roman"/>
          <w:color w:val="000000" w:themeColor="text1"/>
          <w:shd w:val="clear" w:color="auto" w:fill="FFFFFF"/>
          <w:lang w:eastAsia="zh-CN"/>
        </w:rPr>
        <w:t xml:space="preserve">. </w:t>
      </w:r>
      <w:r w:rsidR="00C911E4" w:rsidRPr="009D4085">
        <w:rPr>
          <w:rFonts w:ascii="Times New Roman" w:hAnsi="Times New Roman" w:cs="Times New Roman"/>
          <w:color w:val="000000" w:themeColor="text1"/>
          <w:lang w:eastAsia="zh-CN"/>
        </w:rPr>
        <w:t>C</w:t>
      </w:r>
      <w:r w:rsidR="00166DA8" w:rsidRPr="009D4085">
        <w:rPr>
          <w:rFonts w:ascii="Times New Roman" w:hAnsi="Times New Roman" w:cs="Times New Roman"/>
          <w:color w:val="000000" w:themeColor="text1"/>
          <w:lang w:eastAsia="zh-CN"/>
        </w:rPr>
        <w:t>ombining neighbo</w:t>
      </w:r>
      <w:r w:rsidR="00E051E5" w:rsidRPr="009D4085">
        <w:rPr>
          <w:rFonts w:ascii="Times New Roman" w:hAnsi="Times New Roman" w:cs="Times New Roman"/>
          <w:color w:val="000000" w:themeColor="text1"/>
          <w:lang w:eastAsia="zh-CN"/>
        </w:rPr>
        <w:t>ring</w:t>
      </w:r>
      <w:r w:rsidR="00783B1A" w:rsidRPr="009D4085">
        <w:rPr>
          <w:rFonts w:ascii="Times New Roman" w:hAnsi="Times New Roman" w:cs="Times New Roman"/>
          <w:color w:val="000000" w:themeColor="text1"/>
          <w:lang w:eastAsia="zh-CN"/>
        </w:rPr>
        <w:t xml:space="preserve"> </w:t>
      </w:r>
      <w:proofErr w:type="spellStart"/>
      <w:r w:rsidR="00783B1A" w:rsidRPr="009D4085">
        <w:rPr>
          <w:rFonts w:ascii="Times New Roman" w:hAnsi="Times New Roman" w:cs="Times New Roman"/>
          <w:color w:val="000000" w:themeColor="text1"/>
          <w:lang w:eastAsia="zh-CN"/>
        </w:rPr>
        <w:t>CpG</w:t>
      </w:r>
      <w:proofErr w:type="spellEnd"/>
      <w:r w:rsidR="00783B1A" w:rsidRPr="009D4085">
        <w:rPr>
          <w:rFonts w:ascii="Times New Roman" w:hAnsi="Times New Roman" w:cs="Times New Roman"/>
          <w:color w:val="000000" w:themeColor="text1"/>
          <w:lang w:eastAsia="zh-CN"/>
        </w:rPr>
        <w:t xml:space="preserve"> sites</w:t>
      </w:r>
      <w:r w:rsidR="00BD552A" w:rsidRPr="009D4085">
        <w:rPr>
          <w:rFonts w:ascii="Times New Roman" w:hAnsi="Times New Roman" w:cs="Times New Roman"/>
          <w:color w:val="000000" w:themeColor="text1"/>
          <w:lang w:eastAsia="zh-CN"/>
        </w:rPr>
        <w:t xml:space="preserve"> </w:t>
      </w:r>
      <w:r w:rsidR="004F14E3" w:rsidRPr="009D4085">
        <w:rPr>
          <w:rFonts w:ascii="Times New Roman" w:hAnsi="Times New Roman" w:cs="Times New Roman"/>
          <w:color w:val="000000" w:themeColor="text1"/>
          <w:lang w:eastAsia="zh-CN"/>
        </w:rPr>
        <w:t>into region</w:t>
      </w:r>
      <w:r w:rsidR="008D131F" w:rsidRPr="009D4085">
        <w:rPr>
          <w:rFonts w:ascii="Times New Roman" w:hAnsi="Times New Roman" w:cs="Times New Roman"/>
          <w:color w:val="000000" w:themeColor="text1"/>
          <w:lang w:eastAsia="zh-CN"/>
        </w:rPr>
        <w:t>s</w:t>
      </w:r>
      <w:r w:rsidR="004F14E3" w:rsidRPr="009D4085">
        <w:rPr>
          <w:rFonts w:ascii="Times New Roman" w:hAnsi="Times New Roman" w:cs="Times New Roman"/>
          <w:color w:val="000000" w:themeColor="text1"/>
          <w:lang w:eastAsia="zh-CN"/>
        </w:rPr>
        <w:t xml:space="preserve"> </w:t>
      </w:r>
      <w:r w:rsidR="0061543B" w:rsidRPr="009D4085">
        <w:rPr>
          <w:rFonts w:ascii="Times New Roman" w:eastAsia="Times New Roman" w:hAnsi="Times New Roman" w:cs="Times New Roman"/>
          <w:color w:val="000000" w:themeColor="text1"/>
          <w:shd w:val="clear" w:color="auto" w:fill="FFFFFF"/>
          <w:lang w:eastAsia="zh-CN"/>
        </w:rPr>
        <w:t>add</w:t>
      </w:r>
      <w:r w:rsidR="006378A6">
        <w:rPr>
          <w:rFonts w:ascii="Times New Roman" w:eastAsia="Times New Roman" w:hAnsi="Times New Roman" w:cs="Times New Roman"/>
          <w:color w:val="000000" w:themeColor="text1"/>
          <w:shd w:val="clear" w:color="auto" w:fill="FFFFFF"/>
          <w:lang w:eastAsia="zh-CN"/>
        </w:rPr>
        <w:t>s</w:t>
      </w:r>
      <w:r w:rsidR="0061543B" w:rsidRPr="009D4085">
        <w:rPr>
          <w:rFonts w:ascii="Times New Roman" w:eastAsia="Times New Roman" w:hAnsi="Times New Roman" w:cs="Times New Roman"/>
          <w:color w:val="000000" w:themeColor="text1"/>
          <w:shd w:val="clear" w:color="auto" w:fill="FFFFFF"/>
          <w:lang w:eastAsia="zh-CN"/>
        </w:rPr>
        <w:t xml:space="preserve"> power and reduce</w:t>
      </w:r>
      <w:r w:rsidR="0014299D">
        <w:rPr>
          <w:rFonts w:ascii="Times New Roman" w:eastAsia="Times New Roman" w:hAnsi="Times New Roman" w:cs="Times New Roman"/>
          <w:color w:val="000000" w:themeColor="text1"/>
          <w:shd w:val="clear" w:color="auto" w:fill="FFFFFF"/>
          <w:lang w:eastAsia="zh-CN"/>
        </w:rPr>
        <w:t>s</w:t>
      </w:r>
      <w:r w:rsidR="0061543B" w:rsidRPr="009D4085">
        <w:rPr>
          <w:rFonts w:ascii="Times New Roman" w:eastAsia="Times New Roman" w:hAnsi="Times New Roman" w:cs="Times New Roman"/>
          <w:color w:val="000000" w:themeColor="text1"/>
          <w:shd w:val="clear" w:color="auto" w:fill="FFFFFF"/>
          <w:lang w:eastAsia="zh-CN"/>
        </w:rPr>
        <w:t xml:space="preserve"> </w:t>
      </w:r>
      <w:r w:rsidR="0061543B" w:rsidRPr="009D4085">
        <w:rPr>
          <w:rFonts w:ascii="Times New Roman" w:hAnsi="Times New Roman" w:cs="Times New Roman"/>
          <w:color w:val="000000" w:themeColor="text1"/>
          <w:lang w:eastAsia="zh-CN"/>
        </w:rPr>
        <w:t xml:space="preserve">false-positive results </w:t>
      </w:r>
      <w:r w:rsidR="00CB32D7">
        <w:rPr>
          <w:rFonts w:ascii="Times New Roman" w:hAnsi="Times New Roman" w:cs="Times New Roman"/>
          <w:color w:val="000000" w:themeColor="text1"/>
          <w:lang w:eastAsia="zh-CN"/>
        </w:rPr>
        <w:t xml:space="preserve">that may be </w:t>
      </w:r>
      <w:r w:rsidR="0061543B" w:rsidRPr="009D4085">
        <w:rPr>
          <w:rFonts w:ascii="Times New Roman" w:hAnsi="Times New Roman" w:cs="Times New Roman"/>
          <w:color w:val="000000" w:themeColor="text1"/>
          <w:lang w:eastAsia="zh-CN"/>
        </w:rPr>
        <w:t xml:space="preserve">driven by one problematic probe </w:t>
      </w:r>
      <w:r w:rsidR="0061543B" w:rsidRPr="009D4085">
        <w:rPr>
          <w:rFonts w:ascii="Times New Roman" w:hAnsi="Times New Roman" w:cs="Times New Roman"/>
          <w:color w:val="000000" w:themeColor="text1"/>
          <w:lang w:eastAsia="zh-CN"/>
        </w:rPr>
        <w:fldChar w:fldCharType="begin" w:fldLock="1"/>
      </w:r>
      <w:r w:rsidR="0031178D" w:rsidRPr="009D4085">
        <w:rPr>
          <w:rFonts w:ascii="Times New Roman" w:hAnsi="Times New Roman" w:cs="Times New Roman"/>
          <w:color w:val="000000" w:themeColor="text1"/>
          <w:lang w:eastAsia="zh-CN"/>
        </w:rPr>
        <w:instrText>ADDIN CSL_CITATION { "citationItems" : [ { "id" : "ITEM-1", "itemData" : { "DOI" : "10.1111/acel.12159", "ISBN" : "1474-9726 (Electronic) 1474-9718 (Linking)", "ISSN" : "14749718", "PMID" : "24112369", "abstract" : "We describe a methodology for detecting differentially methylated regions (DMRs) and variably methylated regions (VMRs), in data from Infinium 450K arrays that are very widely used in epigenetic studies. Region detection is more specific than single CpG analysis as it increases the extent of common findings between studies, and is more powerful as it reduces the multiple testing problem inherent in epigenetic whole-genome association studies (EWAS). In addition, results driven by single erroneous probes are removed. We have used multiple publicly available Infinium 450K data sets to generate a consensus list of DMRs for age, supporting the hypothesis that aging is associated with specific epigenetic modifications. The consensus aging DMRs are significantly enriched for muscle biogenesis pathways. We find a massive increase in VMRs with age and in regions of the genome associated with open chromatin and neurotransmission. Old age VMRs are significantly enriched for neurotransmission pathways. EWAS studies should investigate the role of this interindividual variation in DNA methylation, in the age-associated diseases of sarcopenia and dementia.", "author" : [ { "dropping-particle" : "", "family" : "Ong", "given" : "Mei Lyn", "non-dropping-particle" : "", "parse-names" : false, "suffix" : "" }, { "dropping-particle" : "", "family" : "Holbrook", "given" : "Joanna Dawn", "non-dropping-particle" : "", "parse-names" : false, "suffix" : "" } ], "container-title" : "Aging Cell", "id" : "ITEM-1", "issue" : "1", "issued" : { "date-parts" : [ [ "2014" ] ] }, "page" : "142-155", "title" : "Novel region discovery method for Infinium 450K DNA methylation data reveals changes associated with aging in muscle and neuronal pathways", "type" : "article-journal", "volume" : "13" }, "uris" : [ "http://www.mendeley.com/documents/?uuid=c08ce944-7df7-4ac0-9ac9-a65f461ffa41" ] } ], "mendeley" : { "formattedCitation" : "[44]", "plainTextFormattedCitation" : "[44]", "previouslyFormattedCitation" : "[44]" }, "properties" : { "noteIndex" : 0 }, "schema" : "https://github.com/citation-style-language/schema/raw/master/csl-citation.json" }</w:instrText>
      </w:r>
      <w:r w:rsidR="0061543B" w:rsidRPr="009D4085">
        <w:rPr>
          <w:rFonts w:ascii="Times New Roman" w:hAnsi="Times New Roman" w:cs="Times New Roman"/>
          <w:color w:val="000000" w:themeColor="text1"/>
          <w:lang w:eastAsia="zh-CN"/>
        </w:rPr>
        <w:fldChar w:fldCharType="separate"/>
      </w:r>
      <w:r w:rsidR="0061543B" w:rsidRPr="009D4085">
        <w:rPr>
          <w:rFonts w:ascii="Times New Roman" w:hAnsi="Times New Roman" w:cs="Times New Roman"/>
          <w:noProof/>
          <w:color w:val="000000" w:themeColor="text1"/>
          <w:lang w:eastAsia="zh-CN"/>
        </w:rPr>
        <w:t>[44]</w:t>
      </w:r>
      <w:r w:rsidR="0061543B" w:rsidRPr="009D4085">
        <w:rPr>
          <w:rFonts w:ascii="Times New Roman" w:hAnsi="Times New Roman" w:cs="Times New Roman"/>
          <w:color w:val="000000" w:themeColor="text1"/>
          <w:lang w:eastAsia="zh-CN"/>
        </w:rPr>
        <w:fldChar w:fldCharType="end"/>
      </w:r>
      <w:r w:rsidR="0061543B" w:rsidRPr="009D4085">
        <w:rPr>
          <w:rFonts w:ascii="Times New Roman" w:hAnsi="Times New Roman" w:cs="Times New Roman"/>
          <w:color w:val="000000" w:themeColor="text1"/>
          <w:lang w:eastAsia="zh-CN"/>
        </w:rPr>
        <w:t>.</w:t>
      </w:r>
      <w:r w:rsidR="00996C50" w:rsidRPr="009D4085">
        <w:rPr>
          <w:rFonts w:ascii="Times New Roman" w:hAnsi="Times New Roman" w:cs="Times New Roman"/>
          <w:color w:val="000000" w:themeColor="text1"/>
          <w:lang w:eastAsia="zh-CN"/>
        </w:rPr>
        <w:t xml:space="preserve"> </w:t>
      </w:r>
      <w:r w:rsidR="00150986" w:rsidRPr="009D4085">
        <w:rPr>
          <w:rFonts w:ascii="Times New Roman" w:hAnsi="Times New Roman" w:cs="Times New Roman"/>
          <w:color w:val="000000" w:themeColor="text1"/>
          <w:lang w:eastAsia="zh-CN"/>
        </w:rPr>
        <w:t>Al</w:t>
      </w:r>
      <w:r w:rsidR="006066B0" w:rsidRPr="009D4085">
        <w:rPr>
          <w:rFonts w:ascii="Times New Roman" w:hAnsi="Times New Roman" w:cs="Times New Roman"/>
          <w:color w:val="000000" w:themeColor="text1"/>
          <w:lang w:eastAsia="zh-CN"/>
        </w:rPr>
        <w:t xml:space="preserve">though </w:t>
      </w:r>
      <w:r w:rsidR="00767F23" w:rsidRPr="009D4085">
        <w:rPr>
          <w:rFonts w:ascii="Times New Roman" w:hAnsi="Times New Roman" w:cs="Times New Roman"/>
          <w:color w:val="000000" w:themeColor="text1"/>
          <w:lang w:eastAsia="zh-CN"/>
        </w:rPr>
        <w:t xml:space="preserve">population-specific </w:t>
      </w:r>
      <w:r w:rsidR="00332E22" w:rsidRPr="009D4085">
        <w:rPr>
          <w:rFonts w:ascii="Times New Roman" w:hAnsi="Times New Roman" w:cs="Times New Roman"/>
          <w:color w:val="000000" w:themeColor="text1"/>
          <w:lang w:eastAsia="zh-CN"/>
        </w:rPr>
        <w:t xml:space="preserve">MHBs </w:t>
      </w:r>
      <w:proofErr w:type="gramStart"/>
      <w:r w:rsidR="00332E22" w:rsidRPr="009D4085">
        <w:rPr>
          <w:rFonts w:ascii="Times New Roman" w:hAnsi="Times New Roman" w:cs="Times New Roman"/>
          <w:color w:val="000000" w:themeColor="text1"/>
          <w:lang w:eastAsia="zh-CN"/>
        </w:rPr>
        <w:t>are identified</w:t>
      </w:r>
      <w:proofErr w:type="gramEnd"/>
      <w:r w:rsidR="00332E22" w:rsidRPr="009D4085">
        <w:rPr>
          <w:rFonts w:ascii="Times New Roman" w:hAnsi="Times New Roman" w:cs="Times New Roman"/>
          <w:color w:val="000000" w:themeColor="text1"/>
          <w:lang w:eastAsia="zh-CN"/>
        </w:rPr>
        <w:t xml:space="preserve"> from</w:t>
      </w:r>
      <w:r w:rsidR="006272ED" w:rsidRPr="009D4085">
        <w:rPr>
          <w:rFonts w:ascii="Times New Roman" w:hAnsi="Times New Roman" w:cs="Times New Roman"/>
          <w:color w:val="000000" w:themeColor="text1"/>
          <w:lang w:eastAsia="zh-CN"/>
        </w:rPr>
        <w:t xml:space="preserve"> bisu</w:t>
      </w:r>
      <w:r w:rsidR="007A271A" w:rsidRPr="009D4085">
        <w:rPr>
          <w:rFonts w:ascii="Times New Roman" w:hAnsi="Times New Roman" w:cs="Times New Roman"/>
          <w:color w:val="000000" w:themeColor="text1"/>
          <w:lang w:eastAsia="zh-CN"/>
        </w:rPr>
        <w:t>l</w:t>
      </w:r>
      <w:r w:rsidR="006272ED" w:rsidRPr="009D4085">
        <w:rPr>
          <w:rFonts w:ascii="Times New Roman" w:hAnsi="Times New Roman" w:cs="Times New Roman"/>
          <w:color w:val="000000" w:themeColor="text1"/>
          <w:lang w:eastAsia="zh-CN"/>
        </w:rPr>
        <w:t>fit</w:t>
      </w:r>
      <w:r w:rsidR="007A271A" w:rsidRPr="009D4085">
        <w:rPr>
          <w:rFonts w:ascii="Times New Roman" w:hAnsi="Times New Roman" w:cs="Times New Roman"/>
          <w:color w:val="000000" w:themeColor="text1"/>
          <w:lang w:eastAsia="zh-CN"/>
        </w:rPr>
        <w:t>e</w:t>
      </w:r>
      <w:r w:rsidR="006272ED" w:rsidRPr="009D4085">
        <w:rPr>
          <w:rFonts w:ascii="Times New Roman" w:hAnsi="Times New Roman" w:cs="Times New Roman"/>
          <w:color w:val="000000" w:themeColor="text1"/>
          <w:lang w:eastAsia="zh-CN"/>
        </w:rPr>
        <w:t xml:space="preserve"> sequencing</w:t>
      </w:r>
      <w:r w:rsidR="00150986" w:rsidRPr="009D4085">
        <w:rPr>
          <w:rFonts w:ascii="Times New Roman" w:hAnsi="Times New Roman" w:cs="Times New Roman"/>
          <w:color w:val="000000" w:themeColor="text1"/>
          <w:lang w:eastAsia="zh-CN"/>
        </w:rPr>
        <w:t xml:space="preserve"> data</w:t>
      </w:r>
      <w:r w:rsidR="006066B0" w:rsidRPr="009D4085">
        <w:rPr>
          <w:rFonts w:ascii="Times New Roman" w:hAnsi="Times New Roman" w:cs="Times New Roman"/>
          <w:color w:val="000000" w:themeColor="text1"/>
          <w:lang w:eastAsia="zh-CN"/>
        </w:rPr>
        <w:t xml:space="preserve"> sets</w:t>
      </w:r>
      <w:r w:rsidR="009212F9" w:rsidRPr="009D4085">
        <w:rPr>
          <w:rFonts w:ascii="Times New Roman" w:hAnsi="Times New Roman" w:cs="Times New Roman"/>
          <w:color w:val="000000" w:themeColor="text1"/>
          <w:lang w:eastAsia="zh-CN"/>
        </w:rPr>
        <w:t xml:space="preserve"> and </w:t>
      </w:r>
      <w:r w:rsidR="00EC4198" w:rsidRPr="009D4085">
        <w:rPr>
          <w:rFonts w:ascii="Times New Roman" w:eastAsia="Times New Roman" w:hAnsi="Times New Roman" w:cs="Times New Roman"/>
          <w:color w:val="000000" w:themeColor="text1"/>
          <w:shd w:val="clear" w:color="auto" w:fill="FFFFFF"/>
          <w:lang w:eastAsia="zh-CN"/>
        </w:rPr>
        <w:t>cover</w:t>
      </w:r>
      <w:r w:rsidR="0098171E" w:rsidRPr="009D4085">
        <w:rPr>
          <w:rFonts w:ascii="Times New Roman" w:eastAsia="Times New Roman" w:hAnsi="Times New Roman" w:cs="Times New Roman"/>
          <w:color w:val="000000" w:themeColor="text1"/>
          <w:shd w:val="clear" w:color="auto" w:fill="FFFFFF"/>
          <w:lang w:eastAsia="zh-CN"/>
        </w:rPr>
        <w:t xml:space="preserve"> </w:t>
      </w:r>
      <w:r w:rsidR="00080DB0" w:rsidRPr="009D4085">
        <w:rPr>
          <w:rFonts w:ascii="Times New Roman" w:eastAsia="Times New Roman" w:hAnsi="Times New Roman" w:cs="Times New Roman"/>
          <w:color w:val="000000" w:themeColor="text1"/>
          <w:shd w:val="clear" w:color="auto" w:fill="FFFFFF"/>
          <w:lang w:eastAsia="zh-CN"/>
        </w:rPr>
        <w:t>a small portion</w:t>
      </w:r>
      <w:r w:rsidR="0098171E" w:rsidRPr="009D4085">
        <w:rPr>
          <w:rFonts w:ascii="Times New Roman" w:eastAsia="Times New Roman" w:hAnsi="Times New Roman" w:cs="Times New Roman"/>
          <w:color w:val="000000" w:themeColor="text1"/>
          <w:shd w:val="clear" w:color="auto" w:fill="FFFFFF"/>
          <w:lang w:eastAsia="zh-CN"/>
        </w:rPr>
        <w:t xml:space="preserve"> of </w:t>
      </w:r>
      <w:r w:rsidR="00A412FA" w:rsidRPr="009D4085">
        <w:rPr>
          <w:rFonts w:ascii="Times New Roman" w:hAnsi="Times New Roman" w:cs="Times New Roman"/>
          <w:color w:val="000000" w:themeColor="text1"/>
          <w:lang w:eastAsia="zh-CN"/>
        </w:rPr>
        <w:t>HM450K probes</w:t>
      </w:r>
      <w:r w:rsidR="00150986" w:rsidRPr="009D4085">
        <w:rPr>
          <w:rFonts w:ascii="Times New Roman" w:hAnsi="Times New Roman" w:cs="Times New Roman"/>
          <w:color w:val="000000" w:themeColor="text1"/>
          <w:lang w:eastAsia="zh-CN"/>
        </w:rPr>
        <w:t xml:space="preserve">, </w:t>
      </w:r>
      <w:r w:rsidR="00C15519" w:rsidRPr="009D4085">
        <w:rPr>
          <w:rFonts w:ascii="Times New Roman" w:hAnsi="Times New Roman" w:cs="Times New Roman"/>
          <w:color w:val="000000" w:themeColor="text1"/>
          <w:lang w:eastAsia="zh-CN"/>
        </w:rPr>
        <w:t>they show</w:t>
      </w:r>
      <w:r w:rsidR="00194805" w:rsidRPr="009D4085">
        <w:rPr>
          <w:rFonts w:ascii="Times New Roman" w:hAnsi="Times New Roman" w:cs="Times New Roman"/>
          <w:color w:val="000000" w:themeColor="text1"/>
          <w:lang w:eastAsia="zh-CN"/>
        </w:rPr>
        <w:t xml:space="preserve"> </w:t>
      </w:r>
      <w:r w:rsidR="00804EA2" w:rsidRPr="009D4085">
        <w:rPr>
          <w:rFonts w:ascii="Times New Roman" w:hAnsi="Times New Roman" w:cs="Times New Roman"/>
          <w:color w:val="000000" w:themeColor="text1"/>
          <w:lang w:eastAsia="zh-CN"/>
        </w:rPr>
        <w:t>excellent</w:t>
      </w:r>
      <w:r w:rsidR="00194805" w:rsidRPr="009D4085">
        <w:rPr>
          <w:rFonts w:ascii="Times New Roman" w:hAnsi="Times New Roman" w:cs="Times New Roman"/>
          <w:color w:val="000000" w:themeColor="text1"/>
          <w:lang w:eastAsia="zh-CN"/>
        </w:rPr>
        <w:t xml:space="preserve"> performance in </w:t>
      </w:r>
      <w:r w:rsidR="00804EA2" w:rsidRPr="009D4085">
        <w:rPr>
          <w:rFonts w:ascii="Times New Roman" w:hAnsi="Times New Roman" w:cs="Times New Roman"/>
          <w:color w:val="000000" w:themeColor="text1"/>
          <w:lang w:eastAsia="zh-CN"/>
        </w:rPr>
        <w:t>distinguishing individuals’ ethnic backgroun</w:t>
      </w:r>
      <w:r w:rsidR="008A5008" w:rsidRPr="009D4085">
        <w:rPr>
          <w:rFonts w:ascii="Times New Roman" w:hAnsi="Times New Roman" w:cs="Times New Roman"/>
          <w:color w:val="000000" w:themeColor="text1"/>
          <w:lang w:eastAsia="zh-CN"/>
        </w:rPr>
        <w:t>ds</w:t>
      </w:r>
      <w:r w:rsidR="00977174" w:rsidRPr="009D4085">
        <w:rPr>
          <w:rFonts w:ascii="Times New Roman" w:hAnsi="Times New Roman" w:cs="Times New Roman"/>
          <w:color w:val="000000" w:themeColor="text1"/>
          <w:lang w:eastAsia="zh-CN"/>
        </w:rPr>
        <w:t xml:space="preserve"> (</w:t>
      </w:r>
      <w:r w:rsidR="00CB60DC" w:rsidRPr="009D4085">
        <w:rPr>
          <w:rFonts w:ascii="Times New Roman" w:hAnsi="Times New Roman" w:cs="Times New Roman"/>
          <w:color w:val="000000" w:themeColor="text1"/>
          <w:lang w:eastAsia="zh-CN"/>
        </w:rPr>
        <w:t>Figure 5</w:t>
      </w:r>
      <w:r w:rsidR="00DC7997" w:rsidRPr="009D4085">
        <w:rPr>
          <w:rFonts w:ascii="Times New Roman" w:hAnsi="Times New Roman" w:cs="Times New Roman"/>
          <w:color w:val="000000" w:themeColor="text1"/>
          <w:lang w:eastAsia="zh-CN"/>
        </w:rPr>
        <w:t xml:space="preserve">, 6 and </w:t>
      </w:r>
      <w:r w:rsidR="00977174" w:rsidRPr="009D4085">
        <w:rPr>
          <w:rFonts w:ascii="Times New Roman" w:hAnsi="Times New Roman" w:cs="Times New Roman"/>
          <w:color w:val="000000" w:themeColor="text1"/>
          <w:lang w:eastAsia="zh-CN"/>
        </w:rPr>
        <w:t>Supplementary Table 1</w:t>
      </w:r>
      <w:r w:rsidR="00C95C53" w:rsidRPr="009D4085">
        <w:rPr>
          <w:rFonts w:ascii="Times New Roman" w:hAnsi="Times New Roman" w:cs="Times New Roman"/>
          <w:color w:val="000000" w:themeColor="text1"/>
          <w:lang w:eastAsia="zh-CN"/>
        </w:rPr>
        <w:t>2</w:t>
      </w:r>
      <w:r w:rsidR="00977174" w:rsidRPr="009D4085">
        <w:rPr>
          <w:rFonts w:ascii="Times New Roman" w:hAnsi="Times New Roman" w:cs="Times New Roman"/>
          <w:color w:val="000000" w:themeColor="text1"/>
          <w:lang w:eastAsia="zh-CN"/>
        </w:rPr>
        <w:t>)</w:t>
      </w:r>
      <w:r w:rsidR="006C610E" w:rsidRPr="009D4085">
        <w:rPr>
          <w:rFonts w:ascii="Times New Roman" w:hAnsi="Times New Roman" w:cs="Times New Roman"/>
          <w:color w:val="000000" w:themeColor="text1"/>
          <w:lang w:eastAsia="zh-CN"/>
        </w:rPr>
        <w:t>.</w:t>
      </w:r>
      <w:r w:rsidR="00D15214" w:rsidRPr="009D4085">
        <w:rPr>
          <w:rFonts w:ascii="Times New Roman" w:hAnsi="Times New Roman" w:cs="Times New Roman"/>
          <w:color w:val="000000" w:themeColor="text1"/>
          <w:lang w:eastAsia="zh-CN"/>
        </w:rPr>
        <w:t xml:space="preserve"> </w:t>
      </w:r>
      <w:r w:rsidR="00BD347B" w:rsidRPr="009D4085">
        <w:rPr>
          <w:rFonts w:ascii="Times New Roman" w:hAnsi="Times New Roman" w:cs="Times New Roman"/>
          <w:color w:val="000000" w:themeColor="text1"/>
          <w:lang w:eastAsia="zh-CN"/>
        </w:rPr>
        <w:t>Notably</w:t>
      </w:r>
      <w:r w:rsidR="009C5F9E" w:rsidRPr="009D4085">
        <w:rPr>
          <w:rFonts w:ascii="Times New Roman" w:hAnsi="Times New Roman" w:cs="Times New Roman"/>
          <w:color w:val="000000" w:themeColor="text1"/>
          <w:lang w:eastAsia="zh-CN"/>
        </w:rPr>
        <w:t xml:space="preserve">, </w:t>
      </w:r>
      <w:r w:rsidR="00D864F1" w:rsidRPr="009D4085">
        <w:rPr>
          <w:rFonts w:ascii="Times New Roman" w:hAnsi="Times New Roman" w:cs="Times New Roman"/>
          <w:color w:val="000000" w:themeColor="text1"/>
          <w:lang w:eastAsia="zh-CN"/>
        </w:rPr>
        <w:t>in</w:t>
      </w:r>
      <w:r w:rsidR="00B769BF" w:rsidRPr="009D4085">
        <w:rPr>
          <w:rFonts w:ascii="Times New Roman" w:hAnsi="Times New Roman" w:cs="Times New Roman"/>
          <w:color w:val="000000" w:themeColor="text1"/>
          <w:lang w:eastAsia="zh-CN"/>
        </w:rPr>
        <w:t xml:space="preserve"> </w:t>
      </w:r>
      <w:proofErr w:type="spellStart"/>
      <w:r w:rsidR="00191006" w:rsidRPr="009D4085">
        <w:rPr>
          <w:rFonts w:ascii="Times New Roman" w:hAnsi="Times New Roman" w:cs="Times New Roman"/>
          <w:color w:val="000000" w:themeColor="text1"/>
          <w:lang w:eastAsia="zh-CN"/>
        </w:rPr>
        <w:t>Infinium</w:t>
      </w:r>
      <w:proofErr w:type="spellEnd"/>
      <w:r w:rsidR="00191006" w:rsidRPr="009D4085">
        <w:rPr>
          <w:rFonts w:ascii="Times New Roman" w:hAnsi="Times New Roman" w:cs="Times New Roman"/>
          <w:color w:val="000000" w:themeColor="text1"/>
          <w:lang w:eastAsia="zh-CN"/>
        </w:rPr>
        <w:t xml:space="preserve"> </w:t>
      </w:r>
      <w:proofErr w:type="spellStart"/>
      <w:r w:rsidR="007325FD" w:rsidRPr="009D4085">
        <w:rPr>
          <w:rFonts w:ascii="Times New Roman" w:hAnsi="Times New Roman" w:cs="Times New Roman"/>
          <w:color w:val="000000" w:themeColor="text1"/>
          <w:lang w:eastAsia="zh-CN"/>
        </w:rPr>
        <w:t>MethylationEPIC</w:t>
      </w:r>
      <w:proofErr w:type="spellEnd"/>
      <w:r w:rsidR="007325FD" w:rsidRPr="009D4085">
        <w:rPr>
          <w:rFonts w:ascii="Times New Roman" w:hAnsi="Times New Roman" w:cs="Times New Roman"/>
          <w:color w:val="000000" w:themeColor="text1"/>
          <w:lang w:eastAsia="zh-CN"/>
        </w:rPr>
        <w:t xml:space="preserve"> (EPIC) </w:t>
      </w:r>
      <w:proofErr w:type="spellStart"/>
      <w:r w:rsidR="007325FD" w:rsidRPr="009D4085">
        <w:rPr>
          <w:rFonts w:ascii="Times New Roman" w:hAnsi="Times New Roman" w:cs="Times New Roman"/>
          <w:color w:val="000000" w:themeColor="text1"/>
          <w:lang w:eastAsia="zh-CN"/>
        </w:rPr>
        <w:t>BeadChip</w:t>
      </w:r>
      <w:proofErr w:type="spellEnd"/>
      <w:r w:rsidR="00747F17" w:rsidRPr="009D4085">
        <w:rPr>
          <w:rFonts w:ascii="Times New Roman" w:hAnsi="Times New Roman" w:cs="Times New Roman"/>
          <w:color w:val="000000" w:themeColor="text1"/>
          <w:lang w:eastAsia="zh-CN"/>
        </w:rPr>
        <w:t xml:space="preserve">, </w:t>
      </w:r>
      <w:r w:rsidR="005F15E9" w:rsidRPr="009D4085">
        <w:rPr>
          <w:rFonts w:ascii="Times New Roman" w:hAnsi="Times New Roman" w:cs="Times New Roman"/>
          <w:color w:val="000000" w:themeColor="text1"/>
          <w:lang w:eastAsia="zh-CN"/>
        </w:rPr>
        <w:t xml:space="preserve">an </w:t>
      </w:r>
      <w:r w:rsidR="0001137C" w:rsidRPr="009D4085">
        <w:rPr>
          <w:rFonts w:ascii="Times New Roman" w:hAnsi="Times New Roman" w:cs="Times New Roman"/>
          <w:color w:val="000000" w:themeColor="text1"/>
          <w:lang w:eastAsia="zh-CN"/>
        </w:rPr>
        <w:t xml:space="preserve">elevated </w:t>
      </w:r>
      <w:r w:rsidR="00B80053" w:rsidRPr="009D4085">
        <w:rPr>
          <w:rFonts w:ascii="Times New Roman" w:hAnsi="Times New Roman" w:cs="Times New Roman"/>
          <w:color w:val="000000" w:themeColor="text1"/>
          <w:lang w:eastAsia="zh-CN"/>
        </w:rPr>
        <w:t>proportion</w:t>
      </w:r>
      <w:r w:rsidR="00F975D0" w:rsidRPr="009D4085">
        <w:rPr>
          <w:rFonts w:ascii="Times New Roman" w:hAnsi="Times New Roman" w:cs="Times New Roman"/>
          <w:color w:val="000000" w:themeColor="text1"/>
          <w:lang w:eastAsia="zh-CN"/>
        </w:rPr>
        <w:t xml:space="preserve"> (</w:t>
      </w:r>
      <w:r w:rsidR="00F975D0" w:rsidRPr="009D4085">
        <w:rPr>
          <w:rFonts w:ascii="Times New Roman" w:hAnsi="Times New Roman" w:cs="Times New Roman"/>
          <w:color w:val="000000" w:themeColor="text1"/>
          <w:lang w:val="cs-CZ" w:eastAsia="zh-CN"/>
        </w:rPr>
        <w:t>11.50%</w:t>
      </w:r>
      <w:r w:rsidR="000C06D6" w:rsidRPr="009D4085">
        <w:rPr>
          <w:rFonts w:ascii="Times New Roman" w:hAnsi="Times New Roman" w:cs="Times New Roman"/>
          <w:color w:val="000000" w:themeColor="text1"/>
          <w:lang w:val="cs-CZ" w:eastAsia="zh-CN"/>
        </w:rPr>
        <w:t xml:space="preserve"> in </w:t>
      </w:r>
      <w:r w:rsidR="00CA5AEC" w:rsidRPr="009D4085">
        <w:rPr>
          <w:rFonts w:ascii="Times New Roman" w:hAnsi="Times New Roman" w:cs="Times New Roman"/>
          <w:color w:val="000000" w:themeColor="text1"/>
          <w:lang w:val="cs-CZ" w:eastAsia="zh-CN"/>
        </w:rPr>
        <w:t>total MHBs</w:t>
      </w:r>
      <w:r w:rsidR="000C06D6" w:rsidRPr="009D4085">
        <w:rPr>
          <w:rFonts w:ascii="Times New Roman" w:hAnsi="Times New Roman" w:cs="Times New Roman"/>
          <w:color w:val="000000" w:themeColor="text1"/>
          <w:lang w:val="cs-CZ" w:eastAsia="zh-CN"/>
        </w:rPr>
        <w:t>;</w:t>
      </w:r>
      <w:r w:rsidR="00F975D0" w:rsidRPr="009D4085">
        <w:rPr>
          <w:rFonts w:ascii="Times New Roman" w:hAnsi="Times New Roman" w:cs="Times New Roman"/>
          <w:color w:val="000000" w:themeColor="text1"/>
          <w:lang w:eastAsia="zh-CN"/>
        </w:rPr>
        <w:t xml:space="preserve"> 10.82% in European</w:t>
      </w:r>
      <w:r w:rsidR="00CD252E" w:rsidRPr="009D4085">
        <w:rPr>
          <w:rFonts w:ascii="Times New Roman" w:hAnsi="Times New Roman" w:cs="Times New Roman"/>
          <w:color w:val="000000" w:themeColor="text1"/>
          <w:lang w:eastAsia="zh-CN"/>
        </w:rPr>
        <w:t>;</w:t>
      </w:r>
      <w:r w:rsidR="00F975D0" w:rsidRPr="009D4085">
        <w:rPr>
          <w:rFonts w:ascii="Times New Roman" w:hAnsi="Times New Roman" w:cs="Times New Roman"/>
          <w:color w:val="000000" w:themeColor="text1"/>
          <w:lang w:eastAsia="zh-CN"/>
        </w:rPr>
        <w:t xml:space="preserve"> and </w:t>
      </w:r>
      <w:r w:rsidR="00F975D0" w:rsidRPr="009D4085">
        <w:rPr>
          <w:rFonts w:ascii="Times New Roman" w:hAnsi="Times New Roman" w:cs="Times New Roman"/>
          <w:color w:val="000000" w:themeColor="text1"/>
          <w:lang w:val="is-IS" w:eastAsia="zh-CN"/>
        </w:rPr>
        <w:t>11.94% in African</w:t>
      </w:r>
      <w:r w:rsidR="00F975D0" w:rsidRPr="009D4085">
        <w:rPr>
          <w:rFonts w:ascii="Times New Roman" w:hAnsi="Times New Roman" w:cs="Times New Roman"/>
          <w:color w:val="000000" w:themeColor="text1"/>
          <w:lang w:eastAsia="zh-CN"/>
        </w:rPr>
        <w:t>)</w:t>
      </w:r>
      <w:r w:rsidR="00B80053" w:rsidRPr="009D4085">
        <w:rPr>
          <w:rFonts w:ascii="Times New Roman" w:hAnsi="Times New Roman" w:cs="Times New Roman"/>
          <w:color w:val="000000" w:themeColor="text1"/>
          <w:lang w:eastAsia="zh-CN"/>
        </w:rPr>
        <w:t xml:space="preserve"> of</w:t>
      </w:r>
      <w:r w:rsidR="00C568E7" w:rsidRPr="009D4085">
        <w:rPr>
          <w:rFonts w:ascii="Times New Roman" w:hAnsi="Times New Roman" w:cs="Times New Roman"/>
          <w:color w:val="000000" w:themeColor="text1"/>
          <w:lang w:eastAsia="zh-CN"/>
        </w:rPr>
        <w:t xml:space="preserve"> </w:t>
      </w:r>
      <w:r w:rsidR="00D744E7" w:rsidRPr="009D4085">
        <w:rPr>
          <w:rFonts w:ascii="Times New Roman" w:hAnsi="Times New Roman" w:cs="Times New Roman"/>
          <w:color w:val="000000" w:themeColor="text1"/>
          <w:lang w:eastAsia="zh-CN"/>
        </w:rPr>
        <w:t xml:space="preserve">MHBs </w:t>
      </w:r>
      <w:r w:rsidR="00815892" w:rsidRPr="009D4085">
        <w:rPr>
          <w:rFonts w:ascii="Times New Roman" w:hAnsi="Times New Roman" w:cs="Times New Roman"/>
          <w:color w:val="000000" w:themeColor="text1"/>
          <w:lang w:eastAsia="zh-CN"/>
        </w:rPr>
        <w:t xml:space="preserve">are </w:t>
      </w:r>
      <w:r w:rsidR="006A78C0" w:rsidRPr="009D4085">
        <w:rPr>
          <w:rFonts w:ascii="Times New Roman" w:hAnsi="Times New Roman" w:cs="Times New Roman"/>
          <w:color w:val="000000" w:themeColor="text1"/>
          <w:lang w:eastAsia="zh-CN"/>
        </w:rPr>
        <w:t xml:space="preserve">mapped to </w:t>
      </w:r>
      <w:proofErr w:type="spellStart"/>
      <w:r w:rsidR="006A78C0" w:rsidRPr="009D4085">
        <w:rPr>
          <w:rFonts w:ascii="Times New Roman" w:hAnsi="Times New Roman" w:cs="Times New Roman"/>
          <w:color w:val="000000" w:themeColor="text1"/>
          <w:lang w:eastAsia="zh-CN"/>
        </w:rPr>
        <w:t>CpG</w:t>
      </w:r>
      <w:proofErr w:type="spellEnd"/>
      <w:r w:rsidR="006A78C0" w:rsidRPr="009D4085">
        <w:rPr>
          <w:rFonts w:ascii="Times New Roman" w:hAnsi="Times New Roman" w:cs="Times New Roman"/>
          <w:color w:val="000000" w:themeColor="text1"/>
          <w:lang w:eastAsia="zh-CN"/>
        </w:rPr>
        <w:t xml:space="preserve"> sites</w:t>
      </w:r>
      <w:r w:rsidR="00BA574F" w:rsidRPr="009D4085">
        <w:rPr>
          <w:rFonts w:ascii="Times New Roman" w:hAnsi="Times New Roman" w:cs="Times New Roman"/>
          <w:color w:val="000000" w:themeColor="text1"/>
          <w:lang w:eastAsia="zh-CN"/>
        </w:rPr>
        <w:t xml:space="preserve">, suggesting </w:t>
      </w:r>
      <w:r w:rsidR="002F735D" w:rsidRPr="009D4085">
        <w:rPr>
          <w:rFonts w:ascii="Times New Roman" w:hAnsi="Times New Roman" w:cs="Times New Roman"/>
          <w:color w:val="000000" w:themeColor="text1"/>
          <w:lang w:eastAsia="zh-CN"/>
        </w:rPr>
        <w:t>valuable</w:t>
      </w:r>
      <w:r w:rsidR="00BA574F" w:rsidRPr="009D4085">
        <w:rPr>
          <w:rFonts w:ascii="Times New Roman" w:hAnsi="Times New Roman" w:cs="Times New Roman"/>
          <w:color w:val="000000" w:themeColor="text1"/>
          <w:lang w:eastAsia="zh-CN"/>
        </w:rPr>
        <w:t xml:space="preserve"> application</w:t>
      </w:r>
      <w:r w:rsidR="002F735D" w:rsidRPr="009D4085">
        <w:rPr>
          <w:rFonts w:ascii="Times New Roman" w:hAnsi="Times New Roman" w:cs="Times New Roman"/>
          <w:color w:val="000000" w:themeColor="text1"/>
          <w:lang w:eastAsia="zh-CN"/>
        </w:rPr>
        <w:t>s</w:t>
      </w:r>
      <w:r w:rsidR="00BA574F" w:rsidRPr="009D4085">
        <w:rPr>
          <w:rFonts w:ascii="Times New Roman" w:hAnsi="Times New Roman" w:cs="Times New Roman"/>
          <w:color w:val="000000" w:themeColor="text1"/>
          <w:lang w:eastAsia="zh-CN"/>
        </w:rPr>
        <w:t xml:space="preserve"> </w:t>
      </w:r>
      <w:r w:rsidR="00B026BE" w:rsidRPr="009D4085">
        <w:rPr>
          <w:rFonts w:ascii="Times New Roman" w:hAnsi="Times New Roman" w:cs="Times New Roman"/>
          <w:color w:val="000000" w:themeColor="text1"/>
          <w:lang w:eastAsia="zh-CN"/>
        </w:rPr>
        <w:t xml:space="preserve">of MHBs </w:t>
      </w:r>
      <w:r w:rsidR="00BA574F" w:rsidRPr="009D4085">
        <w:rPr>
          <w:rFonts w:ascii="Times New Roman" w:hAnsi="Times New Roman" w:cs="Times New Roman"/>
          <w:color w:val="000000" w:themeColor="text1"/>
          <w:lang w:eastAsia="zh-CN"/>
        </w:rPr>
        <w:t xml:space="preserve">in </w:t>
      </w:r>
      <w:r w:rsidR="00B026BE" w:rsidRPr="009D4085">
        <w:rPr>
          <w:rFonts w:ascii="Times New Roman" w:hAnsi="Times New Roman" w:cs="Times New Roman"/>
          <w:color w:val="000000" w:themeColor="text1"/>
          <w:lang w:eastAsia="zh-CN"/>
        </w:rPr>
        <w:t xml:space="preserve">further </w:t>
      </w:r>
      <w:r w:rsidR="00712184" w:rsidRPr="009D4085">
        <w:rPr>
          <w:rFonts w:ascii="Times New Roman" w:hAnsi="Times New Roman" w:cs="Times New Roman"/>
          <w:color w:val="000000" w:themeColor="text1"/>
          <w:lang w:eastAsia="zh-CN"/>
        </w:rPr>
        <w:t xml:space="preserve">EWAS </w:t>
      </w:r>
      <w:r w:rsidR="00B026BE" w:rsidRPr="009D4085">
        <w:rPr>
          <w:rFonts w:ascii="Times New Roman" w:hAnsi="Times New Roman" w:cs="Times New Roman"/>
          <w:color w:val="000000" w:themeColor="text1"/>
          <w:lang w:eastAsia="zh-CN"/>
        </w:rPr>
        <w:t>studies</w:t>
      </w:r>
      <w:r w:rsidR="0068470D" w:rsidRPr="009D4085">
        <w:rPr>
          <w:rFonts w:ascii="Times New Roman" w:hAnsi="Times New Roman" w:cs="Times New Roman"/>
          <w:color w:val="000000" w:themeColor="text1"/>
          <w:lang w:eastAsia="zh-CN"/>
        </w:rPr>
        <w:t xml:space="preserve"> (Supplementary Table 1</w:t>
      </w:r>
      <w:r w:rsidR="00C95C53" w:rsidRPr="009D4085">
        <w:rPr>
          <w:rFonts w:ascii="Times New Roman" w:hAnsi="Times New Roman" w:cs="Times New Roman"/>
          <w:color w:val="000000" w:themeColor="text1"/>
          <w:lang w:eastAsia="zh-CN"/>
        </w:rPr>
        <w:t>5</w:t>
      </w:r>
      <w:r w:rsidR="0068470D" w:rsidRPr="009D4085">
        <w:rPr>
          <w:rFonts w:ascii="Times New Roman" w:hAnsi="Times New Roman" w:cs="Times New Roman"/>
          <w:color w:val="000000" w:themeColor="text1"/>
          <w:lang w:eastAsia="zh-CN"/>
        </w:rPr>
        <w:t>)</w:t>
      </w:r>
      <w:r w:rsidR="00B026BE" w:rsidRPr="009D4085">
        <w:rPr>
          <w:rFonts w:ascii="Times New Roman" w:hAnsi="Times New Roman" w:cs="Times New Roman"/>
          <w:color w:val="000000" w:themeColor="text1"/>
          <w:lang w:eastAsia="zh-CN"/>
        </w:rPr>
        <w:t xml:space="preserve">. </w:t>
      </w:r>
      <w:r w:rsidR="0055393C" w:rsidRPr="009D4085">
        <w:rPr>
          <w:rFonts w:ascii="Times New Roman" w:hAnsi="Times New Roman" w:cs="Times New Roman"/>
          <w:color w:val="000000" w:themeColor="text1"/>
          <w:lang w:eastAsia="zh-CN"/>
        </w:rPr>
        <w:t xml:space="preserve">Furthermore, </w:t>
      </w:r>
      <w:r w:rsidR="00604FBD" w:rsidRPr="009D4085">
        <w:rPr>
          <w:rFonts w:ascii="Times New Roman" w:hAnsi="Times New Roman" w:cs="Times New Roman"/>
          <w:color w:val="000000" w:themeColor="text1"/>
          <w:lang w:eastAsia="zh-CN"/>
        </w:rPr>
        <w:t>EWAS</w:t>
      </w:r>
      <w:r w:rsidR="003E42EF" w:rsidRPr="009D4085">
        <w:rPr>
          <w:rFonts w:ascii="Times New Roman" w:hAnsi="Times New Roman" w:cs="Times New Roman"/>
          <w:color w:val="000000" w:themeColor="text1"/>
          <w:lang w:eastAsia="zh-CN"/>
        </w:rPr>
        <w:t xml:space="preserve"> commonly </w:t>
      </w:r>
      <w:r w:rsidR="00556B72">
        <w:rPr>
          <w:rFonts w:ascii="Times New Roman" w:hAnsi="Times New Roman" w:cs="Times New Roman"/>
          <w:color w:val="000000" w:themeColor="text1"/>
          <w:lang w:eastAsia="zh-CN"/>
        </w:rPr>
        <w:t>uncover</w:t>
      </w:r>
      <w:r w:rsidR="00556B72" w:rsidRPr="009D4085">
        <w:rPr>
          <w:rFonts w:ascii="Times New Roman" w:hAnsi="Times New Roman" w:cs="Times New Roman"/>
          <w:color w:val="000000" w:themeColor="text1"/>
          <w:lang w:eastAsia="zh-CN"/>
        </w:rPr>
        <w:t xml:space="preserve"> </w:t>
      </w:r>
      <w:r w:rsidR="003E42EF" w:rsidRPr="009D4085">
        <w:rPr>
          <w:rFonts w:ascii="Times New Roman" w:hAnsi="Times New Roman" w:cs="Times New Roman"/>
          <w:color w:val="000000" w:themeColor="text1"/>
          <w:lang w:eastAsia="zh-CN"/>
        </w:rPr>
        <w:t xml:space="preserve">multiple </w:t>
      </w:r>
      <w:r w:rsidR="00C71D2D" w:rsidRPr="009D4085">
        <w:rPr>
          <w:rFonts w:ascii="Times New Roman" w:hAnsi="Times New Roman" w:cs="Times New Roman"/>
          <w:color w:val="000000" w:themeColor="text1"/>
          <w:lang w:eastAsia="zh-CN"/>
        </w:rPr>
        <w:t>phenotype-related</w:t>
      </w:r>
      <w:r w:rsidR="003E42EF" w:rsidRPr="009D4085">
        <w:rPr>
          <w:rFonts w:ascii="Times New Roman" w:hAnsi="Times New Roman" w:cs="Times New Roman"/>
          <w:color w:val="000000" w:themeColor="text1"/>
          <w:lang w:eastAsia="zh-CN"/>
        </w:rPr>
        <w:t xml:space="preserve"> </w:t>
      </w:r>
      <w:proofErr w:type="spellStart"/>
      <w:r w:rsidR="003E42EF" w:rsidRPr="009D4085">
        <w:rPr>
          <w:rFonts w:ascii="Times New Roman" w:hAnsi="Times New Roman" w:cs="Times New Roman"/>
          <w:color w:val="000000" w:themeColor="text1"/>
          <w:lang w:eastAsia="zh-CN"/>
        </w:rPr>
        <w:t>CpG</w:t>
      </w:r>
      <w:proofErr w:type="spellEnd"/>
      <w:r w:rsidR="003E42EF" w:rsidRPr="009D4085">
        <w:rPr>
          <w:rFonts w:ascii="Times New Roman" w:hAnsi="Times New Roman" w:cs="Times New Roman"/>
          <w:color w:val="000000" w:themeColor="text1"/>
          <w:lang w:eastAsia="zh-CN"/>
        </w:rPr>
        <w:t xml:space="preserve"> sites</w:t>
      </w:r>
      <w:r w:rsidR="0057194F" w:rsidRPr="009D4085">
        <w:rPr>
          <w:rFonts w:ascii="Times New Roman" w:hAnsi="Times New Roman" w:cs="Times New Roman"/>
          <w:color w:val="000000" w:themeColor="text1"/>
          <w:lang w:eastAsia="zh-CN"/>
        </w:rPr>
        <w:t xml:space="preserve">, which are </w:t>
      </w:r>
      <w:r w:rsidR="002F735D" w:rsidRPr="009D4085">
        <w:rPr>
          <w:rFonts w:ascii="Times New Roman" w:hAnsi="Times New Roman" w:cs="Times New Roman"/>
          <w:color w:val="000000" w:themeColor="text1"/>
          <w:lang w:eastAsia="zh-CN"/>
        </w:rPr>
        <w:t xml:space="preserve">sometimes </w:t>
      </w:r>
      <w:r w:rsidR="0057194F" w:rsidRPr="009D4085">
        <w:rPr>
          <w:rFonts w:ascii="Times New Roman" w:hAnsi="Times New Roman" w:cs="Times New Roman"/>
          <w:color w:val="000000" w:themeColor="text1"/>
          <w:lang w:eastAsia="zh-CN"/>
        </w:rPr>
        <w:t xml:space="preserve">close to each other in </w:t>
      </w:r>
      <w:r w:rsidR="002534B3" w:rsidRPr="009D4085">
        <w:rPr>
          <w:rFonts w:ascii="Times New Roman" w:hAnsi="Times New Roman" w:cs="Times New Roman"/>
          <w:color w:val="000000" w:themeColor="text1"/>
          <w:lang w:eastAsia="zh-CN"/>
        </w:rPr>
        <w:t>genomic location</w:t>
      </w:r>
      <w:r w:rsidR="009C741D" w:rsidRPr="009D4085">
        <w:rPr>
          <w:rFonts w:ascii="Times New Roman" w:hAnsi="Times New Roman" w:cs="Times New Roman"/>
          <w:color w:val="000000" w:themeColor="text1"/>
          <w:lang w:eastAsia="zh-CN"/>
        </w:rPr>
        <w:t>s</w:t>
      </w:r>
      <w:r w:rsidR="00645E48" w:rsidRPr="009D4085">
        <w:rPr>
          <w:rFonts w:ascii="Times New Roman" w:hAnsi="Times New Roman" w:cs="Times New Roman"/>
          <w:color w:val="000000" w:themeColor="text1"/>
          <w:lang w:eastAsia="zh-CN"/>
        </w:rPr>
        <w:t>.</w:t>
      </w:r>
      <w:r w:rsidR="008D0C00" w:rsidRPr="009D4085">
        <w:rPr>
          <w:rFonts w:ascii="Times New Roman" w:hAnsi="Times New Roman" w:cs="Times New Roman"/>
          <w:color w:val="000000" w:themeColor="text1"/>
          <w:lang w:eastAsia="zh-CN"/>
        </w:rPr>
        <w:t xml:space="preserve"> </w:t>
      </w:r>
      <w:r w:rsidR="00921143" w:rsidRPr="009D4085">
        <w:rPr>
          <w:rFonts w:ascii="Times New Roman" w:hAnsi="Times New Roman" w:cs="Times New Roman"/>
          <w:color w:val="000000" w:themeColor="text1"/>
          <w:lang w:eastAsia="zh-CN"/>
        </w:rPr>
        <w:t xml:space="preserve">For example, </w:t>
      </w:r>
      <w:r w:rsidR="006D7410" w:rsidRPr="009D4085">
        <w:rPr>
          <w:rFonts w:ascii="Times New Roman" w:hAnsi="Times New Roman" w:cs="Times New Roman"/>
          <w:color w:val="000000" w:themeColor="text1"/>
          <w:lang w:eastAsia="zh-CN"/>
        </w:rPr>
        <w:t>all</w:t>
      </w:r>
      <w:r w:rsidR="00081E71" w:rsidRPr="009D4085">
        <w:rPr>
          <w:rFonts w:ascii="Times New Roman" w:hAnsi="Times New Roman" w:cs="Times New Roman"/>
          <w:color w:val="000000" w:themeColor="text1"/>
          <w:lang w:eastAsia="zh-CN"/>
        </w:rPr>
        <w:t xml:space="preserve"> three</w:t>
      </w:r>
      <w:r w:rsidR="000174D7" w:rsidRPr="009D4085">
        <w:rPr>
          <w:rFonts w:ascii="Times New Roman" w:hAnsi="Times New Roman" w:cs="Times New Roman"/>
          <w:color w:val="000000" w:themeColor="text1"/>
          <w:lang w:eastAsia="zh-CN"/>
        </w:rPr>
        <w:t xml:space="preserve"> adjacent</w:t>
      </w:r>
      <w:r w:rsidR="00081E71" w:rsidRPr="009D4085">
        <w:rPr>
          <w:rFonts w:ascii="Times New Roman" w:hAnsi="Times New Roman" w:cs="Times New Roman"/>
          <w:color w:val="000000" w:themeColor="text1"/>
          <w:lang w:eastAsia="zh-CN"/>
        </w:rPr>
        <w:t xml:space="preserve"> </w:t>
      </w:r>
      <w:proofErr w:type="spellStart"/>
      <w:r w:rsidR="00081E71" w:rsidRPr="009D4085">
        <w:rPr>
          <w:rFonts w:ascii="Times New Roman" w:hAnsi="Times New Roman" w:cs="Times New Roman"/>
          <w:color w:val="000000" w:themeColor="text1"/>
          <w:lang w:eastAsia="zh-CN"/>
        </w:rPr>
        <w:t>CpGs</w:t>
      </w:r>
      <w:proofErr w:type="spellEnd"/>
      <w:r w:rsidR="00081E71" w:rsidRPr="009D4085">
        <w:rPr>
          <w:rFonts w:ascii="Times New Roman" w:hAnsi="Times New Roman" w:cs="Times New Roman"/>
          <w:color w:val="000000" w:themeColor="text1"/>
          <w:lang w:eastAsia="zh-CN"/>
        </w:rPr>
        <w:t xml:space="preserve"> </w:t>
      </w:r>
      <w:r w:rsidR="008B1ACF" w:rsidRPr="009D4085">
        <w:rPr>
          <w:rFonts w:ascii="Times New Roman" w:hAnsi="Times New Roman" w:cs="Times New Roman"/>
          <w:color w:val="000000" w:themeColor="text1"/>
          <w:lang w:eastAsia="zh-CN"/>
        </w:rPr>
        <w:t xml:space="preserve">in </w:t>
      </w:r>
      <w:r w:rsidR="008B1ACF" w:rsidRPr="009D4085">
        <w:rPr>
          <w:rFonts w:ascii="Times New Roman" w:eastAsia="Times New Roman" w:hAnsi="Times New Roman" w:cs="Times New Roman"/>
          <w:color w:val="000000" w:themeColor="text1"/>
          <w:lang w:eastAsia="zh-CN"/>
        </w:rPr>
        <w:t>the intron of</w:t>
      </w:r>
      <w:r w:rsidR="008B1ACF" w:rsidRPr="009D4085" w:rsidDel="002F735D">
        <w:rPr>
          <w:rFonts w:ascii="Times New Roman" w:hAnsi="Times New Roman" w:cs="Times New Roman"/>
          <w:color w:val="000000" w:themeColor="text1"/>
          <w:lang w:eastAsia="zh-CN"/>
        </w:rPr>
        <w:t xml:space="preserve"> </w:t>
      </w:r>
      <w:r w:rsidR="008B1ACF" w:rsidRPr="009D4085">
        <w:rPr>
          <w:rFonts w:ascii="Times New Roman" w:hAnsi="Times New Roman" w:cs="Times New Roman"/>
          <w:i/>
          <w:color w:val="000000" w:themeColor="text1"/>
          <w:lang w:eastAsia="zh-CN"/>
        </w:rPr>
        <w:t xml:space="preserve">CCDC3 </w:t>
      </w:r>
      <w:r w:rsidR="00081E71" w:rsidRPr="009D4085">
        <w:rPr>
          <w:rFonts w:ascii="Times New Roman" w:hAnsi="Times New Roman" w:cs="Times New Roman"/>
          <w:color w:val="000000" w:themeColor="text1"/>
          <w:lang w:eastAsia="zh-CN"/>
        </w:rPr>
        <w:t xml:space="preserve">mentioned above </w:t>
      </w:r>
      <w:r w:rsidR="00112E7B" w:rsidRPr="009D4085">
        <w:rPr>
          <w:rFonts w:ascii="Times New Roman" w:hAnsi="Times New Roman" w:cs="Times New Roman"/>
          <w:color w:val="000000" w:themeColor="text1"/>
          <w:lang w:eastAsia="zh-CN"/>
        </w:rPr>
        <w:t>were</w:t>
      </w:r>
      <w:r w:rsidR="007046AE" w:rsidRPr="009D4085">
        <w:rPr>
          <w:rFonts w:ascii="Times New Roman" w:hAnsi="Times New Roman" w:cs="Times New Roman"/>
          <w:color w:val="000000" w:themeColor="text1"/>
          <w:lang w:eastAsia="zh-CN"/>
        </w:rPr>
        <w:t xml:space="preserve"> </w:t>
      </w:r>
      <w:r w:rsidR="00ED12AE" w:rsidRPr="009D4085">
        <w:rPr>
          <w:rFonts w:ascii="Times New Roman" w:hAnsi="Times New Roman" w:cs="Times New Roman"/>
          <w:color w:val="000000" w:themeColor="text1"/>
          <w:lang w:eastAsia="zh-CN"/>
        </w:rPr>
        <w:t xml:space="preserve">associated with </w:t>
      </w:r>
      <w:r w:rsidR="006A5BC4" w:rsidRPr="009D4085">
        <w:rPr>
          <w:rFonts w:ascii="Times New Roman" w:hAnsi="Times New Roman" w:cs="Times New Roman"/>
          <w:color w:val="000000" w:themeColor="text1"/>
          <w:lang w:eastAsia="zh-CN"/>
        </w:rPr>
        <w:t>population structures</w:t>
      </w:r>
      <w:r w:rsidR="00DD29A6" w:rsidRPr="009D4085">
        <w:rPr>
          <w:rFonts w:ascii="Times New Roman" w:hAnsi="Times New Roman" w:cs="Times New Roman"/>
          <w:color w:val="000000" w:themeColor="text1"/>
          <w:lang w:eastAsia="zh-CN"/>
        </w:rPr>
        <w:t xml:space="preserve"> </w:t>
      </w:r>
      <w:r w:rsidR="002564F9" w:rsidRPr="009D4085">
        <w:rPr>
          <w:rFonts w:ascii="Times New Roman" w:hAnsi="Times New Roman" w:cs="Times New Roman"/>
          <w:color w:val="000000" w:themeColor="text1"/>
          <w:lang w:eastAsia="zh-CN"/>
        </w:rPr>
        <w:t>(Figure 5C)</w:t>
      </w:r>
      <w:r w:rsidR="005914C1" w:rsidRPr="009D4085">
        <w:rPr>
          <w:rFonts w:ascii="Times New Roman" w:hAnsi="Times New Roman" w:cs="Times New Roman"/>
          <w:color w:val="000000" w:themeColor="text1"/>
          <w:lang w:eastAsia="zh-CN"/>
        </w:rPr>
        <w:t>.</w:t>
      </w:r>
      <w:r w:rsidR="003405D6" w:rsidRPr="009D4085">
        <w:rPr>
          <w:rFonts w:ascii="Times New Roman" w:hAnsi="Times New Roman" w:cs="Times New Roman"/>
          <w:color w:val="000000" w:themeColor="text1"/>
          <w:lang w:eastAsia="zh-CN"/>
        </w:rPr>
        <w:t xml:space="preserve"> </w:t>
      </w:r>
      <w:r w:rsidR="002F735D" w:rsidRPr="009D4085">
        <w:rPr>
          <w:rFonts w:ascii="Times New Roman" w:hAnsi="Times New Roman" w:cs="Times New Roman"/>
          <w:color w:val="000000" w:themeColor="text1"/>
          <w:lang w:eastAsia="zh-CN"/>
        </w:rPr>
        <w:t>Even though</w:t>
      </w:r>
      <w:r w:rsidR="0016311D" w:rsidRPr="009D4085">
        <w:rPr>
          <w:rFonts w:ascii="Times New Roman" w:hAnsi="Times New Roman" w:cs="Times New Roman"/>
          <w:color w:val="000000" w:themeColor="text1"/>
          <w:lang w:eastAsia="zh-CN"/>
        </w:rPr>
        <w:t xml:space="preserve"> these </w:t>
      </w:r>
      <w:proofErr w:type="spellStart"/>
      <w:r w:rsidR="004E6BF7" w:rsidRPr="009D4085">
        <w:rPr>
          <w:rFonts w:ascii="Times New Roman" w:hAnsi="Times New Roman" w:cs="Times New Roman"/>
          <w:color w:val="000000" w:themeColor="text1"/>
          <w:lang w:eastAsia="zh-CN"/>
        </w:rPr>
        <w:t>CpGs</w:t>
      </w:r>
      <w:proofErr w:type="spellEnd"/>
      <w:r w:rsidR="0016311D" w:rsidRPr="009D4085">
        <w:rPr>
          <w:rFonts w:ascii="Times New Roman" w:hAnsi="Times New Roman" w:cs="Times New Roman"/>
          <w:color w:val="000000" w:themeColor="text1"/>
          <w:lang w:eastAsia="zh-CN"/>
        </w:rPr>
        <w:t xml:space="preserve"> </w:t>
      </w:r>
      <w:r w:rsidR="002F735D" w:rsidRPr="009D4085">
        <w:rPr>
          <w:rFonts w:ascii="Times New Roman" w:hAnsi="Times New Roman" w:cs="Times New Roman"/>
          <w:color w:val="000000" w:themeColor="text1"/>
          <w:lang w:eastAsia="zh-CN"/>
        </w:rPr>
        <w:t xml:space="preserve">are </w:t>
      </w:r>
      <w:r w:rsidR="007303B3" w:rsidRPr="009D4085">
        <w:rPr>
          <w:rFonts w:ascii="Times New Roman" w:hAnsi="Times New Roman" w:cs="Times New Roman"/>
          <w:color w:val="000000" w:themeColor="text1"/>
          <w:lang w:eastAsia="zh-CN"/>
        </w:rPr>
        <w:t>in proximity to each other</w:t>
      </w:r>
      <w:r w:rsidR="0097310F" w:rsidRPr="009D4085">
        <w:rPr>
          <w:rFonts w:ascii="Times New Roman" w:hAnsi="Times New Roman" w:cs="Times New Roman"/>
          <w:color w:val="000000" w:themeColor="text1"/>
          <w:lang w:eastAsia="zh-CN"/>
        </w:rPr>
        <w:t xml:space="preserve">, </w:t>
      </w:r>
      <w:r w:rsidR="004E6BF7" w:rsidRPr="009D4085">
        <w:rPr>
          <w:rFonts w:ascii="Times New Roman" w:hAnsi="Times New Roman" w:cs="Times New Roman"/>
          <w:color w:val="000000" w:themeColor="text1"/>
          <w:lang w:eastAsia="zh-CN"/>
        </w:rPr>
        <w:t xml:space="preserve">the </w:t>
      </w:r>
      <w:r w:rsidR="004E6BF7" w:rsidRPr="009D4085">
        <w:rPr>
          <w:rFonts w:ascii="Times New Roman" w:hAnsi="Times New Roman" w:cs="Times New Roman"/>
          <w:color w:val="000000" w:themeColor="text1"/>
          <w:lang w:eastAsia="zh-CN"/>
        </w:rPr>
        <w:lastRenderedPageBreak/>
        <w:t xml:space="preserve">relationships among </w:t>
      </w:r>
      <w:r w:rsidR="00FE2A2F" w:rsidRPr="009D4085">
        <w:rPr>
          <w:rFonts w:ascii="Times New Roman" w:hAnsi="Times New Roman" w:cs="Times New Roman"/>
          <w:color w:val="000000" w:themeColor="text1"/>
          <w:lang w:eastAsia="zh-CN"/>
        </w:rPr>
        <w:t>them are largely unknown</w:t>
      </w:r>
      <w:r w:rsidR="00FA3969" w:rsidRPr="009D4085">
        <w:rPr>
          <w:rFonts w:ascii="Times New Roman" w:hAnsi="Times New Roman" w:cs="Times New Roman"/>
          <w:color w:val="000000" w:themeColor="text1"/>
          <w:lang w:eastAsia="zh-CN"/>
        </w:rPr>
        <w:t xml:space="preserve">, </w:t>
      </w:r>
      <w:r w:rsidR="00044E08" w:rsidRPr="00BE1543">
        <w:rPr>
          <w:rFonts w:ascii="Times New Roman" w:hAnsi="Times New Roman" w:cs="Times New Roman"/>
          <w:color w:val="000000" w:themeColor="text1"/>
          <w:highlight w:val="yellow"/>
        </w:rPr>
        <w:t xml:space="preserve">therefore </w:t>
      </w:r>
      <w:r w:rsidR="003C43D8" w:rsidRPr="00BE1543">
        <w:rPr>
          <w:rFonts w:ascii="Times New Roman" w:hAnsi="Times New Roman" w:cs="Times New Roman"/>
          <w:color w:val="000000" w:themeColor="text1"/>
          <w:highlight w:val="yellow"/>
        </w:rPr>
        <w:t xml:space="preserve">it is hard to </w:t>
      </w:r>
      <w:r w:rsidR="00B67040" w:rsidRPr="00BE1543">
        <w:rPr>
          <w:rFonts w:ascii="Times New Roman" w:hAnsi="Times New Roman" w:cs="Times New Roman"/>
          <w:color w:val="000000" w:themeColor="text1"/>
          <w:highlight w:val="yellow"/>
        </w:rPr>
        <w:t>isolate</w:t>
      </w:r>
      <w:r w:rsidR="00B233F6" w:rsidRPr="00BE1543">
        <w:rPr>
          <w:rFonts w:ascii="Times New Roman" w:hAnsi="Times New Roman" w:cs="Times New Roman"/>
          <w:color w:val="000000" w:themeColor="text1"/>
          <w:highlight w:val="yellow"/>
        </w:rPr>
        <w:t xml:space="preserve"> </w:t>
      </w:r>
      <w:r w:rsidR="002237C2" w:rsidRPr="00BE1543">
        <w:rPr>
          <w:rFonts w:ascii="Times New Roman" w:hAnsi="Times New Roman" w:cs="Times New Roman"/>
          <w:color w:val="000000" w:themeColor="text1"/>
          <w:highlight w:val="yellow"/>
        </w:rPr>
        <w:t xml:space="preserve">most important </w:t>
      </w:r>
      <w:proofErr w:type="spellStart"/>
      <w:r w:rsidR="002237C2" w:rsidRPr="00BE1543">
        <w:rPr>
          <w:rFonts w:ascii="Times New Roman" w:hAnsi="Times New Roman" w:cs="Times New Roman"/>
          <w:color w:val="000000" w:themeColor="text1"/>
          <w:highlight w:val="yellow"/>
        </w:rPr>
        <w:t>CpG</w:t>
      </w:r>
      <w:proofErr w:type="spellEnd"/>
      <w:r w:rsidR="002237C2" w:rsidRPr="00BE1543">
        <w:rPr>
          <w:rFonts w:ascii="Times New Roman" w:hAnsi="Times New Roman" w:cs="Times New Roman"/>
          <w:color w:val="000000" w:themeColor="text1"/>
          <w:highlight w:val="yellow"/>
        </w:rPr>
        <w:t xml:space="preserve"> site</w:t>
      </w:r>
      <w:r w:rsidR="004F2151" w:rsidRPr="00BE1543">
        <w:rPr>
          <w:rFonts w:ascii="Times New Roman" w:hAnsi="Times New Roman" w:cs="Times New Roman"/>
          <w:color w:val="000000" w:themeColor="text1"/>
          <w:highlight w:val="yellow"/>
        </w:rPr>
        <w:t xml:space="preserve"> associated with </w:t>
      </w:r>
      <w:r w:rsidR="007D7AC8" w:rsidRPr="00BE1543">
        <w:rPr>
          <w:rFonts w:ascii="Times New Roman" w:hAnsi="Times New Roman" w:cs="Times New Roman"/>
          <w:color w:val="000000" w:themeColor="text1"/>
          <w:highlight w:val="yellow"/>
        </w:rPr>
        <w:t xml:space="preserve">the </w:t>
      </w:r>
      <w:r w:rsidR="00B0592E" w:rsidRPr="00BE1543">
        <w:rPr>
          <w:rFonts w:ascii="Times New Roman" w:hAnsi="Times New Roman" w:cs="Times New Roman"/>
          <w:color w:val="000000" w:themeColor="text1"/>
          <w:highlight w:val="yellow"/>
        </w:rPr>
        <w:t>phen</w:t>
      </w:r>
      <w:r w:rsidR="007C5D54" w:rsidRPr="00BE1543">
        <w:rPr>
          <w:rFonts w:ascii="Times New Roman" w:hAnsi="Times New Roman" w:cs="Times New Roman"/>
          <w:color w:val="000000" w:themeColor="text1"/>
          <w:highlight w:val="yellow"/>
        </w:rPr>
        <w:t>otype</w:t>
      </w:r>
      <w:r w:rsidR="007303B3" w:rsidRPr="00BE1543">
        <w:rPr>
          <w:rFonts w:ascii="Times New Roman" w:hAnsi="Times New Roman" w:cs="Times New Roman"/>
          <w:color w:val="000000" w:themeColor="text1"/>
          <w:highlight w:val="yellow"/>
        </w:rPr>
        <w:t xml:space="preserve"> of interest</w:t>
      </w:r>
      <w:r w:rsidR="00FE2A2F" w:rsidRPr="00BE1543">
        <w:rPr>
          <w:rFonts w:ascii="Times New Roman" w:hAnsi="Times New Roman" w:cs="Times New Roman"/>
          <w:color w:val="000000" w:themeColor="text1"/>
          <w:highlight w:val="yellow"/>
          <w:lang w:eastAsia="zh-CN"/>
        </w:rPr>
        <w:t xml:space="preserve">. </w:t>
      </w:r>
      <w:r w:rsidR="00F932A7" w:rsidRPr="00BE1543">
        <w:rPr>
          <w:rFonts w:ascii="Times New Roman" w:hAnsi="Times New Roman" w:cs="Times New Roman"/>
          <w:color w:val="000000" w:themeColor="text1"/>
          <w:highlight w:val="yellow"/>
          <w:lang w:eastAsia="zh-CN"/>
        </w:rPr>
        <w:t>Never</w:t>
      </w:r>
      <w:r w:rsidR="009E4F9C" w:rsidRPr="00BE1543">
        <w:rPr>
          <w:rFonts w:ascii="Times New Roman" w:hAnsi="Times New Roman" w:cs="Times New Roman"/>
          <w:color w:val="000000" w:themeColor="text1"/>
          <w:highlight w:val="yellow"/>
          <w:lang w:eastAsia="zh-CN"/>
        </w:rPr>
        <w:t>the</w:t>
      </w:r>
      <w:r w:rsidR="00F932A7" w:rsidRPr="00BE1543">
        <w:rPr>
          <w:rFonts w:ascii="Times New Roman" w:hAnsi="Times New Roman" w:cs="Times New Roman"/>
          <w:color w:val="000000" w:themeColor="text1"/>
          <w:highlight w:val="yellow"/>
          <w:lang w:eastAsia="zh-CN"/>
        </w:rPr>
        <w:t>le</w:t>
      </w:r>
      <w:r w:rsidR="009E4F9C" w:rsidRPr="00BE1543">
        <w:rPr>
          <w:rFonts w:ascii="Times New Roman" w:hAnsi="Times New Roman" w:cs="Times New Roman"/>
          <w:color w:val="000000" w:themeColor="text1"/>
          <w:highlight w:val="yellow"/>
          <w:lang w:eastAsia="zh-CN"/>
        </w:rPr>
        <w:t xml:space="preserve">ss, </w:t>
      </w:r>
      <w:r w:rsidR="00142AF8" w:rsidRPr="00BE1543">
        <w:rPr>
          <w:rFonts w:ascii="Times New Roman" w:hAnsi="Times New Roman" w:cs="Times New Roman"/>
          <w:color w:val="000000" w:themeColor="text1"/>
          <w:highlight w:val="yellow"/>
          <w:lang w:eastAsia="zh-CN"/>
        </w:rPr>
        <w:t xml:space="preserve">MHB </w:t>
      </w:r>
      <w:r w:rsidR="00742F8B" w:rsidRPr="00BE1543">
        <w:rPr>
          <w:rFonts w:ascii="Times New Roman" w:hAnsi="Times New Roman" w:cs="Times New Roman"/>
          <w:color w:val="000000" w:themeColor="text1"/>
          <w:highlight w:val="yellow"/>
          <w:lang w:eastAsia="zh-CN"/>
        </w:rPr>
        <w:t xml:space="preserve">combined with </w:t>
      </w:r>
      <w:proofErr w:type="spellStart"/>
      <w:r w:rsidR="0058031E" w:rsidRPr="00BE1543">
        <w:rPr>
          <w:rFonts w:ascii="Times New Roman" w:hAnsi="Times New Roman" w:cs="Times New Roman"/>
          <w:color w:val="000000" w:themeColor="text1"/>
          <w:highlight w:val="yellow"/>
          <w:lang w:eastAsia="zh-CN"/>
        </w:rPr>
        <w:t>CpG</w:t>
      </w:r>
      <w:proofErr w:type="spellEnd"/>
      <w:r w:rsidR="0058031E" w:rsidRPr="00BE1543">
        <w:rPr>
          <w:rFonts w:ascii="Times New Roman" w:hAnsi="Times New Roman" w:cs="Times New Roman"/>
          <w:color w:val="000000" w:themeColor="text1"/>
          <w:highlight w:val="yellow"/>
          <w:lang w:eastAsia="zh-CN"/>
        </w:rPr>
        <w:t xml:space="preserve"> annotation information</w:t>
      </w:r>
      <w:r w:rsidR="00142AF8" w:rsidRPr="00BE1543">
        <w:rPr>
          <w:rFonts w:ascii="Times New Roman" w:hAnsi="Times New Roman" w:cs="Times New Roman"/>
          <w:color w:val="000000" w:themeColor="text1"/>
          <w:highlight w:val="yellow"/>
          <w:lang w:eastAsia="zh-CN"/>
        </w:rPr>
        <w:t xml:space="preserve"> provide</w:t>
      </w:r>
      <w:r w:rsidR="00BF1994" w:rsidRPr="00BE1543">
        <w:rPr>
          <w:rFonts w:ascii="Times New Roman" w:hAnsi="Times New Roman" w:cs="Times New Roman"/>
          <w:color w:val="000000" w:themeColor="text1"/>
          <w:highlight w:val="yellow"/>
          <w:lang w:eastAsia="zh-CN"/>
        </w:rPr>
        <w:t>s</w:t>
      </w:r>
      <w:r w:rsidR="00142AF8" w:rsidRPr="00BE1543">
        <w:rPr>
          <w:rFonts w:ascii="Times New Roman" w:hAnsi="Times New Roman" w:cs="Times New Roman"/>
          <w:color w:val="000000" w:themeColor="text1"/>
          <w:highlight w:val="yellow"/>
          <w:lang w:eastAsia="zh-CN"/>
        </w:rPr>
        <w:t xml:space="preserve"> </w:t>
      </w:r>
      <w:r w:rsidR="00375DA6" w:rsidRPr="00BE1543">
        <w:rPr>
          <w:rFonts w:ascii="Times New Roman" w:hAnsi="Times New Roman" w:cs="Times New Roman"/>
          <w:color w:val="000000" w:themeColor="text1"/>
          <w:highlight w:val="yellow"/>
          <w:lang w:eastAsia="zh-CN"/>
        </w:rPr>
        <w:t>a considerable</w:t>
      </w:r>
      <w:r w:rsidR="00AD3ADE" w:rsidRPr="00BE1543">
        <w:rPr>
          <w:rFonts w:ascii="Times New Roman" w:hAnsi="Times New Roman" w:cs="Times New Roman"/>
          <w:color w:val="000000" w:themeColor="text1"/>
          <w:highlight w:val="yellow"/>
          <w:lang w:eastAsia="zh-CN"/>
        </w:rPr>
        <w:t xml:space="preserve"> </w:t>
      </w:r>
      <w:r w:rsidR="006A2D99" w:rsidRPr="00BE1543">
        <w:rPr>
          <w:rFonts w:ascii="Times New Roman" w:hAnsi="Times New Roman" w:cs="Times New Roman"/>
          <w:color w:val="000000" w:themeColor="text1"/>
          <w:highlight w:val="yellow"/>
          <w:lang w:eastAsia="zh-CN"/>
        </w:rPr>
        <w:t>advantage for selecting</w:t>
      </w:r>
      <w:r w:rsidR="00852E95" w:rsidRPr="00BE1543">
        <w:rPr>
          <w:rFonts w:ascii="Times New Roman" w:hAnsi="Times New Roman" w:cs="Times New Roman"/>
          <w:color w:val="000000" w:themeColor="text1"/>
          <w:highlight w:val="yellow"/>
          <w:lang w:eastAsia="zh-CN"/>
        </w:rPr>
        <w:t xml:space="preserve"> </w:t>
      </w:r>
      <w:proofErr w:type="spellStart"/>
      <w:r w:rsidR="00A10BFC" w:rsidRPr="00BE1543">
        <w:rPr>
          <w:rFonts w:ascii="Times New Roman" w:hAnsi="Times New Roman" w:cs="Times New Roman"/>
          <w:color w:val="000000" w:themeColor="text1"/>
          <w:highlight w:val="yellow"/>
          <w:lang w:eastAsia="zh-CN"/>
        </w:rPr>
        <w:t>CpG</w:t>
      </w:r>
      <w:proofErr w:type="spellEnd"/>
      <w:r w:rsidR="00A10BFC" w:rsidRPr="00BE1543">
        <w:rPr>
          <w:rFonts w:ascii="Times New Roman" w:hAnsi="Times New Roman" w:cs="Times New Roman"/>
          <w:color w:val="000000" w:themeColor="text1"/>
          <w:highlight w:val="yellow"/>
          <w:lang w:eastAsia="zh-CN"/>
        </w:rPr>
        <w:t xml:space="preserve"> biomarkers</w:t>
      </w:r>
      <w:r w:rsidR="00A3272E" w:rsidRPr="00BE1543">
        <w:rPr>
          <w:rFonts w:ascii="Times New Roman" w:hAnsi="Times New Roman" w:cs="Times New Roman"/>
          <w:color w:val="000000" w:themeColor="text1"/>
          <w:highlight w:val="yellow"/>
          <w:lang w:eastAsia="zh-CN"/>
        </w:rPr>
        <w:t xml:space="preserve"> in</w:t>
      </w:r>
      <w:r w:rsidR="0082219F" w:rsidRPr="00BE1543">
        <w:rPr>
          <w:rFonts w:ascii="Times New Roman" w:hAnsi="Times New Roman" w:cs="Times New Roman"/>
          <w:color w:val="000000" w:themeColor="text1"/>
          <w:highlight w:val="yellow"/>
          <w:lang w:eastAsia="zh-CN"/>
        </w:rPr>
        <w:t xml:space="preserve"> population-based studies</w:t>
      </w:r>
      <w:r w:rsidR="00A3272E" w:rsidRPr="00BE1543">
        <w:rPr>
          <w:rFonts w:ascii="Times New Roman" w:hAnsi="Times New Roman" w:cs="Times New Roman"/>
          <w:color w:val="000000" w:themeColor="text1"/>
          <w:highlight w:val="yellow"/>
          <w:lang w:eastAsia="zh-CN"/>
        </w:rPr>
        <w:t>.</w:t>
      </w:r>
      <w:r w:rsidR="00A3272E" w:rsidRPr="009D4085">
        <w:rPr>
          <w:rFonts w:ascii="Times New Roman" w:hAnsi="Times New Roman" w:cs="Times New Roman"/>
          <w:color w:val="000000" w:themeColor="text1"/>
          <w:lang w:eastAsia="zh-CN"/>
        </w:rPr>
        <w:t xml:space="preserve"> </w:t>
      </w:r>
    </w:p>
    <w:p w14:paraId="196EC8C2" w14:textId="062219AE" w:rsidR="004D04B0" w:rsidRPr="009D4085" w:rsidRDefault="008D3581" w:rsidP="009D4085">
      <w:pPr>
        <w:spacing w:after="120" w:line="480" w:lineRule="auto"/>
        <w:ind w:firstLine="288"/>
        <w:jc w:val="both"/>
        <w:rPr>
          <w:rFonts w:ascii="Times New Roman" w:eastAsia="Times New Roman" w:hAnsi="Times New Roman" w:cs="Times New Roman"/>
          <w:color w:val="000000" w:themeColor="text1"/>
          <w:lang w:eastAsia="zh-CN"/>
        </w:rPr>
      </w:pPr>
      <w:r>
        <w:rPr>
          <w:rFonts w:ascii="Times New Roman" w:hAnsi="Times New Roman" w:cs="Times New Roman"/>
          <w:color w:val="000000" w:themeColor="text1"/>
          <w:lang w:eastAsia="zh-CN"/>
        </w:rPr>
        <w:t xml:space="preserve">While we were successful in identifying MHB signatures unique to European and African populations, </w:t>
      </w:r>
      <w:r w:rsidR="00842CBE" w:rsidRPr="009D4085">
        <w:rPr>
          <w:rFonts w:ascii="Times New Roman" w:hAnsi="Times New Roman" w:cs="Times New Roman"/>
          <w:color w:val="000000" w:themeColor="text1"/>
          <w:lang w:eastAsia="zh-CN"/>
        </w:rPr>
        <w:t xml:space="preserve">we could not </w:t>
      </w:r>
      <w:r w:rsidR="004D5EAE">
        <w:rPr>
          <w:rFonts w:ascii="Times New Roman" w:hAnsi="Times New Roman" w:cs="Times New Roman"/>
          <w:color w:val="000000" w:themeColor="text1"/>
          <w:lang w:eastAsia="zh-CN"/>
        </w:rPr>
        <w:t>obtain</w:t>
      </w:r>
      <w:r w:rsidR="004D5EAE" w:rsidRPr="009D4085">
        <w:rPr>
          <w:rFonts w:ascii="Times New Roman" w:hAnsi="Times New Roman" w:cs="Times New Roman"/>
          <w:color w:val="000000" w:themeColor="text1"/>
          <w:lang w:eastAsia="zh-CN"/>
        </w:rPr>
        <w:t xml:space="preserve"> </w:t>
      </w:r>
      <w:r w:rsidR="00761986" w:rsidRPr="009D4085">
        <w:rPr>
          <w:rFonts w:ascii="Times New Roman" w:hAnsi="Times New Roman" w:cs="Times New Roman"/>
          <w:color w:val="000000" w:themeColor="text1"/>
          <w:lang w:eastAsia="zh-CN"/>
        </w:rPr>
        <w:t>detailed methylation maps of European and African population</w:t>
      </w:r>
      <w:r w:rsidR="00E721C6">
        <w:rPr>
          <w:rFonts w:ascii="Times New Roman" w:hAnsi="Times New Roman" w:cs="Times New Roman"/>
          <w:color w:val="000000" w:themeColor="text1"/>
          <w:lang w:eastAsia="zh-CN"/>
        </w:rPr>
        <w:t>s</w:t>
      </w:r>
      <w:r w:rsidR="00747767" w:rsidRPr="009D4085">
        <w:rPr>
          <w:rFonts w:ascii="Times New Roman" w:hAnsi="Times New Roman" w:cs="Times New Roman"/>
          <w:color w:val="000000" w:themeColor="text1"/>
          <w:lang w:eastAsia="zh-CN"/>
        </w:rPr>
        <w:t xml:space="preserve"> </w:t>
      </w:r>
      <w:r w:rsidR="007303B3" w:rsidRPr="009D4085">
        <w:rPr>
          <w:rFonts w:ascii="Times New Roman" w:hAnsi="Times New Roman" w:cs="Times New Roman"/>
          <w:color w:val="000000" w:themeColor="text1"/>
          <w:lang w:eastAsia="zh-CN"/>
        </w:rPr>
        <w:t xml:space="preserve">or an </w:t>
      </w:r>
      <w:r w:rsidR="00C94D40" w:rsidRPr="009D4085">
        <w:rPr>
          <w:rFonts w:ascii="Times New Roman" w:hAnsi="Times New Roman" w:cs="Times New Roman"/>
          <w:color w:val="000000" w:themeColor="text1"/>
          <w:lang w:eastAsia="zh-CN"/>
        </w:rPr>
        <w:t>accurate estimat</w:t>
      </w:r>
      <w:r w:rsidR="00A85DCF">
        <w:rPr>
          <w:rFonts w:ascii="Times New Roman" w:hAnsi="Times New Roman" w:cs="Times New Roman"/>
          <w:color w:val="000000" w:themeColor="text1"/>
          <w:lang w:eastAsia="zh-CN"/>
        </w:rPr>
        <w:t>e</w:t>
      </w:r>
      <w:r w:rsidR="00C94D40" w:rsidRPr="009D4085">
        <w:rPr>
          <w:rFonts w:ascii="Times New Roman" w:hAnsi="Times New Roman" w:cs="Times New Roman"/>
          <w:color w:val="000000" w:themeColor="text1"/>
          <w:lang w:eastAsia="zh-CN"/>
        </w:rPr>
        <w:t xml:space="preserve"> </w:t>
      </w:r>
      <w:r w:rsidR="008D076B" w:rsidRPr="009D4085">
        <w:rPr>
          <w:rFonts w:ascii="Times New Roman" w:hAnsi="Times New Roman" w:cs="Times New Roman"/>
          <w:color w:val="000000" w:themeColor="text1"/>
          <w:lang w:eastAsia="zh-CN"/>
        </w:rPr>
        <w:t>of</w:t>
      </w:r>
      <w:r w:rsidR="00DC0CBD" w:rsidRPr="009D4085">
        <w:rPr>
          <w:rFonts w:ascii="Times New Roman" w:hAnsi="Times New Roman" w:cs="Times New Roman"/>
          <w:color w:val="000000" w:themeColor="text1"/>
          <w:lang w:eastAsia="zh-CN"/>
        </w:rPr>
        <w:t xml:space="preserve"> </w:t>
      </w:r>
      <w:r w:rsidR="007303B3" w:rsidRPr="009D4085">
        <w:rPr>
          <w:rFonts w:ascii="Times New Roman" w:hAnsi="Times New Roman" w:cs="Times New Roman"/>
          <w:color w:val="000000" w:themeColor="text1"/>
          <w:lang w:eastAsia="zh-CN"/>
        </w:rPr>
        <w:t xml:space="preserve">the </w:t>
      </w:r>
      <w:r w:rsidR="00DD7B1E" w:rsidRPr="009D4085">
        <w:rPr>
          <w:rFonts w:ascii="Times New Roman" w:hAnsi="Times New Roman" w:cs="Times New Roman"/>
          <w:color w:val="000000" w:themeColor="text1"/>
          <w:lang w:eastAsia="zh-CN"/>
        </w:rPr>
        <w:t xml:space="preserve">genetic </w:t>
      </w:r>
      <w:r w:rsidR="00D86CA3" w:rsidRPr="009D4085">
        <w:rPr>
          <w:rFonts w:ascii="Times New Roman" w:hAnsi="Times New Roman" w:cs="Times New Roman"/>
          <w:color w:val="000000" w:themeColor="text1"/>
          <w:lang w:eastAsia="zh-CN"/>
        </w:rPr>
        <w:t>and environment</w:t>
      </w:r>
      <w:r w:rsidR="005D37BD" w:rsidRPr="009D4085">
        <w:rPr>
          <w:rFonts w:ascii="Times New Roman" w:hAnsi="Times New Roman" w:cs="Times New Roman"/>
          <w:color w:val="000000" w:themeColor="text1"/>
          <w:lang w:eastAsia="zh-CN"/>
        </w:rPr>
        <w:t>al</w:t>
      </w:r>
      <w:r w:rsidR="00D86CA3" w:rsidRPr="009D4085">
        <w:rPr>
          <w:rFonts w:ascii="Times New Roman" w:hAnsi="Times New Roman" w:cs="Times New Roman"/>
          <w:color w:val="000000" w:themeColor="text1"/>
          <w:lang w:eastAsia="zh-CN"/>
        </w:rPr>
        <w:t xml:space="preserve"> </w:t>
      </w:r>
      <w:r w:rsidR="007303B3" w:rsidRPr="009D4085">
        <w:rPr>
          <w:rFonts w:ascii="Times New Roman" w:hAnsi="Times New Roman" w:cs="Times New Roman"/>
          <w:color w:val="000000" w:themeColor="text1"/>
          <w:lang w:eastAsia="zh-CN"/>
        </w:rPr>
        <w:t>effect</w:t>
      </w:r>
      <w:r w:rsidR="008245EF">
        <w:rPr>
          <w:rFonts w:ascii="Times New Roman" w:hAnsi="Times New Roman" w:cs="Times New Roman"/>
          <w:color w:val="000000" w:themeColor="text1"/>
          <w:lang w:eastAsia="zh-CN"/>
        </w:rPr>
        <w:t>s</w:t>
      </w:r>
      <w:r w:rsidR="007303B3" w:rsidRPr="009D4085">
        <w:rPr>
          <w:rFonts w:ascii="Times New Roman" w:hAnsi="Times New Roman" w:cs="Times New Roman"/>
          <w:color w:val="000000" w:themeColor="text1"/>
          <w:lang w:eastAsia="zh-CN"/>
        </w:rPr>
        <w:t xml:space="preserve"> on</w:t>
      </w:r>
      <w:r w:rsidR="00A40A5A" w:rsidRPr="009D4085">
        <w:rPr>
          <w:rFonts w:ascii="Times New Roman" w:hAnsi="Times New Roman" w:cs="Times New Roman"/>
          <w:color w:val="000000" w:themeColor="text1"/>
          <w:lang w:eastAsia="zh-CN"/>
        </w:rPr>
        <w:t xml:space="preserve"> MHB</w:t>
      </w:r>
      <w:r w:rsidR="008B04E6" w:rsidRPr="009D4085">
        <w:rPr>
          <w:rFonts w:ascii="Times New Roman" w:hAnsi="Times New Roman" w:cs="Times New Roman"/>
          <w:color w:val="000000" w:themeColor="text1"/>
          <w:lang w:eastAsia="zh-CN"/>
        </w:rPr>
        <w:t xml:space="preserve"> methylation </w:t>
      </w:r>
      <w:r w:rsidR="000558B5" w:rsidRPr="009D4085">
        <w:rPr>
          <w:rFonts w:ascii="Times New Roman" w:hAnsi="Times New Roman" w:cs="Times New Roman"/>
          <w:color w:val="000000" w:themeColor="text1"/>
          <w:lang w:eastAsia="zh-CN"/>
        </w:rPr>
        <w:t>divergence</w:t>
      </w:r>
      <w:r w:rsidR="00DE0EEF">
        <w:rPr>
          <w:rFonts w:ascii="Times New Roman" w:hAnsi="Times New Roman" w:cs="Times New Roman"/>
          <w:color w:val="000000" w:themeColor="text1"/>
          <w:lang w:eastAsia="zh-CN"/>
        </w:rPr>
        <w:t xml:space="preserve"> due to </w:t>
      </w:r>
      <w:r w:rsidR="00DE0EEF" w:rsidRPr="009D4085">
        <w:rPr>
          <w:rFonts w:ascii="Times New Roman" w:hAnsi="Times New Roman" w:cs="Times New Roman"/>
          <w:color w:val="000000" w:themeColor="text1"/>
          <w:lang w:eastAsia="zh-CN"/>
        </w:rPr>
        <w:t>the limited sample size</w:t>
      </w:r>
      <w:r w:rsidR="00761986" w:rsidRPr="009D4085">
        <w:rPr>
          <w:rFonts w:ascii="Times New Roman" w:hAnsi="Times New Roman" w:cs="Times New Roman"/>
          <w:color w:val="000000" w:themeColor="text1"/>
          <w:lang w:eastAsia="zh-CN"/>
        </w:rPr>
        <w:t xml:space="preserve">. </w:t>
      </w:r>
      <w:r w:rsidR="00D166EC" w:rsidRPr="009D4085">
        <w:rPr>
          <w:rFonts w:ascii="Times New Roman" w:hAnsi="Times New Roman" w:cs="Times New Roman"/>
          <w:color w:val="000000" w:themeColor="text1"/>
          <w:lang w:eastAsia="zh-CN"/>
        </w:rPr>
        <w:t xml:space="preserve">Furthermore, </w:t>
      </w:r>
      <w:r w:rsidR="00590A23" w:rsidRPr="009D4085">
        <w:rPr>
          <w:rFonts w:ascii="Times New Roman" w:hAnsi="Times New Roman" w:cs="Times New Roman"/>
          <w:color w:val="000000" w:themeColor="text1"/>
          <w:lang w:eastAsia="zh-CN"/>
        </w:rPr>
        <w:t xml:space="preserve">although </w:t>
      </w:r>
      <w:r w:rsidR="00614185" w:rsidRPr="009D4085">
        <w:rPr>
          <w:rFonts w:ascii="Times New Roman" w:hAnsi="Times New Roman" w:cs="Times New Roman"/>
          <w:color w:val="000000" w:themeColor="text1"/>
          <w:lang w:eastAsia="zh-CN"/>
        </w:rPr>
        <w:t>some</w:t>
      </w:r>
      <w:r w:rsidR="00EA36A9" w:rsidRPr="009D4085">
        <w:rPr>
          <w:rFonts w:ascii="Times New Roman" w:hAnsi="Times New Roman" w:cs="Times New Roman"/>
          <w:color w:val="000000" w:themeColor="text1"/>
          <w:lang w:eastAsia="zh-CN"/>
        </w:rPr>
        <w:t xml:space="preserve"> studies </w:t>
      </w:r>
      <w:r w:rsidR="00614185" w:rsidRPr="009D4085">
        <w:rPr>
          <w:rFonts w:ascii="Times New Roman" w:hAnsi="Times New Roman" w:cs="Times New Roman"/>
          <w:color w:val="000000" w:themeColor="text1"/>
          <w:lang w:eastAsia="zh-CN"/>
        </w:rPr>
        <w:t xml:space="preserve">suggested </w:t>
      </w:r>
      <w:r w:rsidR="00EA36A9" w:rsidRPr="009D4085">
        <w:rPr>
          <w:rFonts w:ascii="Times New Roman" w:hAnsi="Times New Roman" w:cs="Times New Roman"/>
          <w:color w:val="000000" w:themeColor="text1"/>
          <w:lang w:eastAsia="zh-CN"/>
        </w:rPr>
        <w:t xml:space="preserve">that </w:t>
      </w:r>
      <w:proofErr w:type="spellStart"/>
      <w:r w:rsidR="00B61A5A">
        <w:rPr>
          <w:rFonts w:ascii="Times New Roman" w:hAnsi="Times New Roman" w:cs="Times New Roman"/>
          <w:color w:val="000000" w:themeColor="text1"/>
          <w:lang w:eastAsia="zh-CN"/>
        </w:rPr>
        <w:t>DNAm</w:t>
      </w:r>
      <w:proofErr w:type="spellEnd"/>
      <w:r w:rsidR="00590A23" w:rsidRPr="009D4085">
        <w:rPr>
          <w:rFonts w:ascii="Times New Roman" w:hAnsi="Times New Roman" w:cs="Times New Roman"/>
          <w:color w:val="000000" w:themeColor="text1"/>
          <w:lang w:eastAsia="zh-CN"/>
        </w:rPr>
        <w:t xml:space="preserve"> </w:t>
      </w:r>
      <w:r w:rsidR="00E66AA4">
        <w:rPr>
          <w:rFonts w:ascii="Times New Roman" w:hAnsi="Times New Roman" w:cs="Times New Roman"/>
          <w:color w:val="000000" w:themeColor="text1"/>
          <w:lang w:eastAsia="zh-CN"/>
        </w:rPr>
        <w:t>is</w:t>
      </w:r>
      <w:r w:rsidR="00E66AA4" w:rsidRPr="009D4085">
        <w:rPr>
          <w:rFonts w:ascii="Times New Roman" w:hAnsi="Times New Roman" w:cs="Times New Roman"/>
          <w:color w:val="000000" w:themeColor="text1"/>
          <w:lang w:eastAsia="zh-CN"/>
        </w:rPr>
        <w:t xml:space="preserve"> </w:t>
      </w:r>
      <w:r w:rsidR="0016553A" w:rsidRPr="009D4085">
        <w:rPr>
          <w:rFonts w:ascii="Times New Roman" w:hAnsi="Times New Roman" w:cs="Times New Roman"/>
          <w:color w:val="000000" w:themeColor="text1"/>
          <w:lang w:eastAsia="zh-CN"/>
        </w:rPr>
        <w:t>highly</w:t>
      </w:r>
      <w:r w:rsidR="0061615E" w:rsidRPr="009D4085">
        <w:rPr>
          <w:rFonts w:ascii="Times New Roman" w:hAnsi="Times New Roman" w:cs="Times New Roman"/>
          <w:color w:val="000000" w:themeColor="text1"/>
          <w:lang w:eastAsia="zh-CN"/>
        </w:rPr>
        <w:t xml:space="preserve"> </w:t>
      </w:r>
      <w:r w:rsidR="00A95149" w:rsidRPr="009D4085">
        <w:rPr>
          <w:rFonts w:ascii="Times New Roman" w:hAnsi="Times New Roman" w:cs="Times New Roman"/>
          <w:color w:val="000000" w:themeColor="text1"/>
          <w:lang w:eastAsia="zh-CN"/>
        </w:rPr>
        <w:t>correlated with</w:t>
      </w:r>
      <w:r w:rsidR="00590A23" w:rsidRPr="009D4085">
        <w:rPr>
          <w:rFonts w:ascii="Times New Roman" w:hAnsi="Times New Roman" w:cs="Times New Roman"/>
          <w:color w:val="000000" w:themeColor="text1"/>
          <w:lang w:eastAsia="zh-CN"/>
        </w:rPr>
        <w:t xml:space="preserve"> gene expression</w:t>
      </w:r>
      <w:r w:rsidR="009B3D0B" w:rsidRPr="009D4085">
        <w:rPr>
          <w:rFonts w:ascii="Times New Roman" w:hAnsi="Times New Roman" w:cs="Times New Roman"/>
          <w:color w:val="000000" w:themeColor="text1"/>
          <w:lang w:eastAsia="zh-CN"/>
        </w:rPr>
        <w:t xml:space="preserve"> </w:t>
      </w:r>
      <w:r w:rsidR="0031178D" w:rsidRPr="009D4085">
        <w:rPr>
          <w:rFonts w:ascii="Times New Roman" w:hAnsi="Times New Roman" w:cs="Times New Roman"/>
          <w:color w:val="000000" w:themeColor="text1"/>
          <w:lang w:eastAsia="zh-CN"/>
        </w:rPr>
        <w:fldChar w:fldCharType="begin" w:fldLock="1"/>
      </w:r>
      <w:r w:rsidR="00460A85" w:rsidRPr="009D4085">
        <w:rPr>
          <w:rFonts w:ascii="Times New Roman" w:hAnsi="Times New Roman" w:cs="Times New Roman"/>
          <w:color w:val="000000" w:themeColor="text1"/>
          <w:lang w:eastAsia="zh-CN"/>
        </w:rPr>
        <w:instrText>ADDIN CSL_CITATION { "citationItems" : [ { "id" : "ITEM-1", "itemData" : { "DOI" : "10.7554/eLife.00523", "ISBN" : "2050-084X; 2050-084X", "ISSN" : "2050084X", "PMID" : "23755361", "abstract" : "DNA methylation is an essential epigenetic mark whose role in gene regulation and its dependency on genomic sequence and environment are not fully understood. In this study we provide novel insights into the mechanistic relationships between genetic variation, DNA methylation and transcriptome sequencing data in three different cell-types of the GenCord human population cohort. We find that the association between DNA methylation and gene expression variation among individuals are likely due to different mechanisms from those establishing methylation-expression patterns during differentiation. Furthermore, cell-type differential DNA methylation may delineate a platform in which local inter-individual changes may respond to or act in gene regulation. We show that unlike genetic regulatory variation, DNA methylation alone does not significantly drive allele specific expression. Finally, inferred mechanistic relationships using genetic variation as well as correlations with TF abundance reveal both a passive and active role of DNA methylation to regulatory interactions influencing gene expression. DOI:http://dx.doi.org/10.7554/eLife.00523.001.", "author" : [ { "dropping-particle" : "", "family" : "Gutierrez-Arcelus", "given" : "Maria", "non-dropping-particle" : "", "parse-names" : false, "suffix" : "" }, { "dropping-particle" : "", "family" : "Lappalainen", "given" : "Tuuli", "non-dropping-particle" : "", "parse-names" : false, "suffix" : "" }, { "dropping-particle" : "", "family" : "Montgomery", "given" : "Stephen B.", "non-dropping-particle" : "", "parse-names" : false, "suffix" : "" }, { "dropping-particle" : "", "family" : "Buil", "given" : "Alfonso", "non-dropping-particle" : "", "parse-names" : false, "suffix" : "" }, { "dropping-particle" : "", "family" : "Ongen", "given" : "Halit", "non-dropping-particle" : "", "parse-names" : false, "suffix" : "" }, { "dropping-particle" : "", "family" : "Yurovsky", "given" : "Alisa", "non-dropping-particle" : "", "parse-names" : false, "suffix" : "" }, { "dropping-particle" : "", "family" : "Bryois", "given" : "Julien", "non-dropping-particle" : "", "parse-names" : false, "suffix" : "" }, { "dropping-particle" : "", "family" : "Giger", "given" : "Thomas", "non-dropping-particle" : "", "parse-names" : false, "suffix" : "" }, { "dropping-particle" : "", "family" : "Romano", "given" : "Luciana", "non-dropping-particle" : "", "parse-names" : false, "suffix" : "" }, { "dropping-particle" : "", "family" : "Planchon", "given" : "Alexandra", "non-dropping-particle" : "", "parse-names" : false, "suffix" : "" }, { "dropping-particle" : "", "family" : "Falconnet", "given" : "Emilie", "non-dropping-particle" : "", "parse-names" : false, "suffix" : "" }, { "dropping-particle" : "", "family" : "Bielser", "given" : "Deborah", "non-dropping-particle" : "", "parse-names" : false, "suffix" : "" }, { "dropping-particle" : "", "family" : "Gagnebin", "given" : "Maryline", "non-dropping-particle" : "", "parse-names" : false, "suffix" : "" }, { "dropping-particle" : "", "family" : "Padioleau", "given" : "Ismael", "non-dropping-particle" : "", "parse-names" : false, "suffix" : "" }, { "dropping-particle" : "", "family" : "Borel", "given" : "Christelle", "non-dropping-particle" : "", "parse-names" : false, "suffix" : "" }, { "dropping-particle" : "", "family" : "Letourneau", "given" : "Audrey", "non-dropping-particle" : "", "parse-names" : false, "suffix" : "" }, { "dropping-particle" : "", "family" : "Makrythanasis", "given" : "Periklis", "non-dropping-particle" : "", "parse-names" : false, "suffix" : "" }, { "dropping-particle" : "", "family" : "Guipponi", "given" : "Michel", "non-dropping-particle" : "", "parse-names" : false, "suffix" : "" }, { "dropping-particle" : "", "family" : "Gehrig", "given" : "Corinne", "non-dropping-particle" : "", "parse-names" : false, "suffix" : "" }, { "dropping-particle" : "", "family" : "Antonarakis", "given" : "Stylianos E.", "non-dropping-particle" : "", "parse-names" : false, "suffix" : "" }, { "dropping-particle" : "", "family" : "Dermitzakis", "given" : "Emmanouil T.", "non-dropping-particle" : "", "parse-names" : false, "suffix" : "" } ], "container-title" : "eLife", "id" : "ITEM-1", "issue" : "2", "issued" : { "date-parts" : [ [ "2013" ] ] }, "title" : "Passive and active DNA methylation and the interplay with genetic variation in gene regulation", "type" : "article-journal", "volume" : "2013" }, "uris" : [ "http://www.mendeley.com/documents/?uuid=23d4d90b-657f-4538-8431-6a2a1ce423dd" ] }, { "id" : "ITEM-2", "itemData" : { "DOI" : "10.1101/371872", "abstract" : "Background: DNA methylation is influenced by both environmental and genetic factors and is increasingly thought to affect variation in complex traits and diseases. Yet, the extent of ancestry-related differences in DNA methylation, its genetic determinants, and their respective causal impact on immune gene regulation remain elusive. Results: We report extensive population differences in DNA methylation between individuals of African and European descent -- detected in primary monocytes that were used as a model of a major innate immunity cell type. Most of these differences (~70%) were driven by DNA sequence variants nearby CpG sites (meQTLs), which account for ~60% of the variance in DNA methylation. We also identify several master regulators of DNA methylation variation in trans, including a regulatory hub nearby the transcription factor-encoding CTCF gene, which contributes markedly to ancestry-related differences in DNA methylation. Furthermore, we establish that variation in DNA methylation is associated with varying gene expression levels following mostly, but not exclusively, a canonical model of negative associations, particularly in enhancer regions. Specifically, we find that DNA methylation highly correlates with transcriptional activity of 811 and 230 genes, at the basal state and upon immune stimulation, respectively. Finally, using a Bayesian approach, we estimate causal mediation effects of DNA methylation on gene expression in ~20% of the studied cases, indicating that DNA methylation can play an active role in immune gene regulation. Conclusion: Using a system-level approach, our study reveals substantial ancestry-related differences in DNA methylation and provides evidence for their causal impact on immune gene regulation. Keywords: Epigenetics, DNA methylation, ancestry, gene expression, mediation, immunity", "author" : [ { "dropping-particle" : "", "family" : "Husquin", "given" : "Lucas T", "non-dropping-particle" : "", "parse-names" : false, "suffix" : "" }, { "dropping-particle" : "", "family" : "Rotival", "given" : "Maxime", "non-dropping-particle" : "", "parse-names" : false, "suffix" : "" }, { "dropping-particle" : "", "family" : "Fagny", "given" : "Maud", "non-dropping-particle" : "", "parse-names" : false, "suffix" : "" }, { "dropping-particle" : "", "family" : "Quach", "given" : "H\u00e9l\u00e8ne", "non-dropping-particle" : "", "parse-names" : false, "suffix" : "" }, { "dropping-particle" : "", "family" : "Zidane", "given" : "Nora", "non-dropping-particle" : "", "parse-names" : false, "suffix" : "" } ], "container-title" : "bioRxiv Genomics", "id" : "ITEM-2", "issued" : { "date-parts" : [ [ "2018" ] ] }, "title" : "Exploring the Genetic Basis of Human Population Differences in DNA Methylation and their Causal Impact on Immune Gene Regulation", "type" : "article-journal" }, "uris" : [ "http://www.mendeley.com/documents/?uuid=3c1265fa-7b7f-4336-b86f-33cef95ad41a" ] } ], "mendeley" : { "formattedCitation" : "[9,45]", "plainTextFormattedCitation" : "[9,45]", "previouslyFormattedCitation" : "[9,45]" }, "properties" : { "noteIndex" : 0 }, "schema" : "https://github.com/citation-style-language/schema/raw/master/csl-citation.json" }</w:instrText>
      </w:r>
      <w:r w:rsidR="0031178D" w:rsidRPr="009D4085">
        <w:rPr>
          <w:rFonts w:ascii="Times New Roman" w:hAnsi="Times New Roman" w:cs="Times New Roman"/>
          <w:color w:val="000000" w:themeColor="text1"/>
          <w:lang w:eastAsia="zh-CN"/>
        </w:rPr>
        <w:fldChar w:fldCharType="separate"/>
      </w:r>
      <w:r w:rsidR="00D15D0E" w:rsidRPr="009D4085">
        <w:rPr>
          <w:rFonts w:ascii="Times New Roman" w:hAnsi="Times New Roman" w:cs="Times New Roman"/>
          <w:noProof/>
          <w:color w:val="000000" w:themeColor="text1"/>
          <w:lang w:eastAsia="zh-CN"/>
        </w:rPr>
        <w:t>[9,45]</w:t>
      </w:r>
      <w:r w:rsidR="0031178D" w:rsidRPr="009D4085">
        <w:rPr>
          <w:rFonts w:ascii="Times New Roman" w:hAnsi="Times New Roman" w:cs="Times New Roman"/>
          <w:color w:val="000000" w:themeColor="text1"/>
          <w:lang w:eastAsia="zh-CN"/>
        </w:rPr>
        <w:fldChar w:fldCharType="end"/>
      </w:r>
      <w:r w:rsidR="009B3D0B" w:rsidRPr="009D4085">
        <w:rPr>
          <w:rFonts w:ascii="Times New Roman" w:hAnsi="Times New Roman" w:cs="Times New Roman"/>
          <w:color w:val="000000" w:themeColor="text1"/>
          <w:lang w:eastAsia="zh-CN"/>
        </w:rPr>
        <w:t>,</w:t>
      </w:r>
      <w:r w:rsidR="005B2E0D" w:rsidRPr="009D4085">
        <w:rPr>
          <w:rFonts w:ascii="Times New Roman" w:hAnsi="Times New Roman" w:cs="Times New Roman"/>
          <w:color w:val="000000" w:themeColor="text1"/>
          <w:lang w:eastAsia="zh-CN"/>
        </w:rPr>
        <w:t xml:space="preserve"> </w:t>
      </w:r>
      <w:r w:rsidR="00C6341A" w:rsidRPr="009D4085">
        <w:rPr>
          <w:rFonts w:ascii="Times New Roman" w:hAnsi="Times New Roman" w:cs="Times New Roman"/>
          <w:color w:val="000000" w:themeColor="text1"/>
          <w:lang w:eastAsia="zh-CN"/>
        </w:rPr>
        <w:t xml:space="preserve">the role of MHB methylation in regulating </w:t>
      </w:r>
      <w:r w:rsidR="00CC3AD4" w:rsidRPr="009D4085">
        <w:rPr>
          <w:rFonts w:ascii="Times New Roman" w:hAnsi="Times New Roman" w:cs="Times New Roman"/>
          <w:color w:val="000000" w:themeColor="text1"/>
          <w:lang w:eastAsia="zh-CN"/>
        </w:rPr>
        <w:t>transcriptional activity</w:t>
      </w:r>
      <w:r w:rsidR="00B56419" w:rsidRPr="009D4085">
        <w:rPr>
          <w:rFonts w:ascii="Times New Roman" w:hAnsi="Times New Roman" w:cs="Times New Roman"/>
          <w:color w:val="000000" w:themeColor="text1"/>
          <w:lang w:eastAsia="zh-CN"/>
        </w:rPr>
        <w:t xml:space="preserve"> </w:t>
      </w:r>
      <w:r w:rsidR="00C37AF4" w:rsidRPr="009D4085">
        <w:rPr>
          <w:rFonts w:ascii="Times New Roman" w:hAnsi="Times New Roman" w:cs="Times New Roman"/>
          <w:color w:val="000000" w:themeColor="text1"/>
          <w:lang w:eastAsia="zh-CN"/>
        </w:rPr>
        <w:t>remains elusive</w:t>
      </w:r>
      <w:r w:rsidR="00D005F6" w:rsidRPr="009D4085">
        <w:rPr>
          <w:rFonts w:ascii="Times New Roman" w:hAnsi="Times New Roman" w:cs="Times New Roman"/>
          <w:color w:val="000000" w:themeColor="text1"/>
          <w:lang w:eastAsia="zh-CN"/>
        </w:rPr>
        <w:t>.</w:t>
      </w:r>
      <w:r w:rsidR="00590A23" w:rsidRPr="009D4085">
        <w:rPr>
          <w:rFonts w:ascii="Times New Roman" w:hAnsi="Times New Roman" w:cs="Times New Roman"/>
          <w:color w:val="000000" w:themeColor="text1"/>
          <w:lang w:eastAsia="zh-CN"/>
        </w:rPr>
        <w:t xml:space="preserve"> </w:t>
      </w:r>
      <w:r w:rsidR="00B05AA3" w:rsidRPr="009D4085">
        <w:rPr>
          <w:rFonts w:ascii="Times New Roman" w:hAnsi="Times New Roman" w:cs="Times New Roman"/>
          <w:color w:val="000000" w:themeColor="text1"/>
          <w:lang w:eastAsia="zh-CN"/>
        </w:rPr>
        <w:t xml:space="preserve">Therefore, </w:t>
      </w:r>
      <w:r w:rsidR="00D166EC" w:rsidRPr="009D4085">
        <w:rPr>
          <w:rFonts w:ascii="Times New Roman" w:hAnsi="Times New Roman" w:cs="Times New Roman"/>
          <w:color w:val="000000" w:themeColor="text1"/>
          <w:lang w:eastAsia="zh-CN"/>
        </w:rPr>
        <w:t xml:space="preserve">additional </w:t>
      </w:r>
      <w:r w:rsidR="008A6C8D">
        <w:rPr>
          <w:rFonts w:ascii="Times New Roman" w:hAnsi="Times New Roman" w:cs="Times New Roman"/>
          <w:color w:val="000000" w:themeColor="text1"/>
          <w:lang w:eastAsia="zh-CN"/>
        </w:rPr>
        <w:t xml:space="preserve">WGBS and </w:t>
      </w:r>
      <w:r w:rsidR="00D166EC" w:rsidRPr="009D4085">
        <w:rPr>
          <w:rFonts w:ascii="Times New Roman" w:hAnsi="Times New Roman" w:cs="Times New Roman"/>
          <w:color w:val="000000" w:themeColor="text1"/>
          <w:lang w:eastAsia="zh-CN"/>
        </w:rPr>
        <w:t xml:space="preserve">gene expression </w:t>
      </w:r>
      <w:r w:rsidR="00775490" w:rsidRPr="009D4085">
        <w:rPr>
          <w:rFonts w:ascii="Times New Roman" w:hAnsi="Times New Roman" w:cs="Times New Roman"/>
          <w:color w:val="000000" w:themeColor="text1"/>
          <w:lang w:eastAsia="zh-CN"/>
        </w:rPr>
        <w:t>data set</w:t>
      </w:r>
      <w:r w:rsidR="00693426">
        <w:rPr>
          <w:rFonts w:ascii="Times New Roman" w:hAnsi="Times New Roman" w:cs="Times New Roman"/>
          <w:color w:val="000000" w:themeColor="text1"/>
          <w:lang w:eastAsia="zh-CN"/>
        </w:rPr>
        <w:t>s</w:t>
      </w:r>
      <w:r w:rsidR="00391C23" w:rsidRPr="009D4085">
        <w:rPr>
          <w:rFonts w:ascii="Times New Roman" w:hAnsi="Times New Roman" w:cs="Times New Roman"/>
          <w:color w:val="000000" w:themeColor="text1"/>
          <w:lang w:eastAsia="zh-CN"/>
        </w:rPr>
        <w:t xml:space="preserve"> </w:t>
      </w:r>
      <w:proofErr w:type="gramStart"/>
      <w:r w:rsidR="00693426">
        <w:rPr>
          <w:rFonts w:ascii="Times New Roman" w:hAnsi="Times New Roman" w:cs="Times New Roman"/>
          <w:color w:val="000000" w:themeColor="text1"/>
          <w:lang w:eastAsia="zh-CN"/>
        </w:rPr>
        <w:t>are</w:t>
      </w:r>
      <w:r w:rsidR="00775490" w:rsidRPr="009D4085">
        <w:rPr>
          <w:rFonts w:ascii="Times New Roman" w:hAnsi="Times New Roman" w:cs="Times New Roman"/>
          <w:color w:val="000000" w:themeColor="text1"/>
          <w:lang w:eastAsia="zh-CN"/>
        </w:rPr>
        <w:t xml:space="preserve"> needed</w:t>
      </w:r>
      <w:proofErr w:type="gramEnd"/>
      <w:r w:rsidR="005A75FA" w:rsidRPr="009D4085">
        <w:rPr>
          <w:rFonts w:ascii="Times New Roman" w:hAnsi="Times New Roman" w:cs="Times New Roman"/>
          <w:color w:val="000000" w:themeColor="text1"/>
          <w:lang w:eastAsia="zh-CN"/>
        </w:rPr>
        <w:t xml:space="preserve"> in further studies</w:t>
      </w:r>
      <w:r w:rsidR="007812D9" w:rsidRPr="009D4085">
        <w:rPr>
          <w:rFonts w:ascii="Times New Roman" w:hAnsi="Times New Roman" w:cs="Times New Roman"/>
          <w:color w:val="000000" w:themeColor="text1"/>
          <w:lang w:eastAsia="zh-CN"/>
        </w:rPr>
        <w:t xml:space="preserve">. </w:t>
      </w:r>
    </w:p>
    <w:p w14:paraId="56387940" w14:textId="4F908290" w:rsidR="00EF1AC3" w:rsidRPr="009D4085" w:rsidRDefault="00EF1AC3" w:rsidP="009D4085">
      <w:pPr>
        <w:spacing w:after="120" w:line="480" w:lineRule="auto"/>
        <w:rPr>
          <w:rFonts w:ascii="Times New Roman" w:hAnsi="Times New Roman" w:cs="Times New Roman"/>
          <w:b/>
          <w:bCs/>
          <w:color w:val="000000" w:themeColor="text1"/>
          <w:sz w:val="28"/>
          <w:szCs w:val="28"/>
          <w:lang w:eastAsia="zh-CN"/>
        </w:rPr>
      </w:pPr>
      <w:r w:rsidRPr="009D4085">
        <w:rPr>
          <w:rFonts w:ascii="Times New Roman" w:hAnsi="Times New Roman" w:cs="Times New Roman"/>
          <w:b/>
          <w:bCs/>
          <w:color w:val="000000" w:themeColor="text1"/>
          <w:sz w:val="28"/>
          <w:szCs w:val="28"/>
          <w:lang w:eastAsia="zh-CN"/>
        </w:rPr>
        <w:t>Conclusions</w:t>
      </w:r>
    </w:p>
    <w:p w14:paraId="01E0927D" w14:textId="5D63060A" w:rsidR="0002177E" w:rsidRPr="009D4085" w:rsidRDefault="00E263AE" w:rsidP="009D4085">
      <w:pPr>
        <w:spacing w:after="120" w:line="480" w:lineRule="auto"/>
        <w:ind w:firstLine="288"/>
        <w:jc w:val="both"/>
        <w:rPr>
          <w:rFonts w:ascii="Times New Roman" w:hAnsi="Times New Roman" w:cs="Times New Roman"/>
          <w:bCs/>
          <w:color w:val="000000" w:themeColor="text1"/>
          <w:lang w:eastAsia="zh-CN"/>
        </w:rPr>
      </w:pPr>
      <w:r w:rsidRPr="009D4085">
        <w:rPr>
          <w:rFonts w:ascii="Times New Roman" w:hAnsi="Times New Roman" w:cs="Times New Roman"/>
          <w:bCs/>
          <w:color w:val="000000" w:themeColor="text1"/>
          <w:lang w:eastAsia="zh-CN"/>
        </w:rPr>
        <w:t>We provide</w:t>
      </w:r>
      <w:r w:rsidR="00C74962" w:rsidRPr="009D4085">
        <w:rPr>
          <w:rFonts w:ascii="Times New Roman" w:hAnsi="Times New Roman" w:cs="Times New Roman"/>
          <w:bCs/>
          <w:color w:val="000000" w:themeColor="text1"/>
          <w:lang w:eastAsia="zh-CN"/>
        </w:rPr>
        <w:t>d</w:t>
      </w:r>
      <w:r w:rsidRPr="009D4085">
        <w:rPr>
          <w:rFonts w:ascii="Times New Roman" w:hAnsi="Times New Roman" w:cs="Times New Roman"/>
          <w:bCs/>
          <w:color w:val="000000" w:themeColor="text1"/>
          <w:lang w:eastAsia="zh-CN"/>
        </w:rPr>
        <w:t xml:space="preserve"> </w:t>
      </w:r>
      <w:r w:rsidR="00DB3F37" w:rsidRPr="009D4085">
        <w:rPr>
          <w:rFonts w:ascii="Times New Roman" w:hAnsi="Times New Roman" w:cs="Times New Roman"/>
          <w:bCs/>
          <w:color w:val="000000" w:themeColor="text1"/>
          <w:lang w:eastAsia="zh-CN"/>
        </w:rPr>
        <w:t xml:space="preserve">strong </w:t>
      </w:r>
      <w:r w:rsidRPr="009D4085">
        <w:rPr>
          <w:rFonts w:ascii="Times New Roman" w:hAnsi="Times New Roman" w:cs="Times New Roman"/>
          <w:bCs/>
          <w:color w:val="000000" w:themeColor="text1"/>
          <w:lang w:eastAsia="zh-CN"/>
        </w:rPr>
        <w:t xml:space="preserve">evidence for </w:t>
      </w:r>
      <w:r w:rsidR="00A13100" w:rsidRPr="009D4085">
        <w:rPr>
          <w:rFonts w:ascii="Times New Roman" w:hAnsi="Times New Roman" w:cs="Times New Roman"/>
          <w:bCs/>
          <w:color w:val="000000" w:themeColor="text1"/>
          <w:lang w:eastAsia="zh-CN"/>
        </w:rPr>
        <w:t>high</w:t>
      </w:r>
      <w:r w:rsidR="00DA3F6C" w:rsidRPr="009D4085">
        <w:rPr>
          <w:rFonts w:ascii="Times New Roman" w:hAnsi="Times New Roman" w:cs="Times New Roman"/>
          <w:bCs/>
          <w:color w:val="000000" w:themeColor="text1"/>
          <w:lang w:eastAsia="zh-CN"/>
        </w:rPr>
        <w:t>-</w:t>
      </w:r>
      <w:r w:rsidR="00DB3356" w:rsidRPr="009D4085">
        <w:rPr>
          <w:rFonts w:ascii="Times New Roman" w:hAnsi="Times New Roman" w:cs="Times New Roman"/>
          <w:color w:val="000000" w:themeColor="text1"/>
          <w:lang w:eastAsia="zh-CN"/>
        </w:rPr>
        <w:t>dimensional</w:t>
      </w:r>
      <w:r w:rsidRPr="009D4085">
        <w:rPr>
          <w:rFonts w:ascii="Times New Roman" w:hAnsi="Times New Roman" w:cs="Times New Roman"/>
          <w:bCs/>
          <w:color w:val="000000" w:themeColor="text1"/>
          <w:lang w:eastAsia="zh-CN"/>
        </w:rPr>
        <w:t xml:space="preserve"> </w:t>
      </w:r>
      <w:r w:rsidR="002162C1" w:rsidRPr="009D4085">
        <w:rPr>
          <w:rFonts w:ascii="Times New Roman" w:hAnsi="Times New Roman" w:cs="Times New Roman"/>
          <w:bCs/>
          <w:color w:val="000000" w:themeColor="text1"/>
          <w:lang w:eastAsia="zh-CN"/>
        </w:rPr>
        <w:t>population</w:t>
      </w:r>
      <w:r w:rsidR="00F05D78" w:rsidRPr="009D4085">
        <w:rPr>
          <w:rFonts w:ascii="Times New Roman" w:hAnsi="Times New Roman" w:cs="Times New Roman"/>
          <w:bCs/>
          <w:color w:val="000000" w:themeColor="text1"/>
          <w:lang w:eastAsia="zh-CN"/>
        </w:rPr>
        <w:t xml:space="preserve">-specific differences in </w:t>
      </w:r>
      <w:r w:rsidR="00F74BDE" w:rsidRPr="009D4085">
        <w:rPr>
          <w:rFonts w:ascii="Times New Roman" w:hAnsi="Times New Roman" w:cs="Times New Roman"/>
          <w:color w:val="000000" w:themeColor="text1"/>
          <w:lang w:eastAsia="zh-CN"/>
        </w:rPr>
        <w:t xml:space="preserve">MHB block sizes, genomic locations </w:t>
      </w:r>
      <w:r w:rsidR="00F74BDE" w:rsidRPr="009D4085">
        <w:rPr>
          <w:rFonts w:ascii="Times New Roman" w:hAnsi="Times New Roman" w:cs="Times New Roman"/>
          <w:noProof/>
          <w:color w:val="000000" w:themeColor="text1"/>
          <w:lang w:eastAsia="zh-CN"/>
        </w:rPr>
        <w:t>and</w:t>
      </w:r>
      <w:r w:rsidR="00F74BDE" w:rsidRPr="009D4085">
        <w:rPr>
          <w:rFonts w:ascii="Times New Roman" w:hAnsi="Times New Roman" w:cs="Times New Roman"/>
          <w:color w:val="000000" w:themeColor="text1"/>
          <w:lang w:eastAsia="zh-CN"/>
        </w:rPr>
        <w:t xml:space="preserve"> methylation levels</w:t>
      </w:r>
      <w:r w:rsidR="00D71BBE" w:rsidRPr="009D4085">
        <w:rPr>
          <w:rFonts w:ascii="Times New Roman" w:hAnsi="Times New Roman" w:cs="Times New Roman"/>
          <w:bCs/>
          <w:color w:val="000000" w:themeColor="text1"/>
          <w:lang w:eastAsia="zh-CN"/>
        </w:rPr>
        <w:t xml:space="preserve">. </w:t>
      </w:r>
      <w:commentRangeStart w:id="11"/>
      <w:r w:rsidR="00D71BBE" w:rsidRPr="009D4085">
        <w:rPr>
          <w:rFonts w:ascii="Times New Roman" w:hAnsi="Times New Roman" w:cs="Times New Roman"/>
          <w:bCs/>
          <w:color w:val="000000" w:themeColor="text1"/>
          <w:lang w:eastAsia="zh-CN"/>
        </w:rPr>
        <w:t xml:space="preserve">These differences promote a </w:t>
      </w:r>
      <w:r w:rsidR="006F51AC" w:rsidRPr="009D4085">
        <w:rPr>
          <w:rFonts w:ascii="Times New Roman" w:hAnsi="Times New Roman" w:cs="Times New Roman"/>
          <w:bCs/>
          <w:color w:val="000000" w:themeColor="text1"/>
          <w:lang w:eastAsia="zh-CN"/>
        </w:rPr>
        <w:t>deep</w:t>
      </w:r>
      <w:r w:rsidR="00D71BBE" w:rsidRPr="009D4085">
        <w:rPr>
          <w:rFonts w:ascii="Times New Roman" w:hAnsi="Times New Roman" w:cs="Times New Roman"/>
          <w:bCs/>
          <w:color w:val="000000" w:themeColor="text1"/>
          <w:lang w:eastAsia="zh-CN"/>
        </w:rPr>
        <w:t xml:space="preserve"> understanding of </w:t>
      </w:r>
      <w:r w:rsidR="0043231D" w:rsidRPr="009D4085">
        <w:rPr>
          <w:rFonts w:ascii="Times New Roman" w:hAnsi="Times New Roman" w:cs="Times New Roman"/>
          <w:bCs/>
          <w:color w:val="000000" w:themeColor="text1"/>
          <w:lang w:eastAsia="zh-CN"/>
        </w:rPr>
        <w:t xml:space="preserve">epigenetic roles in </w:t>
      </w:r>
      <w:r w:rsidR="00CA663C" w:rsidRPr="009D4085">
        <w:rPr>
          <w:rFonts w:ascii="Times New Roman" w:hAnsi="Times New Roman" w:cs="Times New Roman"/>
          <w:bCs/>
          <w:color w:val="000000" w:themeColor="text1"/>
          <w:lang w:eastAsia="zh-CN"/>
        </w:rPr>
        <w:t>recent human evolution</w:t>
      </w:r>
      <w:commentRangeEnd w:id="11"/>
      <w:r w:rsidR="00080852">
        <w:rPr>
          <w:rStyle w:val="CommentReference"/>
        </w:rPr>
        <w:commentReference w:id="11"/>
      </w:r>
      <w:r w:rsidR="00EB67CC" w:rsidRPr="009D4085">
        <w:rPr>
          <w:rFonts w:ascii="Times New Roman" w:hAnsi="Times New Roman" w:cs="Times New Roman"/>
          <w:bCs/>
          <w:color w:val="000000" w:themeColor="text1"/>
          <w:lang w:eastAsia="zh-CN"/>
        </w:rPr>
        <w:t>.</w:t>
      </w:r>
      <w:r w:rsidR="00610317" w:rsidRPr="009D4085">
        <w:rPr>
          <w:rFonts w:ascii="Times New Roman" w:hAnsi="Times New Roman" w:cs="Times New Roman"/>
          <w:bCs/>
          <w:color w:val="000000" w:themeColor="text1"/>
          <w:lang w:eastAsia="zh-CN"/>
        </w:rPr>
        <w:t xml:space="preserve"> </w:t>
      </w:r>
      <w:r w:rsidR="00A53DD2" w:rsidRPr="009D4085">
        <w:rPr>
          <w:rFonts w:ascii="Times New Roman" w:hAnsi="Times New Roman" w:cs="Times New Roman"/>
          <w:color w:val="000000" w:themeColor="text1"/>
          <w:lang w:eastAsia="zh-CN"/>
        </w:rPr>
        <w:t xml:space="preserve">These MHBs are also </w:t>
      </w:r>
      <w:r w:rsidR="00972A9A" w:rsidRPr="009D4085">
        <w:rPr>
          <w:rFonts w:ascii="Times New Roman" w:hAnsi="Times New Roman" w:cs="Times New Roman"/>
          <w:color w:val="000000" w:themeColor="text1"/>
          <w:lang w:eastAsia="zh-CN"/>
        </w:rPr>
        <w:t xml:space="preserve">valuable </w:t>
      </w:r>
      <w:r w:rsidR="00844ACB" w:rsidRPr="009D4085">
        <w:rPr>
          <w:rFonts w:ascii="Times New Roman" w:hAnsi="Times New Roman" w:cs="Times New Roman"/>
          <w:color w:val="000000" w:themeColor="text1"/>
          <w:lang w:eastAsia="zh-CN"/>
        </w:rPr>
        <w:t xml:space="preserve">in </w:t>
      </w:r>
      <w:r w:rsidR="00CA69E8" w:rsidRPr="009D4085">
        <w:rPr>
          <w:rFonts w:ascii="Times New Roman" w:hAnsi="Times New Roman" w:cs="Times New Roman"/>
          <w:color w:val="000000" w:themeColor="text1"/>
          <w:lang w:eastAsia="zh-CN"/>
        </w:rPr>
        <w:t>det</w:t>
      </w:r>
      <w:r w:rsidR="00F3554C" w:rsidRPr="009D4085">
        <w:rPr>
          <w:rFonts w:ascii="Times New Roman" w:hAnsi="Times New Roman" w:cs="Times New Roman"/>
          <w:color w:val="000000" w:themeColor="text1"/>
          <w:lang w:eastAsia="zh-CN"/>
        </w:rPr>
        <w:t>ecting</w:t>
      </w:r>
      <w:r w:rsidR="002A6EC4" w:rsidRPr="009D4085">
        <w:rPr>
          <w:rFonts w:ascii="Times New Roman" w:hAnsi="Times New Roman" w:cs="Times New Roman"/>
          <w:color w:val="000000" w:themeColor="text1"/>
          <w:lang w:eastAsia="zh-CN"/>
        </w:rPr>
        <w:t xml:space="preserve"> methylation changes</w:t>
      </w:r>
      <w:r w:rsidR="00F46F22" w:rsidRPr="009D4085">
        <w:rPr>
          <w:rFonts w:ascii="Times New Roman" w:hAnsi="Times New Roman" w:cs="Times New Roman"/>
          <w:color w:val="000000" w:themeColor="text1"/>
          <w:lang w:eastAsia="zh-CN"/>
        </w:rPr>
        <w:t xml:space="preserve"> across</w:t>
      </w:r>
      <w:r w:rsidR="008306C5" w:rsidRPr="009D4085">
        <w:rPr>
          <w:rFonts w:ascii="Times New Roman" w:hAnsi="Times New Roman" w:cs="Times New Roman"/>
          <w:color w:val="000000" w:themeColor="text1"/>
          <w:lang w:eastAsia="zh-CN"/>
        </w:rPr>
        <w:t xml:space="preserve"> </w:t>
      </w:r>
      <w:r w:rsidR="00DA625C" w:rsidRPr="009D4085">
        <w:rPr>
          <w:rFonts w:ascii="Times New Roman" w:hAnsi="Times New Roman" w:cs="Times New Roman"/>
          <w:color w:val="000000" w:themeColor="text1"/>
          <w:lang w:eastAsia="zh-CN"/>
        </w:rPr>
        <w:t>phenotypes of interest</w:t>
      </w:r>
      <w:r w:rsidR="003B7714" w:rsidRPr="009D4085">
        <w:rPr>
          <w:rFonts w:ascii="Times New Roman" w:hAnsi="Times New Roman" w:cs="Times New Roman"/>
          <w:color w:val="000000" w:themeColor="text1"/>
          <w:lang w:eastAsia="zh-CN"/>
        </w:rPr>
        <w:t xml:space="preserve"> in </w:t>
      </w:r>
      <w:r w:rsidR="002C2006" w:rsidRPr="009D4085">
        <w:rPr>
          <w:rFonts w:ascii="Times New Roman" w:hAnsi="Times New Roman" w:cs="Times New Roman"/>
          <w:color w:val="000000" w:themeColor="text1"/>
          <w:lang w:eastAsia="zh-CN"/>
        </w:rPr>
        <w:t xml:space="preserve">population-based </w:t>
      </w:r>
      <w:r w:rsidR="003B7714" w:rsidRPr="009D4085">
        <w:rPr>
          <w:rFonts w:ascii="Times New Roman" w:hAnsi="Times New Roman" w:cs="Times New Roman"/>
          <w:color w:val="000000" w:themeColor="text1"/>
          <w:lang w:eastAsia="zh-CN"/>
        </w:rPr>
        <w:t>methylation array analyses</w:t>
      </w:r>
      <w:r w:rsidR="00574F4F" w:rsidRPr="009D4085">
        <w:rPr>
          <w:rFonts w:ascii="Times New Roman" w:hAnsi="Times New Roman" w:cs="Times New Roman"/>
          <w:color w:val="000000" w:themeColor="text1"/>
          <w:lang w:eastAsia="zh-CN"/>
        </w:rPr>
        <w:t xml:space="preserve">. </w:t>
      </w:r>
      <w:r w:rsidR="00707C95" w:rsidRPr="009D4085">
        <w:rPr>
          <w:rFonts w:ascii="Times New Roman" w:hAnsi="Times New Roman" w:cs="Times New Roman"/>
          <w:color w:val="000000" w:themeColor="text1"/>
          <w:lang w:eastAsia="zh-CN"/>
        </w:rPr>
        <w:t xml:space="preserve">Notably, </w:t>
      </w:r>
      <w:r w:rsidR="00D26D21" w:rsidRPr="009D4085">
        <w:rPr>
          <w:rFonts w:ascii="Times New Roman" w:hAnsi="Times New Roman" w:cs="Times New Roman"/>
          <w:color w:val="000000" w:themeColor="text1"/>
          <w:lang w:eastAsia="zh-CN"/>
        </w:rPr>
        <w:t xml:space="preserve">even if ethnic-based MHB differences are </w:t>
      </w:r>
      <w:r w:rsidR="00463D3F" w:rsidRPr="009D4085">
        <w:rPr>
          <w:rFonts w:ascii="Times New Roman" w:hAnsi="Times New Roman" w:cs="Times New Roman"/>
          <w:bCs/>
          <w:color w:val="000000" w:themeColor="text1"/>
          <w:lang w:eastAsia="zh-CN"/>
        </w:rPr>
        <w:t>due in part to</w:t>
      </w:r>
      <w:r w:rsidR="00D26D21" w:rsidRPr="009D4085">
        <w:rPr>
          <w:rFonts w:ascii="Times New Roman" w:hAnsi="Times New Roman" w:cs="Times New Roman"/>
          <w:bCs/>
          <w:color w:val="000000" w:themeColor="text1"/>
          <w:lang w:eastAsia="zh-CN"/>
        </w:rPr>
        <w:t xml:space="preserve"> genetic alterations, </w:t>
      </w:r>
      <w:r w:rsidR="00707C95" w:rsidRPr="009D4085">
        <w:rPr>
          <w:rFonts w:ascii="Times New Roman" w:hAnsi="Times New Roman" w:cs="Times New Roman"/>
          <w:color w:val="000000" w:themeColor="text1"/>
          <w:lang w:eastAsia="zh-CN"/>
        </w:rPr>
        <w:t>t</w:t>
      </w:r>
      <w:r w:rsidR="00574538" w:rsidRPr="009D4085">
        <w:rPr>
          <w:rFonts w:ascii="Times New Roman" w:hAnsi="Times New Roman" w:cs="Times New Roman"/>
          <w:color w:val="000000" w:themeColor="text1"/>
          <w:lang w:eastAsia="zh-CN"/>
        </w:rPr>
        <w:t xml:space="preserve">his study also </w:t>
      </w:r>
      <w:r w:rsidR="005A1885" w:rsidRPr="009D4085">
        <w:rPr>
          <w:rFonts w:ascii="Times New Roman" w:hAnsi="Times New Roman" w:cs="Times New Roman"/>
          <w:color w:val="000000" w:themeColor="text1"/>
          <w:lang w:eastAsia="zh-CN"/>
        </w:rPr>
        <w:t xml:space="preserve">highlights </w:t>
      </w:r>
      <w:r w:rsidR="00B5584D" w:rsidRPr="009D4085">
        <w:rPr>
          <w:rFonts w:ascii="Times New Roman" w:hAnsi="Times New Roman" w:cs="Times New Roman"/>
          <w:color w:val="000000" w:themeColor="text1"/>
          <w:lang w:eastAsia="zh-CN"/>
        </w:rPr>
        <w:t xml:space="preserve">a unique </w:t>
      </w:r>
      <w:r w:rsidR="00074574" w:rsidRPr="009D4085">
        <w:rPr>
          <w:rFonts w:ascii="Times New Roman" w:hAnsi="Times New Roman" w:cs="Times New Roman"/>
          <w:color w:val="000000" w:themeColor="text1"/>
          <w:lang w:eastAsia="zh-CN"/>
        </w:rPr>
        <w:t xml:space="preserve">and predominant </w:t>
      </w:r>
      <w:r w:rsidR="00B5584D" w:rsidRPr="009D4085">
        <w:rPr>
          <w:rFonts w:ascii="Times New Roman" w:hAnsi="Times New Roman" w:cs="Times New Roman"/>
          <w:color w:val="000000" w:themeColor="text1"/>
          <w:lang w:eastAsia="zh-CN"/>
        </w:rPr>
        <w:t xml:space="preserve">role of epigenetic modification in </w:t>
      </w:r>
      <w:r w:rsidR="00501238" w:rsidRPr="009D4085">
        <w:rPr>
          <w:rFonts w:ascii="Times New Roman" w:hAnsi="Times New Roman" w:cs="Times New Roman"/>
          <w:color w:val="000000" w:themeColor="text1"/>
          <w:lang w:eastAsia="zh-CN"/>
        </w:rPr>
        <w:t>population</w:t>
      </w:r>
      <w:r w:rsidR="00B5584D" w:rsidRPr="009D4085">
        <w:rPr>
          <w:rFonts w:ascii="Times New Roman" w:hAnsi="Times New Roman" w:cs="Times New Roman"/>
          <w:color w:val="000000" w:themeColor="text1"/>
          <w:lang w:eastAsia="zh-CN"/>
        </w:rPr>
        <w:t xml:space="preserve"> differences</w:t>
      </w:r>
      <w:r w:rsidR="00D26D21" w:rsidRPr="009D4085">
        <w:rPr>
          <w:rFonts w:ascii="Times New Roman" w:hAnsi="Times New Roman" w:cs="Times New Roman"/>
          <w:color w:val="000000" w:themeColor="text1"/>
          <w:lang w:eastAsia="zh-CN"/>
        </w:rPr>
        <w:t>.</w:t>
      </w:r>
      <w:r w:rsidR="003A00FD" w:rsidRPr="009D4085">
        <w:rPr>
          <w:rFonts w:ascii="Times New Roman" w:hAnsi="Times New Roman" w:cs="Times New Roman"/>
          <w:color w:val="000000" w:themeColor="text1"/>
          <w:lang w:eastAsia="zh-CN"/>
        </w:rPr>
        <w:t xml:space="preserve"> </w:t>
      </w:r>
    </w:p>
    <w:p w14:paraId="06519017" w14:textId="36AB1C12" w:rsidR="0038232C" w:rsidRPr="009D4085" w:rsidRDefault="0038232C" w:rsidP="009D4085">
      <w:pPr>
        <w:spacing w:line="480" w:lineRule="auto"/>
        <w:rPr>
          <w:rFonts w:ascii="Times New Roman" w:hAnsi="Times New Roman" w:cs="Times New Roman"/>
          <w:b/>
          <w:bCs/>
          <w:color w:val="000000" w:themeColor="text1"/>
          <w:sz w:val="28"/>
          <w:szCs w:val="28"/>
          <w:lang w:eastAsia="zh-CN"/>
        </w:rPr>
      </w:pPr>
      <w:r w:rsidRPr="009D4085">
        <w:rPr>
          <w:rFonts w:ascii="Times New Roman" w:hAnsi="Times New Roman" w:cs="Times New Roman"/>
          <w:b/>
          <w:bCs/>
          <w:color w:val="000000" w:themeColor="text1"/>
          <w:sz w:val="28"/>
          <w:szCs w:val="28"/>
          <w:lang w:eastAsia="zh-CN"/>
        </w:rPr>
        <w:t>Materials and methods</w:t>
      </w:r>
    </w:p>
    <w:p w14:paraId="5D60C185" w14:textId="3266C14D" w:rsidR="00EB1F55" w:rsidRPr="009D4085" w:rsidRDefault="006B0F91" w:rsidP="009D4085">
      <w:pPr>
        <w:spacing w:line="480" w:lineRule="auto"/>
        <w:jc w:val="both"/>
        <w:rPr>
          <w:rFonts w:ascii="Times New Roman" w:hAnsi="Times New Roman" w:cs="Times New Roman"/>
          <w:b/>
          <w:bCs/>
          <w:color w:val="000000" w:themeColor="text1"/>
          <w:lang w:eastAsia="zh-CN"/>
        </w:rPr>
      </w:pPr>
      <w:r w:rsidRPr="009D4085">
        <w:rPr>
          <w:rFonts w:ascii="Times New Roman" w:hAnsi="Times New Roman" w:cs="Times New Roman"/>
          <w:b/>
          <w:bCs/>
          <w:color w:val="000000" w:themeColor="text1"/>
          <w:lang w:eastAsia="zh-CN"/>
        </w:rPr>
        <w:t>Study subjects</w:t>
      </w:r>
    </w:p>
    <w:p w14:paraId="395F89AE" w14:textId="4023CE93" w:rsidR="0029301E" w:rsidRPr="009D4085" w:rsidRDefault="00D17F7C" w:rsidP="009D4085">
      <w:pPr>
        <w:spacing w:line="480" w:lineRule="auto"/>
        <w:ind w:firstLine="288"/>
        <w:jc w:val="both"/>
        <w:rPr>
          <w:rFonts w:ascii="Times New Roman" w:hAnsi="Times New Roman" w:cs="Times New Roman"/>
          <w:bCs/>
          <w:color w:val="000000" w:themeColor="text1"/>
          <w:lang w:eastAsia="zh-CN"/>
        </w:rPr>
      </w:pPr>
      <w:r w:rsidRPr="009D4085">
        <w:rPr>
          <w:rFonts w:ascii="Times New Roman" w:hAnsi="Times New Roman" w:cs="Times New Roman"/>
          <w:bCs/>
          <w:color w:val="000000" w:themeColor="text1"/>
          <w:lang w:eastAsia="zh-CN"/>
        </w:rPr>
        <w:t xml:space="preserve">Sample </w:t>
      </w:r>
      <w:r w:rsidR="005D40EF" w:rsidRPr="009D4085">
        <w:rPr>
          <w:rFonts w:ascii="Times New Roman" w:hAnsi="Times New Roman" w:cs="Times New Roman"/>
          <w:bCs/>
          <w:color w:val="000000" w:themeColor="text1"/>
          <w:lang w:eastAsia="zh-CN"/>
        </w:rPr>
        <w:t>characterizations</w:t>
      </w:r>
      <w:r w:rsidR="00D17424" w:rsidRPr="009D4085">
        <w:rPr>
          <w:rFonts w:ascii="Times New Roman" w:hAnsi="Times New Roman" w:cs="Times New Roman"/>
          <w:bCs/>
          <w:color w:val="000000" w:themeColor="text1"/>
          <w:lang w:eastAsia="zh-CN"/>
        </w:rPr>
        <w:t xml:space="preserve"> of </w:t>
      </w:r>
      <w:proofErr w:type="spellStart"/>
      <w:r w:rsidR="00D17424" w:rsidRPr="009D4085">
        <w:rPr>
          <w:rFonts w:ascii="Times New Roman" w:hAnsi="Times New Roman" w:cs="Times New Roman"/>
          <w:bCs/>
          <w:color w:val="000000" w:themeColor="text1"/>
          <w:lang w:eastAsia="zh-CN"/>
        </w:rPr>
        <w:t>Llu</w:t>
      </w:r>
      <w:r w:rsidR="00D93C0D" w:rsidRPr="009D4085">
        <w:rPr>
          <w:rFonts w:ascii="Times New Roman" w:hAnsi="Times New Roman" w:cs="Times New Roman"/>
          <w:bCs/>
          <w:color w:val="000000" w:themeColor="text1"/>
          <w:lang w:eastAsia="zh-CN"/>
        </w:rPr>
        <w:t>i</w:t>
      </w:r>
      <w:r w:rsidR="00D17424" w:rsidRPr="009D4085">
        <w:rPr>
          <w:rFonts w:ascii="Times New Roman" w:hAnsi="Times New Roman" w:cs="Times New Roman"/>
          <w:bCs/>
          <w:color w:val="000000" w:themeColor="text1"/>
          <w:lang w:eastAsia="zh-CN"/>
        </w:rPr>
        <w:t>s</w:t>
      </w:r>
      <w:proofErr w:type="spellEnd"/>
      <w:r w:rsidR="00D17424" w:rsidRPr="009D4085">
        <w:rPr>
          <w:rFonts w:ascii="Times New Roman" w:hAnsi="Times New Roman" w:cs="Times New Roman"/>
          <w:bCs/>
          <w:color w:val="000000" w:themeColor="text1"/>
          <w:lang w:eastAsia="zh-CN"/>
        </w:rPr>
        <w:t xml:space="preserve"> data</w:t>
      </w:r>
      <w:r w:rsidR="00D26C44" w:rsidRPr="009D4085">
        <w:rPr>
          <w:rFonts w:ascii="Times New Roman" w:hAnsi="Times New Roman" w:cs="Times New Roman"/>
          <w:bCs/>
          <w:color w:val="000000" w:themeColor="text1"/>
          <w:lang w:eastAsia="zh-CN"/>
        </w:rPr>
        <w:t xml:space="preserve"> </w:t>
      </w:r>
      <w:r w:rsidR="00D26C44" w:rsidRPr="009D4085">
        <w:rPr>
          <w:rFonts w:ascii="Times New Roman" w:hAnsi="Times New Roman" w:cs="Times New Roman"/>
          <w:color w:val="000000" w:themeColor="text1"/>
          <w:lang w:eastAsia="zh-CN"/>
        </w:rPr>
        <w:t xml:space="preserve">(Supplementary Table </w:t>
      </w:r>
      <w:r w:rsidR="00C95C53" w:rsidRPr="009D4085">
        <w:rPr>
          <w:rFonts w:ascii="Times New Roman" w:hAnsi="Times New Roman" w:cs="Times New Roman"/>
          <w:color w:val="000000" w:themeColor="text1"/>
          <w:lang w:eastAsia="zh-CN"/>
        </w:rPr>
        <w:t>16</w:t>
      </w:r>
      <w:r w:rsidR="00D26C44" w:rsidRPr="009D4085">
        <w:rPr>
          <w:rFonts w:ascii="Times New Roman" w:hAnsi="Times New Roman" w:cs="Times New Roman"/>
          <w:color w:val="000000" w:themeColor="text1"/>
          <w:lang w:eastAsia="zh-CN"/>
        </w:rPr>
        <w:t>)</w:t>
      </w:r>
    </w:p>
    <w:p w14:paraId="43BDA1DB" w14:textId="519C836F" w:rsidR="00B7521C" w:rsidRPr="009D4085" w:rsidRDefault="0014445A" w:rsidP="009D4085">
      <w:pPr>
        <w:spacing w:line="480" w:lineRule="auto"/>
        <w:jc w:val="both"/>
        <w:rPr>
          <w:rFonts w:ascii="Times New Roman" w:hAnsi="Times New Roman" w:cs="Times New Roman"/>
          <w:bCs/>
          <w:color w:val="000000" w:themeColor="text1"/>
          <w:lang w:eastAsia="zh-CN"/>
        </w:rPr>
      </w:pPr>
      <w:r w:rsidRPr="009D4085">
        <w:rPr>
          <w:rFonts w:ascii="Times New Roman" w:hAnsi="Times New Roman" w:cs="Times New Roman"/>
          <w:b/>
          <w:bCs/>
          <w:color w:val="000000" w:themeColor="text1"/>
          <w:lang w:eastAsia="zh-CN"/>
        </w:rPr>
        <w:t>Bisulfite sequencing</w:t>
      </w:r>
      <w:r w:rsidR="00FF60DD" w:rsidRPr="009D4085">
        <w:rPr>
          <w:rFonts w:ascii="Times New Roman" w:hAnsi="Times New Roman" w:cs="Times New Roman"/>
          <w:b/>
          <w:bCs/>
          <w:color w:val="000000" w:themeColor="text1"/>
          <w:lang w:eastAsia="zh-CN"/>
        </w:rPr>
        <w:t xml:space="preserve"> data</w:t>
      </w:r>
      <w:r w:rsidR="00B7521C" w:rsidRPr="009D4085">
        <w:rPr>
          <w:rFonts w:ascii="Times New Roman" w:hAnsi="Times New Roman" w:cs="Times New Roman"/>
          <w:b/>
          <w:bCs/>
          <w:color w:val="000000" w:themeColor="text1"/>
          <w:lang w:eastAsia="zh-CN"/>
        </w:rPr>
        <w:t xml:space="preserve"> collection</w:t>
      </w:r>
    </w:p>
    <w:p w14:paraId="043F2D95" w14:textId="2B1F50EA" w:rsidR="00F06A98" w:rsidRPr="009D4085" w:rsidRDefault="007D55C8" w:rsidP="009D4085">
      <w:pPr>
        <w:spacing w:line="480" w:lineRule="auto"/>
        <w:ind w:firstLine="288"/>
        <w:jc w:val="both"/>
        <w:rPr>
          <w:rFonts w:ascii="Times New Roman" w:hAnsi="Times New Roman" w:cs="Times New Roman"/>
          <w:bCs/>
          <w:color w:val="000000" w:themeColor="text1"/>
          <w:lang w:eastAsia="zh-CN"/>
        </w:rPr>
      </w:pPr>
      <w:r w:rsidRPr="009D4085">
        <w:rPr>
          <w:rFonts w:ascii="Times New Roman" w:hAnsi="Times New Roman" w:cs="Times New Roman"/>
          <w:bCs/>
          <w:color w:val="000000" w:themeColor="text1"/>
          <w:lang w:eastAsia="zh-CN"/>
        </w:rPr>
        <w:t xml:space="preserve">A total of 22 </w:t>
      </w:r>
      <w:r w:rsidR="00C20AC3" w:rsidRPr="009D4085">
        <w:rPr>
          <w:rFonts w:ascii="Times New Roman" w:hAnsi="Times New Roman" w:cs="Times New Roman"/>
          <w:bCs/>
          <w:color w:val="000000" w:themeColor="text1"/>
          <w:lang w:eastAsia="zh-CN"/>
        </w:rPr>
        <w:t xml:space="preserve">published </w:t>
      </w:r>
      <w:r w:rsidRPr="009D4085">
        <w:rPr>
          <w:rFonts w:ascii="Times New Roman" w:hAnsi="Times New Roman" w:cs="Times New Roman"/>
          <w:bCs/>
          <w:color w:val="000000" w:themeColor="text1"/>
          <w:lang w:eastAsia="zh-CN"/>
        </w:rPr>
        <w:t>bisulfite sequencing data sets</w:t>
      </w:r>
      <w:r w:rsidR="00167000" w:rsidRPr="009D4085">
        <w:rPr>
          <w:rFonts w:ascii="Times New Roman" w:hAnsi="Times New Roman" w:cs="Times New Roman"/>
          <w:bCs/>
          <w:color w:val="000000" w:themeColor="text1"/>
          <w:lang w:eastAsia="zh-CN"/>
        </w:rPr>
        <w:t xml:space="preserve">, </w:t>
      </w:r>
      <w:r w:rsidR="00F21B27">
        <w:rPr>
          <w:rFonts w:ascii="Times New Roman" w:hAnsi="Times New Roman" w:cs="Times New Roman"/>
          <w:bCs/>
          <w:color w:val="000000" w:themeColor="text1"/>
          <w:lang w:eastAsia="zh-CN"/>
        </w:rPr>
        <w:t>including</w:t>
      </w:r>
      <w:r w:rsidR="00F21B27" w:rsidRPr="009D4085">
        <w:rPr>
          <w:rFonts w:ascii="Times New Roman" w:hAnsi="Times New Roman" w:cs="Times New Roman"/>
          <w:bCs/>
          <w:color w:val="000000" w:themeColor="text1"/>
          <w:lang w:eastAsia="zh-CN"/>
        </w:rPr>
        <w:t xml:space="preserve"> </w:t>
      </w:r>
      <w:r w:rsidR="00DB6C79" w:rsidRPr="009D4085">
        <w:rPr>
          <w:rFonts w:ascii="Times New Roman" w:hAnsi="Times New Roman" w:cs="Times New Roman"/>
          <w:color w:val="000000" w:themeColor="text1"/>
          <w:lang w:eastAsia="zh-CN"/>
        </w:rPr>
        <w:t xml:space="preserve">sixteen </w:t>
      </w:r>
      <w:r w:rsidR="00D35250" w:rsidRPr="009D4085">
        <w:rPr>
          <w:rFonts w:ascii="Times New Roman" w:hAnsi="Times New Roman" w:cs="Times New Roman"/>
          <w:color w:val="000000" w:themeColor="text1"/>
          <w:lang w:eastAsia="zh-CN"/>
        </w:rPr>
        <w:t>WGBS</w:t>
      </w:r>
      <w:r w:rsidR="00DB6C79" w:rsidRPr="009D4085">
        <w:rPr>
          <w:rFonts w:ascii="Times New Roman" w:hAnsi="Times New Roman" w:cs="Times New Roman"/>
          <w:color w:val="000000" w:themeColor="text1"/>
          <w:lang w:eastAsia="zh-CN"/>
        </w:rPr>
        <w:t xml:space="preserve"> data sets</w:t>
      </w:r>
      <w:r w:rsidR="00070507" w:rsidRPr="009D4085">
        <w:rPr>
          <w:rFonts w:ascii="Times New Roman" w:hAnsi="Times New Roman" w:cs="Times New Roman"/>
          <w:color w:val="000000" w:themeColor="text1"/>
          <w:lang w:eastAsia="zh-CN"/>
        </w:rPr>
        <w:t xml:space="preserve"> </w:t>
      </w:r>
      <w:r w:rsidR="00460A85" w:rsidRPr="009D4085">
        <w:rPr>
          <w:rFonts w:ascii="Times New Roman" w:hAnsi="Times New Roman" w:cs="Times New Roman"/>
          <w:color w:val="000000" w:themeColor="text1"/>
          <w:lang w:eastAsia="zh-CN"/>
        </w:rPr>
        <w:fldChar w:fldCharType="begin" w:fldLock="1"/>
      </w:r>
      <w:r w:rsidR="00E04530" w:rsidRPr="009D4085">
        <w:rPr>
          <w:rFonts w:ascii="Times New Roman" w:hAnsi="Times New Roman" w:cs="Times New Roman"/>
          <w:color w:val="000000" w:themeColor="text1"/>
          <w:lang w:eastAsia="zh-CN"/>
        </w:rPr>
        <w:instrText>ADDIN CSL_CITATION { "citationItems" : [ { "id" : "ITEM-1", "itemData" : { "DOI" : "10.1101/gr.157743.113", "ISBN" : "1549-5469 (Electronic)\\r1088-9051 (Linking)", "ISSN" : "10889051", "PMID" : "24068705", "abstract" : "Altered DNA methylation occurs ubiquitously in human cancer from the earliest measurable stages. A cogent approach to understanding the mechanism and timing of altered DNA methylation is to analyze it in the context of carcinogenesis by a defined agent. Epstein-Barr virus (EBV) is a human oncogenic herpesvirus associated with lymphoma and nasopharyngeal carcinoma, but also used commonly in the laboratory to immortalize human B-cells in culture. Here we have performed whole-genome bisulfite sequencing of normal B-cells, activated B-cells, and EBV-immortalized B-cells from the same three individuals, in order to identify the impact of transformation on the methylome. Surprisingly, large-scale hypomethylated blocks comprising two-thirds of the genome were induced by EBV immortalization but not by B-cell activation per se. These regions largely corresponded to hypomethylated blocks that we have observed in human cancer, and they were associated with gene-expression hypervariability, similar to human cancer, and consistent with a model of epigenomic change promoting tumor cell heterogeneity. We also describe small-scale changes in DNA methylation near CpG islands. These results suggest that methylation disruption is an early and critical step in malignant transformation.", "author" : [ { "dropping-particle" : "", "family" : "Hansen", "given" : "Kasper D.", "non-dropping-particle" : "", "parse-names" : false, "suffix" : "" }, { "dropping-particle" : "", "family" : "Sabunciyan", "given" : "Sarven", "non-dropping-particle" : "", "parse-names" : false, "suffix" : "" }, { "dropping-particle" : "", "family" : "Langmead", "given" : "Ben", "non-dropping-particle" : "", "parse-names" : false, "suffix" : "" }, { "dropping-particle" : "", "family" : "Nagy", "given" : "Noemi", "non-dropping-particle" : "", "parse-names" : false, "suffix" : "" }, { "dropping-particle" : "", "family" : "Curley", "given" : "Rebecca", "non-dropping-particle" : "", "parse-names" : false, "suffix" : "" }, { "dropping-particle" : "", "family" : "Klein", "given" : "Georg", "non-dropping-particle" : "", "parse-names" : false, "suffix" : "" }, { "dropping-particle" : "", "family" : "Klein", "given" : "Eva", "non-dropping-particle" : "", "parse-names" : false, "suffix" : "" }, { "dropping-particle" : "", "family" : "Salamon", "given" : "Daniel", "non-dropping-particle" : "", "parse-names" : false, "suffix" : "" }, { "dropping-particle" : "", "family" : "Feinberg", "given" : "Andrew P.", "non-dropping-particle" : "", "parse-names" : false, "suffix" : "" } ], "container-title" : "Genome Research", "id" : "ITEM-1", "issue" : "2", "issued" : { "date-parts" : [ [ "2014" ] ] }, "page" : "177-184", "title" : "Large-scale hypomethylated blocks associated with Epstein-Barr virus-induced B-cell immortalization", "type" : "article-journal", "volume" : "24" }, "uris" : [ "http://www.mendeley.com/documents/?uuid=86e703f8-ea5a-4ebf-aac2-b45a88b33280" ] }, { "id" : "ITEM-2", "itemData" : { "author" : [ { "dropping-particle" : "", "family" : "Myers", "given" : "R", "non-dropping-particle" : "", "parse-names" : false, "suffix" : "" }, { "dropping-particle" : "", "family" : "Pauli", "given" : "F", "non-dropping-particle" : "", "parse-names" : false, "suffix" : "" } ], "container-title" : "http://www.ncbi.nlm.nih.gov/geo/query/acc.cgi?acc=GSE40832 (Jan 23, 2018, date last accessed)", "id" : "ITEM-2", "issued" : { "date-parts" : [ [ "2012" ] ] }, "title" : "Whole Genome Bisulfite Sequencing by ENCODE/HAIB (GSE40832)", "type" : "article-journal" }, "uris" : [ "http://www.mendeley.com/documents/?uuid=0b826073-232c-4727-b25b-85ec3db42b5a" ] }, { "id" : "ITEM-3", "itemData" : { "DOI" : "10.1371/journal.pgen.1004663", "ISBN" : "1553-7404 (Electronic)\\r1553-7390 (Linking)", "ISSN" : "15537404", "PMID" : "25233095", "abstract" : "DNA methylation is an important epigenetic regulator of gene expression. Recent studies have revealed widespread associations between genetic variation and methylation levels. However, the mechanistic links between genetic variation and methylation remain unclear. To begin addressing this gap, we collected methylation data at \u223c300,000 loci in lymphoblastoid cell lines (LCLs) from 64 HapMap Yoruba individuals, and genome-wide bisulfite sequence data in ten of these individuals. We identified (at an FDR of 10%) 13,915 cis methylation QTLs (meQTLs)-i.e., CpG sites in which changes in DNA methylation are associated with genetic variation at proximal loci. We found that meQTLs are frequently associated with changes in methylation at multiple CpGs across regions of up to 3 kb. Interestingly, meQTLs are also frequently associated with variation in other properties of gene regulation, including histone modifications, DNase I accessibility, chromatin accessibility, and expression levels of nearby genes. These observations suggest that genetic variants may lead to coordinated molecular changes in all of these regulatory phenotypes. One plausible driver of coordinated changes in different regulatory mechanisms is variation in transcription factor (TF) binding. Indeed, we found that SNPs that change predicted TF binding affinities are significantly enriched for associations with DNA methylation at nearby CpGs.", "author" : [ { "dropping-particle" : "", "family" : "Banovich", "given" : "Nicholas E.", "non-dropping-particle" : "", "parse-names" : false, "suffix" : "" }, { "dropping-particle" : "", "family" : "Lan", "given" : "Xun", "non-dropping-particle" : "", "parse-names" : false, "suffix" : "" }, { "dropping-particle" : "", "family" : "McVicker", "given" : "Graham", "non-dropping-particle" : "", "parse-names" : false, "suffix" : "" }, { "dropping-particle" : "", "family" : "Geijn", "given" : "Bryce", "non-dropping-particle" : "van de", "parse-names" : false, "suffix" : "" }, { "dropping-particle" : "", "family" : "Degner", "given" : "Jacob F.", "non-dropping-particle" : "", "parse-names" : false, "suffix" : "" }, { "dropping-particle" : "", "family" : "Blischak", "given" : "John D.", "non-dropping-particle" : "", "parse-names" : false, "suffix" : "" }, { "dropping-particle" : "", "family" : "Roux", "given" : "Julien", "non-dropping-particle" : "", "parse-names" : false, "suffix" : "" }, { "dropping-particle" : "", "family" : "Pritchard", "given" : "Jonathan K.", "non-dropping-particle" : "", "parse-names" : false, "suffix" : "" }, { "dropping-particle" : "", "family" : "Gilad", "given" : "Yoav", "non-dropping-particle" : "", "parse-names" : false, "suffix" : "" } ], "container-title" : "PLoS Genetics", "id" : "ITEM-3", "issue" : "9", "issued" : { "date-parts" : [ [ "2014" ] ] }, "title" : "Methylation QTLs Are Associated with Coordinated Changes in Transcription Factor Binding, Histone Modifications, and Gene Expression Levels", "type" : "article-journal", "volume" : "10" }, "uris" : [ "http://www.mendeley.com/documents/?uuid=139548fe-4986-492d-a3f3-6b63df5151ad" ] }, { "id" : "ITEM-4", "itemData" : { "DOI" : "10.1093/nar/gkw1110", "ISSN" : "13624962", "PMID" : "27899585", "abstract" : "Sodium bisulphite treatment of DNA combined with next generation sequencing (NGS) is a powerful combination for the interrogation of genome-wide DNA methylation profiles. Library preparation for whole genome bisulphite sequencing (WGBS) is challenging due to side effects of the bisulphite treatment, which leads to extensive DNA damage. Recently, a new generation of methods for bisulphite sequencing library preparation have been devised. They are based on initial bisulphite treatment of the DNA, followed by adaptor tagging of single stranded DNA fragments, and enable WGBS using low quantities of input DNA. In this study, we present a novel approach for quick and cost effective WGBS library preparation that is based on splinted adaptor tagging (SPLAT) of bisulphite-converted single-stranded DNA. Moreover, we validate SPLAT against three commercially available WGBS library preparation techniques, two of which are based on bisulphite treatment prior to adaptor tagging and one is a conventional WGBS method.", "author" : [ { "dropping-particle" : "", "family" : "Raine", "given" : "Amanda", "non-dropping-particle" : "", "parse-names" : false, "suffix" : "" }, { "dropping-particle" : "", "family" : "Manlig", "given" : "Erika", "non-dropping-particle" : "", "parse-names" : false, "suffix" : "" }, { "dropping-particle" : "", "family" : "Wahlberg", "given" : "Per", "non-dropping-particle" : "", "parse-names" : false, "suffix" : "" }, { "dropping-particle" : "", "family" : "Syv\u00e4nen", "given" : "Ann Christine", "non-dropping-particle" : "", "parse-names" : false, "suffix" : "" }, { "dropping-particle" : "", "family" : "Nordlund", "given" : "Jessica", "non-dropping-particle" : "", "parse-names" : false, "suffix" : "" } ], "container-title" : "Nucleic Acids Research", "id" : "ITEM-4", "issue" : "6", "issued" : { "date-parts" : [ [ "2016" ] ] }, "title" : "SPlinted Ligation Adapter Tagging (SPLAT), a novel library preparation method for whole genome bisulphite sequencing", "type" : "article-journal", "volume" : "45" }, "uris" : [ "http://www.mendeley.com/documents/?uuid=9d1b3bfa-8976-48e2-ae39-9f90186c393d" ] }, { "id" : "ITEM-5", "itemData" : { "author" : [ { "dropping-particle" : "", "family" : "Libertini", "given" : "E", "non-dropping-particle" : "", "parse-names" : false, "suffix" : "" }, { "dropping-particle" : "", "family" : "Heath", "given" : "S", "non-dropping-particle" : "", "parse-names" : false, "suffix" : "" }, { "dropping-particle" : "", "family" : "Beck", "given" : "S", "non-dropping-particle" : "", "parse-names" : false, "suffix" : "" }, { "dropping-particle" : "", "family" : "Czyz", "given" : "A", "non-dropping-particle" : "", "parse-names" : false, "suffix" : "" }, { "dropping-particle" : "", "family" : "Ruotti", "given" : "V", "non-dropping-particle" : "", "parse-names" : false, "suffix" : "" } ], "container-title" : "https://www.ncbi.nlm.nih.gov/geo/query/acc.cgi?acc=GSE66285", "id" : "ITEM-5", "issued" : { "date-parts" : [ [ "2015" ] ] }, "title" : "BLUEPRINT methylome of the HapMap cell line GM18507 (Coriell cell line NA18507)", "type" : "article-journal" }, "uris" : [ "http://www.mendeley.com/documents/?uuid=89ab6b5a-eab8-43d8-8712-29c1b45bc1fb" ] } ], "mendeley" : { "formattedCitation" : "[36,46\u201349]", "plainTextFormattedCitation" : "[36,46\u201349]", "previouslyFormattedCitation" : "[36,46\u201349]" }, "properties" : { "noteIndex" : 0 }, "schema" : "https://github.com/citation-style-language/schema/raw/master/csl-citation.json" }</w:instrText>
      </w:r>
      <w:r w:rsidR="00460A85" w:rsidRPr="009D4085">
        <w:rPr>
          <w:rFonts w:ascii="Times New Roman" w:hAnsi="Times New Roman" w:cs="Times New Roman"/>
          <w:color w:val="000000" w:themeColor="text1"/>
          <w:lang w:eastAsia="zh-CN"/>
        </w:rPr>
        <w:fldChar w:fldCharType="separate"/>
      </w:r>
      <w:r w:rsidR="00E04530" w:rsidRPr="009D4085">
        <w:rPr>
          <w:rFonts w:ascii="Times New Roman" w:hAnsi="Times New Roman" w:cs="Times New Roman"/>
          <w:noProof/>
          <w:color w:val="000000" w:themeColor="text1"/>
          <w:lang w:eastAsia="zh-CN"/>
        </w:rPr>
        <w:t>[36,46–49]</w:t>
      </w:r>
      <w:r w:rsidR="00460A85" w:rsidRPr="009D4085">
        <w:rPr>
          <w:rFonts w:ascii="Times New Roman" w:hAnsi="Times New Roman" w:cs="Times New Roman"/>
          <w:color w:val="000000" w:themeColor="text1"/>
          <w:lang w:eastAsia="zh-CN"/>
        </w:rPr>
        <w:fldChar w:fldCharType="end"/>
      </w:r>
      <w:r w:rsidR="00DB6C79" w:rsidRPr="009D4085">
        <w:rPr>
          <w:rFonts w:ascii="Times New Roman" w:hAnsi="Times New Roman" w:cs="Times New Roman"/>
          <w:color w:val="000000" w:themeColor="text1"/>
          <w:lang w:eastAsia="zh-CN"/>
        </w:rPr>
        <w:t>, one pooled WGBS data set</w:t>
      </w:r>
      <w:r w:rsidR="00E04530" w:rsidRPr="009D4085">
        <w:rPr>
          <w:rFonts w:ascii="Times New Roman" w:hAnsi="Times New Roman" w:cs="Times New Roman"/>
          <w:color w:val="000000" w:themeColor="text1"/>
          <w:lang w:eastAsia="zh-CN"/>
        </w:rPr>
        <w:t xml:space="preserve"> </w:t>
      </w:r>
      <w:r w:rsidR="00E04530" w:rsidRPr="009D4085">
        <w:rPr>
          <w:rFonts w:ascii="Times New Roman" w:hAnsi="Times New Roman" w:cs="Times New Roman"/>
          <w:color w:val="000000" w:themeColor="text1"/>
          <w:lang w:eastAsia="zh-CN"/>
        </w:rPr>
        <w:fldChar w:fldCharType="begin" w:fldLock="1"/>
      </w:r>
      <w:r w:rsidR="005E7A6F" w:rsidRPr="009D4085">
        <w:rPr>
          <w:rFonts w:ascii="Times New Roman" w:hAnsi="Times New Roman" w:cs="Times New Roman"/>
          <w:color w:val="000000" w:themeColor="text1"/>
          <w:lang w:eastAsia="zh-CN"/>
        </w:rPr>
        <w:instrText>ADDIN CSL_CITATION { "citationItems" : [ { "id" : "ITEM-1", "itemData" : { "DOI" : "10.1101/gr.183749.114", "ISSN" : "15495469", "PMID" : "25910490", "abstract" : "DNA methylation is an epigenetic modification that plays a key role in gene regulation. Previous studies have investigated its genetic basis by mapping genetic variants that are associated with DNA methylation at specific sites, but these have been limited to microarrays that cover &lt;2% of the genome and cannot account for allele-specific methylation (ASM). Other studies have performed whole-genome bisulfite sequencing on a few individuals, but these lack statistical power to identify variants associated with DNA methylation. We present a novel approach in which bisulfite-treated DNA from many individuals is sequenced together in a single pool, resulting in a truly genome-wide map of DNA methylation. Compared to methods that do not account for ASM, our approach increases statistical power to detect associations while sharply reducing cost, effort, and experimental variability. As a proof of concept, we generated deep sequencing data from a pool of 60 human cell lines; we evaluated almost twice as many CpGs as the largest microarray studies and identified more than 2000 genetic variants associated with DNA methylation. We found that these variants are highly enriched for associations with chromatin accessibility and CTCF binding but are less likely to be associated with traits indirectly linked to DNA, such as gene expression and disease phenotypes. In summary, our approach allows genome-wide mapping of genetic variants associated with DNA methylation in any tissue of any species, without the need for individual-level genotype or methylation data.", "author" : [ { "dropping-particle" : "", "family" : "Kaplow", "given" : "Irene M.", "non-dropping-particle" : "", "parse-names" : false, "suffix" : "" }, { "dropping-particle" : "", "family" : "MacIsaac", "given" : "Julia L.", "non-dropping-particle" : "", "parse-names" : false, "suffix" : "" }, { "dropping-particle" : "", "family" : "Mah", "given" : "Sarah M.", "non-dropping-particle" : "", "parse-names" : false, "suffix" : "" }, { "dropping-particle" : "", "family" : "McEwen", "given" : "Lisa M.", "non-dropping-particle" : "", "parse-names" : false, "suffix" : "" }, { "dropping-particle" : "", "family" : "Kobor", "given" : "Michael S.", "non-dropping-particle" : "", "parse-names" : false, "suffix" : "" }, { "dropping-particle" : "", "family" : "Fraser", "given" : "Hunter B.", "non-dropping-particle" : "", "parse-names" : false, "suffix" : "" } ], "container-title" : "Genome Research", "id" : "ITEM-1", "issue" : "6", "issued" : { "date-parts" : [ [ "2015" ] ] }, "page" : "907-917", "title" : "A pooling-based approach to mapping genetic variants associated with DNA methylation", "type" : "article-journal", "volume" : "25" }, "uris" : [ "http://www.mendeley.com/documents/?uuid=4c4d33f4-6e10-46ea-912a-b77405c748df" ] } ], "mendeley" : { "formattedCitation" : "[50]", "plainTextFormattedCitation" : "[50]", "previouslyFormattedCitation" : "[50]" }, "properties" : { "noteIndex" : 0 }, "schema" : "https://github.com/citation-style-language/schema/raw/master/csl-citation.json" }</w:instrText>
      </w:r>
      <w:r w:rsidR="00E04530" w:rsidRPr="009D4085">
        <w:rPr>
          <w:rFonts w:ascii="Times New Roman" w:hAnsi="Times New Roman" w:cs="Times New Roman"/>
          <w:color w:val="000000" w:themeColor="text1"/>
          <w:lang w:eastAsia="zh-CN"/>
        </w:rPr>
        <w:fldChar w:fldCharType="separate"/>
      </w:r>
      <w:r w:rsidR="00E04530" w:rsidRPr="009D4085">
        <w:rPr>
          <w:rFonts w:ascii="Times New Roman" w:hAnsi="Times New Roman" w:cs="Times New Roman"/>
          <w:noProof/>
          <w:color w:val="000000" w:themeColor="text1"/>
          <w:lang w:eastAsia="zh-CN"/>
        </w:rPr>
        <w:t>[50]</w:t>
      </w:r>
      <w:r w:rsidR="00E04530" w:rsidRPr="009D4085">
        <w:rPr>
          <w:rFonts w:ascii="Times New Roman" w:hAnsi="Times New Roman" w:cs="Times New Roman"/>
          <w:color w:val="000000" w:themeColor="text1"/>
          <w:lang w:eastAsia="zh-CN"/>
        </w:rPr>
        <w:fldChar w:fldCharType="end"/>
      </w:r>
      <w:r w:rsidR="00DB6C79" w:rsidRPr="009D4085">
        <w:rPr>
          <w:rFonts w:ascii="Times New Roman" w:hAnsi="Times New Roman" w:cs="Times New Roman"/>
          <w:color w:val="000000" w:themeColor="text1"/>
          <w:lang w:eastAsia="zh-CN"/>
        </w:rPr>
        <w:t xml:space="preserve"> and five </w:t>
      </w:r>
      <w:r w:rsidR="004811C8" w:rsidRPr="009D4085">
        <w:rPr>
          <w:rFonts w:ascii="Times New Roman" w:hAnsi="Times New Roman" w:cs="Times New Roman"/>
          <w:color w:val="000000" w:themeColor="text1"/>
          <w:lang w:eastAsia="zh-CN"/>
        </w:rPr>
        <w:t>RRBS</w:t>
      </w:r>
      <w:r w:rsidR="00DB6C79" w:rsidRPr="009D4085">
        <w:rPr>
          <w:rFonts w:ascii="Times New Roman" w:hAnsi="Times New Roman" w:cs="Times New Roman"/>
          <w:color w:val="000000" w:themeColor="text1"/>
          <w:lang w:eastAsia="zh-CN"/>
        </w:rPr>
        <w:t xml:space="preserve"> data sets</w:t>
      </w:r>
      <w:r w:rsidR="002C1716" w:rsidRPr="009D4085">
        <w:rPr>
          <w:rFonts w:ascii="Times New Roman" w:hAnsi="Times New Roman" w:cs="Times New Roman"/>
          <w:color w:val="000000" w:themeColor="text1"/>
          <w:lang w:eastAsia="zh-CN"/>
        </w:rPr>
        <w:t xml:space="preserve"> </w:t>
      </w:r>
      <w:r w:rsidR="00BC2381" w:rsidRPr="009D4085">
        <w:rPr>
          <w:rFonts w:ascii="Times New Roman" w:hAnsi="Times New Roman" w:cs="Times New Roman"/>
          <w:color w:val="000000" w:themeColor="text1"/>
          <w:lang w:eastAsia="zh-CN"/>
        </w:rPr>
        <w:fldChar w:fldCharType="begin" w:fldLock="1"/>
      </w:r>
      <w:r w:rsidR="005E7A6F" w:rsidRPr="009D4085">
        <w:rPr>
          <w:rFonts w:ascii="Times New Roman" w:hAnsi="Times New Roman" w:cs="Times New Roman"/>
          <w:color w:val="000000" w:themeColor="text1"/>
          <w:lang w:eastAsia="zh-CN"/>
        </w:rPr>
        <w:instrText>ADDIN CSL_CITATION { "citationItems" : [ { "id" : "ITEM-1", "itemData" : { "DOI" : "10.1101/gr.136101.111", "ISBN" : "1549-5469 (Electronic)\\n1088-9051 (Linking)", "ISSN" : "10889051", "PMID" : "22955980", "abstract" : "CTCF is a ubiquitously expressed regulator of fundamental genomic processes including transcription, intra- and interchromosomal interactions, and chromatin structure. Because of its critical role in genome function, CTCF binding patterns have long been assumed to be largely invariant across different cellular environments. Here we analyze genome-wide occupancy patterns of CTCF by ChIP-seq in 19 diverse human cell types, including normal primary cells and immortal lines. We observed highly reproducible yet surprisingly plastic genomic binding landscapes, indicative of strong cell-selective regulation of CTCF occupancy. Comparison with massively parallel bisulfite sequencing data indicates that 41% of variable CTCF binding is linked to differential DNA methylation, concentrated at two critical positions within the CTCF recognition sequence. Unexpectedly, CTCF binding patterns were markedly different in normal versus immortal cells, with the latter showing widespread disruption of CTCF binding associated with increased methylation. Strikingly, this disruption is accompanied by up-regulation of CTCF expression, with the result that both normal and immortal cells maintain the same average number of CTCF occupancy sites genome-wide. These results reveal a tight linkage between DNA methylation and the global occupancy patterns of a major sequence-specific regulatory factor.", "author" : [ { "dropping-particle" : "", "family" : "Wang", "given" : "Hao", "non-dropping-particle" : "", "parse-names" : false, "suffix" : "" }, { "dropping-particle" : "", "family" : "Maurano", "given" : "Matthew T.", "non-dropping-particle" : "", "parse-names" : false, "suffix" : "" }, { "dropping-particle" : "", "family" : "Qu", "given" : "Hongzhu", "non-dropping-particle" : "", "parse-names" : false, "suffix" : "" }, { "dropping-particle" : "", "family" : "Varley", "given" : "Katherine E.", "non-dropping-particle" : "", "parse-names" : false, "suffix" : "" }, { "dropping-particle" : "", "family" : "Gertz", "given" : "Jason", "non-dropping-particle" : "", "parse-names" : false, "suffix" : "" }, { "dropping-particle" : "", "family" : "Pauli", "given" : "Florencia", "non-dropping-particle" : "", "parse-names" : false, "suffix" : "" }, { "dropping-particle" : "", "family" : "Lee", "given" : "Kristen", "non-dropping-particle" : "", "parse-names" : false, "suffix" : "" }, { "dropping-particle" : "", "family" : "Canfield", "given" : "Theresa", "non-dropping-particle" : "", "parse-names" : false, "suffix" : "" }, { "dropping-particle" : "", "family" : "Weaver", "given" : "Molly", "non-dropping-particle" : "", "parse-names" : false, "suffix" : "" }, { "dropping-particle" : "", "family" : "Sandstrom", "given" : "Richard", "non-dropping-particle" : "", "parse-names" : false, "suffix" : "" }, { "dropping-particle" : "", "family" : "Thurman", "given" : "Robert E.", "non-dropping-particle" : "", "parse-names" : false, "suffix" : "" }, { "dropping-particle" : "", "family" : "Kaul", "given" : "Rajinder", "non-dropping-particle" : "", "parse-names" : false, "suffix" : "" }, { "dropping-particle" : "", "family" : "Myers", "given" : "Richard M.", "non-dropping-particle" : "", "parse-names" : false, "suffix" : "" }, { "dropping-particle" : "", "family" : "Stamatoyannopoulos", "given" : "John A.", "non-dropping-particle" : "", "parse-names" : false, "suffix" : "" } ], "container-title" : "Genome Research", "id" : "ITEM-1", "issue" : "9", "issued" : { "date-parts" : [ [ "2012" ] ] }, "page" : "1680-1688", "title" : "Widespread plasticity in CTCF occupancy linked to DNA methylation", "type" : "article-journal", "volume" : "22" }, "uris" : [ "http://www.mendeley.com/documents/?uuid=4a9407fb-404a-4c85-8501-e34c92054a65" ] }, { "id" : "ITEM-2", "itemData" : { "DOI" : "10.7554/eLife.08007", "ISSN" : "2050084X", "PMID" : "26182405", "abstract" : "Aicardi-Gouti\u00e8res syndrome (AGS) is a severe childhood inflammatory disorder that shows clinical and genetic overlap with systemic lupus erythematosus (SLE). AGS is thought to arise from the accumulation of incompletely metabolized endogenous nucleic acid species owing to mutations in nucleic acid degrading enzymes TREX1 (AGS1), RNase H2 (AGS2, 3 and 4) and SAMHD1 (AGS5). However, the identity and source of such immunogenic nucleic acid species remain undefined. Using genome-wide approaches, we show that fibroblasts from AGS patients with AGS1-5 mutations are burdened by excessive loads of RNA:DNA hybrids. Using MethylC-seq, we show that AGS fibroblasts display pronounced and global loss of DNA methylation and demonstrate that AGS-specific RNA:DNA hybrids often occur within DNA hypomethylated regions. Altogether, our data suggest that RNA:DNA hybrids may represent a common immunogenic form of nucleic acids in AGS and provide the first evidence of epigenetic perturbations in AGS, furthering the links between AGS and SLE.", "author" : [ { "dropping-particle" : "", "family" : "Lim", "given" : "Yoong Wearn", "non-dropping-particle" : "", "parse-names" : false, "suffix" : "" }, { "dropping-particle" : "", "family" : "Sanz", "given" : "Lionel A.", "non-dropping-particle" : "", "parse-names" : false, "suffix" : "" }, { "dropping-particle" : "", "family" : "Xu", "given" : "Xiaoqin", "non-dropping-particle" : "", "parse-names" : false, "suffix" : "" }, { "dropping-particle" : "", "family" : "Hartono", "given" : "Stella R.", "non-dropping-particle" : "", "parse-names" : false, "suffix" : "" }, { "dropping-particle" : "", "family" : "Ch\u00e9din", "given" : "Fr\u00e9d\u00e9ric", "non-dropping-particle" : "", "parse-names" : false, "suffix" : "" } ], "container-title" : "eLife", "id" : "ITEM-2", "issue" : "JULY2015", "issued" : { "date-parts" : [ [ "2015" ] ] }, "title" : "Genome-wide DNA hypomethylation and RNA:DNA hybrid accumulation in Aicardi\u2013Gouti\u00e8res syndrome", "type" : "article-journal", "volume" : "4" }, "uris" : [ "http://www.mendeley.com/documents/?uuid=cbc4196a-06c4-4f7f-a1de-5d4d04a2187d" ] } ], "mendeley" : { "formattedCitation" : "[51,52]", "plainTextFormattedCitation" : "[51,52]", "previouslyFormattedCitation" : "[51,52]" }, "properties" : { "noteIndex" : 0 }, "schema" : "https://github.com/citation-style-language/schema/raw/master/csl-citation.json" }</w:instrText>
      </w:r>
      <w:r w:rsidR="00BC2381" w:rsidRPr="009D4085">
        <w:rPr>
          <w:rFonts w:ascii="Times New Roman" w:hAnsi="Times New Roman" w:cs="Times New Roman"/>
          <w:color w:val="000000" w:themeColor="text1"/>
          <w:lang w:eastAsia="zh-CN"/>
        </w:rPr>
        <w:fldChar w:fldCharType="separate"/>
      </w:r>
      <w:r w:rsidR="00E04530" w:rsidRPr="009D4085">
        <w:rPr>
          <w:rFonts w:ascii="Times New Roman" w:hAnsi="Times New Roman" w:cs="Times New Roman"/>
          <w:noProof/>
          <w:color w:val="000000" w:themeColor="text1"/>
          <w:lang w:eastAsia="zh-CN"/>
        </w:rPr>
        <w:t>[51,52]</w:t>
      </w:r>
      <w:r w:rsidR="00BC2381" w:rsidRPr="009D4085">
        <w:rPr>
          <w:rFonts w:ascii="Times New Roman" w:hAnsi="Times New Roman" w:cs="Times New Roman"/>
          <w:color w:val="000000" w:themeColor="text1"/>
          <w:lang w:eastAsia="zh-CN"/>
        </w:rPr>
        <w:fldChar w:fldCharType="end"/>
      </w:r>
      <w:r w:rsidR="00C20AC3" w:rsidRPr="009D4085">
        <w:rPr>
          <w:rFonts w:ascii="Times New Roman" w:hAnsi="Times New Roman" w:cs="Times New Roman"/>
          <w:color w:val="000000" w:themeColor="text1"/>
          <w:lang w:eastAsia="zh-CN"/>
        </w:rPr>
        <w:t>,</w:t>
      </w:r>
      <w:r w:rsidR="00C20AC3" w:rsidRPr="009D4085">
        <w:rPr>
          <w:rFonts w:ascii="Times New Roman" w:hAnsi="Times New Roman" w:cs="Times New Roman"/>
          <w:bCs/>
          <w:color w:val="000000" w:themeColor="text1"/>
          <w:lang w:eastAsia="zh-CN"/>
        </w:rPr>
        <w:t xml:space="preserve"> </w:t>
      </w:r>
      <w:r w:rsidR="00F414DB" w:rsidRPr="009D4085">
        <w:rPr>
          <w:rFonts w:ascii="Times New Roman" w:hAnsi="Times New Roman" w:cs="Times New Roman"/>
          <w:bCs/>
          <w:color w:val="000000" w:themeColor="text1"/>
          <w:lang w:eastAsia="zh-CN"/>
        </w:rPr>
        <w:t xml:space="preserve">from </w:t>
      </w:r>
      <w:r w:rsidR="00144895" w:rsidRPr="009D4085">
        <w:rPr>
          <w:rFonts w:ascii="Times New Roman" w:hAnsi="Times New Roman" w:cs="Times New Roman"/>
          <w:bCs/>
          <w:color w:val="000000" w:themeColor="text1"/>
          <w:lang w:eastAsia="zh-CN"/>
        </w:rPr>
        <w:t xml:space="preserve">human </w:t>
      </w:r>
      <w:r w:rsidR="00B45616" w:rsidRPr="009D4085">
        <w:rPr>
          <w:rFonts w:ascii="Times New Roman" w:hAnsi="Times New Roman" w:cs="Times New Roman"/>
          <w:color w:val="000000" w:themeColor="text1"/>
          <w:lang w:eastAsia="zh-CN"/>
        </w:rPr>
        <w:t>LCLs samples</w:t>
      </w:r>
      <w:r w:rsidR="00C83ABC" w:rsidRPr="009D4085" w:rsidDel="0097652B">
        <w:rPr>
          <w:rFonts w:ascii="Times New Roman" w:hAnsi="Times New Roman" w:cs="Times New Roman"/>
          <w:color w:val="000000" w:themeColor="text1"/>
          <w:lang w:eastAsia="zh-CN"/>
        </w:rPr>
        <w:t xml:space="preserve"> </w:t>
      </w:r>
      <w:r w:rsidR="00C20AC3" w:rsidRPr="009D4085">
        <w:rPr>
          <w:rFonts w:ascii="Times New Roman" w:hAnsi="Times New Roman" w:cs="Times New Roman"/>
          <w:bCs/>
          <w:color w:val="000000" w:themeColor="text1"/>
          <w:lang w:eastAsia="zh-CN"/>
        </w:rPr>
        <w:t xml:space="preserve">were </w:t>
      </w:r>
      <w:r w:rsidR="007E624E">
        <w:rPr>
          <w:rFonts w:ascii="Times New Roman" w:hAnsi="Times New Roman" w:cs="Times New Roman"/>
          <w:bCs/>
          <w:color w:val="000000" w:themeColor="text1"/>
          <w:lang w:eastAsia="zh-CN"/>
        </w:rPr>
        <w:t>ret</w:t>
      </w:r>
      <w:r w:rsidR="009F203F">
        <w:rPr>
          <w:rFonts w:ascii="Times New Roman" w:hAnsi="Times New Roman" w:cs="Times New Roman"/>
          <w:bCs/>
          <w:color w:val="000000" w:themeColor="text1"/>
          <w:lang w:eastAsia="zh-CN"/>
        </w:rPr>
        <w:t xml:space="preserve">rieved </w:t>
      </w:r>
      <w:r w:rsidR="00D660AA">
        <w:rPr>
          <w:rFonts w:ascii="Times New Roman" w:hAnsi="Times New Roman" w:cs="Times New Roman"/>
          <w:bCs/>
          <w:color w:val="000000" w:themeColor="text1"/>
          <w:lang w:eastAsia="zh-CN"/>
        </w:rPr>
        <w:t xml:space="preserve">for analysis </w:t>
      </w:r>
      <w:r w:rsidR="001C050E" w:rsidRPr="009D4085">
        <w:rPr>
          <w:rFonts w:ascii="Times New Roman" w:hAnsi="Times New Roman" w:cs="Times New Roman"/>
          <w:color w:val="000000" w:themeColor="text1"/>
          <w:lang w:eastAsia="zh-CN"/>
        </w:rPr>
        <w:t>(Supplementary Table 1)</w:t>
      </w:r>
      <w:r w:rsidR="00AC0AF9" w:rsidRPr="009D4085">
        <w:rPr>
          <w:rFonts w:ascii="Times New Roman" w:hAnsi="Times New Roman" w:cs="Times New Roman"/>
          <w:bCs/>
          <w:color w:val="000000" w:themeColor="text1"/>
          <w:lang w:eastAsia="zh-CN"/>
        </w:rPr>
        <w:t>.</w:t>
      </w:r>
      <w:r w:rsidR="002B21DD" w:rsidRPr="009D4085">
        <w:rPr>
          <w:rFonts w:ascii="Times New Roman" w:hAnsi="Times New Roman" w:cs="Times New Roman"/>
          <w:bCs/>
          <w:color w:val="000000" w:themeColor="text1"/>
          <w:lang w:eastAsia="zh-CN"/>
        </w:rPr>
        <w:t xml:space="preserve"> </w:t>
      </w:r>
      <w:r w:rsidR="007B3010">
        <w:rPr>
          <w:rFonts w:ascii="Times New Roman" w:hAnsi="Times New Roman" w:cs="Times New Roman"/>
          <w:bCs/>
          <w:color w:val="000000" w:themeColor="text1"/>
          <w:lang w:eastAsia="zh-CN"/>
        </w:rPr>
        <w:t>S</w:t>
      </w:r>
      <w:r w:rsidR="002F3D79" w:rsidRPr="009D4085">
        <w:rPr>
          <w:rFonts w:ascii="Times New Roman" w:hAnsi="Times New Roman" w:cs="Times New Roman"/>
          <w:bCs/>
          <w:color w:val="000000" w:themeColor="text1"/>
          <w:lang w:eastAsia="zh-CN"/>
        </w:rPr>
        <w:t>elf-rep</w:t>
      </w:r>
      <w:r w:rsidR="00CD6500" w:rsidRPr="009D4085">
        <w:rPr>
          <w:rFonts w:ascii="Times New Roman" w:hAnsi="Times New Roman" w:cs="Times New Roman"/>
          <w:bCs/>
          <w:color w:val="000000" w:themeColor="text1"/>
          <w:lang w:eastAsia="zh-CN"/>
        </w:rPr>
        <w:t xml:space="preserve">orted ethnicity information </w:t>
      </w:r>
      <w:r w:rsidR="00345F29" w:rsidRPr="009D4085">
        <w:rPr>
          <w:rFonts w:ascii="Times New Roman" w:hAnsi="Times New Roman" w:cs="Times New Roman"/>
          <w:bCs/>
          <w:color w:val="000000" w:themeColor="text1"/>
          <w:lang w:eastAsia="zh-CN"/>
        </w:rPr>
        <w:t>was</w:t>
      </w:r>
      <w:r w:rsidR="001B2A2B" w:rsidRPr="009D4085">
        <w:rPr>
          <w:rFonts w:ascii="Times New Roman" w:hAnsi="Times New Roman" w:cs="Times New Roman"/>
          <w:bCs/>
          <w:color w:val="000000" w:themeColor="text1"/>
          <w:lang w:eastAsia="zh-CN"/>
        </w:rPr>
        <w:t xml:space="preserve"> </w:t>
      </w:r>
      <w:r w:rsidR="00693F7D" w:rsidRPr="009D4085">
        <w:rPr>
          <w:rFonts w:ascii="Times New Roman" w:hAnsi="Times New Roman" w:cs="Times New Roman"/>
          <w:bCs/>
          <w:color w:val="000000" w:themeColor="text1"/>
          <w:lang w:eastAsia="zh-CN"/>
        </w:rPr>
        <w:t xml:space="preserve">provided </w:t>
      </w:r>
      <w:r w:rsidR="00F37DB2">
        <w:rPr>
          <w:rFonts w:ascii="Times New Roman" w:hAnsi="Times New Roman" w:cs="Times New Roman"/>
          <w:bCs/>
          <w:color w:val="000000" w:themeColor="text1"/>
          <w:lang w:eastAsia="zh-CN"/>
        </w:rPr>
        <w:t xml:space="preserve">for all subjects </w:t>
      </w:r>
      <w:r w:rsidR="00693F7D" w:rsidRPr="009D4085">
        <w:rPr>
          <w:rFonts w:ascii="Times New Roman" w:hAnsi="Times New Roman" w:cs="Times New Roman"/>
          <w:bCs/>
          <w:color w:val="000000" w:themeColor="text1"/>
          <w:lang w:eastAsia="zh-CN"/>
        </w:rPr>
        <w:t>except for four</w:t>
      </w:r>
      <w:r w:rsidR="004E6C1D" w:rsidRPr="009D4085">
        <w:rPr>
          <w:rFonts w:ascii="Times New Roman" w:hAnsi="Times New Roman" w:cs="Times New Roman"/>
          <w:bCs/>
          <w:color w:val="000000" w:themeColor="text1"/>
          <w:lang w:eastAsia="zh-CN"/>
        </w:rPr>
        <w:t xml:space="preserve"> individuals</w:t>
      </w:r>
      <w:r w:rsidR="00EE7598" w:rsidRPr="009D4085">
        <w:rPr>
          <w:rFonts w:ascii="Times New Roman" w:hAnsi="Times New Roman" w:cs="Times New Roman"/>
          <w:bCs/>
          <w:color w:val="000000" w:themeColor="text1"/>
          <w:lang w:eastAsia="zh-CN"/>
        </w:rPr>
        <w:t xml:space="preserve"> who</w:t>
      </w:r>
      <w:r w:rsidR="001253AC" w:rsidRPr="009D4085">
        <w:rPr>
          <w:rFonts w:ascii="Times New Roman" w:hAnsi="Times New Roman" w:cs="Times New Roman"/>
          <w:bCs/>
          <w:color w:val="000000" w:themeColor="text1"/>
          <w:lang w:eastAsia="zh-CN"/>
        </w:rPr>
        <w:t xml:space="preserve"> </w:t>
      </w:r>
      <w:r w:rsidR="0036736A" w:rsidRPr="009D4085">
        <w:rPr>
          <w:rFonts w:ascii="Times New Roman" w:hAnsi="Times New Roman" w:cs="Times New Roman"/>
          <w:bCs/>
          <w:color w:val="000000" w:themeColor="text1"/>
          <w:lang w:eastAsia="zh-CN"/>
        </w:rPr>
        <w:t xml:space="preserve">were </w:t>
      </w:r>
      <w:r w:rsidR="00F67684" w:rsidRPr="009D4085">
        <w:rPr>
          <w:rFonts w:ascii="Times New Roman" w:hAnsi="Times New Roman" w:cs="Times New Roman"/>
          <w:bCs/>
          <w:color w:val="000000" w:themeColor="text1"/>
          <w:lang w:eastAsia="zh-CN"/>
        </w:rPr>
        <w:t>enrolled</w:t>
      </w:r>
      <w:r w:rsidR="00EE7598" w:rsidRPr="009D4085">
        <w:rPr>
          <w:rFonts w:ascii="Times New Roman" w:hAnsi="Times New Roman" w:cs="Times New Roman"/>
          <w:bCs/>
          <w:color w:val="000000" w:themeColor="text1"/>
          <w:lang w:eastAsia="zh-CN"/>
        </w:rPr>
        <w:t xml:space="preserve"> in</w:t>
      </w:r>
      <w:r w:rsidR="00E05362" w:rsidRPr="009D4085">
        <w:rPr>
          <w:rFonts w:ascii="Times New Roman" w:hAnsi="Times New Roman" w:cs="Times New Roman"/>
          <w:bCs/>
          <w:color w:val="000000" w:themeColor="text1"/>
          <w:lang w:eastAsia="zh-CN"/>
        </w:rPr>
        <w:t xml:space="preserve"> </w:t>
      </w:r>
      <w:r w:rsidR="00965FD0">
        <w:rPr>
          <w:rFonts w:ascii="Times New Roman" w:hAnsi="Times New Roman" w:cs="Times New Roman"/>
          <w:bCs/>
          <w:color w:val="000000" w:themeColor="text1"/>
          <w:lang w:eastAsia="zh-CN"/>
        </w:rPr>
        <w:t>a</w:t>
      </w:r>
      <w:r w:rsidR="00965FD0" w:rsidRPr="009D4085">
        <w:rPr>
          <w:rFonts w:ascii="Times New Roman" w:hAnsi="Times New Roman" w:cs="Times New Roman"/>
          <w:bCs/>
          <w:color w:val="000000" w:themeColor="text1"/>
          <w:lang w:eastAsia="zh-CN"/>
        </w:rPr>
        <w:t xml:space="preserve"> </w:t>
      </w:r>
      <w:r w:rsidR="004D2965" w:rsidRPr="009D4085">
        <w:rPr>
          <w:rFonts w:ascii="Times New Roman" w:hAnsi="Times New Roman" w:cs="Times New Roman"/>
          <w:bCs/>
          <w:color w:val="000000" w:themeColor="text1"/>
          <w:lang w:eastAsia="zh-CN"/>
        </w:rPr>
        <w:t>previous stud</w:t>
      </w:r>
      <w:r w:rsidR="000900B3" w:rsidRPr="009D4085">
        <w:rPr>
          <w:rFonts w:ascii="Times New Roman" w:hAnsi="Times New Roman" w:cs="Times New Roman"/>
          <w:bCs/>
          <w:color w:val="000000" w:themeColor="text1"/>
          <w:lang w:eastAsia="zh-CN"/>
        </w:rPr>
        <w:t xml:space="preserve">y </w:t>
      </w:r>
      <w:r w:rsidR="00E05362" w:rsidRPr="009D4085">
        <w:rPr>
          <w:rFonts w:ascii="Times New Roman" w:hAnsi="Times New Roman" w:cs="Times New Roman"/>
          <w:bCs/>
          <w:color w:val="000000" w:themeColor="text1"/>
          <w:lang w:eastAsia="zh-CN"/>
        </w:rPr>
        <w:t xml:space="preserve">from </w:t>
      </w:r>
      <w:proofErr w:type="spellStart"/>
      <w:r w:rsidR="00484B65" w:rsidRPr="009D4085">
        <w:rPr>
          <w:rFonts w:ascii="Times New Roman" w:hAnsi="Times New Roman" w:cs="Times New Roman"/>
          <w:bCs/>
          <w:color w:val="000000" w:themeColor="text1"/>
          <w:lang w:eastAsia="zh-CN"/>
        </w:rPr>
        <w:t>Karolinska</w:t>
      </w:r>
      <w:proofErr w:type="spellEnd"/>
      <w:r w:rsidR="00484B65" w:rsidRPr="009D4085">
        <w:rPr>
          <w:rFonts w:ascii="Times New Roman" w:hAnsi="Times New Roman" w:cs="Times New Roman"/>
          <w:bCs/>
          <w:color w:val="000000" w:themeColor="text1"/>
          <w:lang w:eastAsia="zh-CN"/>
        </w:rPr>
        <w:t xml:space="preserve"> Hospital (Stockholm)</w:t>
      </w:r>
      <w:r w:rsidR="00CD4FE8" w:rsidRPr="009D4085">
        <w:rPr>
          <w:rFonts w:ascii="Times New Roman" w:hAnsi="Times New Roman" w:cs="Times New Roman"/>
          <w:bCs/>
          <w:color w:val="000000" w:themeColor="text1"/>
          <w:lang w:eastAsia="zh-CN"/>
        </w:rPr>
        <w:t xml:space="preserve"> </w:t>
      </w:r>
      <w:r w:rsidR="003F42A1" w:rsidRPr="009D4085">
        <w:rPr>
          <w:rFonts w:ascii="Times New Roman" w:hAnsi="Times New Roman" w:cs="Times New Roman"/>
          <w:bCs/>
          <w:color w:val="000000" w:themeColor="text1"/>
          <w:lang w:eastAsia="zh-CN"/>
        </w:rPr>
        <w:fldChar w:fldCharType="begin" w:fldLock="1"/>
      </w:r>
      <w:r w:rsidR="00E66FA8" w:rsidRPr="009D4085">
        <w:rPr>
          <w:rFonts w:ascii="Times New Roman" w:hAnsi="Times New Roman" w:cs="Times New Roman"/>
          <w:bCs/>
          <w:color w:val="000000" w:themeColor="text1"/>
          <w:lang w:eastAsia="zh-CN"/>
        </w:rPr>
        <w:instrText>ADDIN CSL_CITATION { "citationItems" : [ { "id" : "ITEM-1", "itemData" : { "DOI" : "10.1101/gr.157743.113", "ISBN" : "1549-5469 (Electronic)\\r1088-9051 (Linking)", "ISSN" : "10889051", "PMID" : "24068705", "abstract" : "Altered DNA methylation occurs ubiquitously in human cancer from the earliest measurable stages. A cogent approach to understanding the mechanism and timing of altered DNA methylation is to analyze it in the context of carcinogenesis by a defined agent. Epstein-Barr virus (EBV) is a human oncogenic herpesvirus associated with lymphoma and nasopharyngeal carcinoma, but also used commonly in the laboratory to immortalize human B-cells in culture. Here we have performed whole-genome bisulfite sequencing of normal B-cells, activated B-cells, and EBV-immortalized B-cells from the same three individuals, in order to identify the impact of transformation on the methylome. Surprisingly, large-scale hypomethylated blocks comprising two-thirds of the genome were induced by EBV immortalization but not by B-cell activation per se. These regions largely corresponded to hypomethylated blocks that we have observed in human cancer, and they were associated with gene-expression hypervariability, similar to human cancer, and consistent with a model of epigenomic change promoting tumor cell heterogeneity. We also describe small-scale changes in DNA methylation near CpG islands. These results suggest that methylation disruption is an early and critical step in malignant transformation.", "author" : [ { "dropping-particle" : "", "family" : "Hansen", "given" : "Kasper D.", "non-dropping-particle" : "", "parse-names" : false, "suffix" : "" }, { "dropping-particle" : "", "family" : "Sabunciyan", "given" : "Sarven", "non-dropping-particle" : "", "parse-names" : false, "suffix" : "" }, { "dropping-particle" : "", "family" : "Langmead", "given" : "Ben", "non-dropping-particle" : "", "parse-names" : false, "suffix" : "" }, { "dropping-particle" : "", "family" : "Nagy", "given" : "Noemi", "non-dropping-particle" : "", "parse-names" : false, "suffix" : "" }, { "dropping-particle" : "", "family" : "Curley", "given" : "Rebecca", "non-dropping-particle" : "", "parse-names" : false, "suffix" : "" }, { "dropping-particle" : "", "family" : "Klein", "given" : "Georg", "non-dropping-particle" : "", "parse-names" : false, "suffix" : "" }, { "dropping-particle" : "", "family" : "Klein", "given" : "Eva", "non-dropping-particle" : "", "parse-names" : false, "suffix" : "" }, { "dropping-particle" : "", "family" : "Salamon", "given" : "Daniel", "non-dropping-particle" : "", "parse-names" : false, "suffix" : "" }, { "dropping-particle" : "", "family" : "Feinberg", "given" : "Andrew P.", "non-dropping-particle" : "", "parse-names" : false, "suffix" : "" } ], "container-title" : "Genome Research", "id" : "ITEM-1", "issue" : "2", "issued" : { "date-parts" : [ [ "2014" ] ] }, "page" : "177-184", "title" : "Large-scale hypomethylated blocks associated with Epstein-Barr virus-induced B-cell immortalization", "type" : "article-journal", "volume" : "24" }, "uris" : [ "http://www.mendeley.com/documents/?uuid=86e703f8-ea5a-4ebf-aac2-b45a88b33280" ] } ], "mendeley" : { "formattedCitation" : "[46]", "plainTextFormattedCitation" : "[46]", "previouslyFormattedCitation" : "[46]" }, "properties" : { "noteIndex" : 0 }, "schema" : "https://github.com/citation-style-language/schema/raw/master/csl-citation.json" }</w:instrText>
      </w:r>
      <w:r w:rsidR="003F42A1" w:rsidRPr="009D4085">
        <w:rPr>
          <w:rFonts w:ascii="Times New Roman" w:hAnsi="Times New Roman" w:cs="Times New Roman"/>
          <w:bCs/>
          <w:color w:val="000000" w:themeColor="text1"/>
          <w:lang w:eastAsia="zh-CN"/>
        </w:rPr>
        <w:fldChar w:fldCharType="separate"/>
      </w:r>
      <w:r w:rsidR="003F42A1" w:rsidRPr="009D4085">
        <w:rPr>
          <w:rFonts w:ascii="Times New Roman" w:hAnsi="Times New Roman" w:cs="Times New Roman"/>
          <w:bCs/>
          <w:noProof/>
          <w:color w:val="000000" w:themeColor="text1"/>
          <w:lang w:eastAsia="zh-CN"/>
        </w:rPr>
        <w:t>[46]</w:t>
      </w:r>
      <w:r w:rsidR="003F42A1" w:rsidRPr="009D4085">
        <w:rPr>
          <w:rFonts w:ascii="Times New Roman" w:hAnsi="Times New Roman" w:cs="Times New Roman"/>
          <w:bCs/>
          <w:color w:val="000000" w:themeColor="text1"/>
          <w:lang w:eastAsia="zh-CN"/>
        </w:rPr>
        <w:fldChar w:fldCharType="end"/>
      </w:r>
      <w:r w:rsidR="003F42A1" w:rsidRPr="009D4085">
        <w:rPr>
          <w:rFonts w:ascii="Times New Roman" w:hAnsi="Times New Roman" w:cs="Times New Roman"/>
          <w:bCs/>
          <w:color w:val="000000" w:themeColor="text1"/>
          <w:lang w:eastAsia="zh-CN"/>
        </w:rPr>
        <w:t xml:space="preserve">. To </w:t>
      </w:r>
      <w:r w:rsidR="00A91969">
        <w:rPr>
          <w:rFonts w:ascii="Times New Roman" w:hAnsi="Times New Roman" w:cs="Times New Roman"/>
          <w:bCs/>
          <w:color w:val="000000" w:themeColor="text1"/>
          <w:lang w:eastAsia="zh-CN"/>
        </w:rPr>
        <w:t>estimate the ethnicity of these subjects</w:t>
      </w:r>
      <w:r w:rsidR="005C5663" w:rsidRPr="009D4085">
        <w:rPr>
          <w:rFonts w:ascii="Times New Roman" w:hAnsi="Times New Roman" w:cs="Times New Roman"/>
          <w:bCs/>
          <w:color w:val="000000" w:themeColor="text1"/>
          <w:lang w:eastAsia="zh-CN"/>
        </w:rPr>
        <w:t xml:space="preserve">, </w:t>
      </w:r>
      <w:r w:rsidR="009B58B8" w:rsidRPr="009D4085">
        <w:rPr>
          <w:rFonts w:ascii="Times New Roman" w:hAnsi="Times New Roman" w:cs="Times New Roman"/>
          <w:bCs/>
          <w:color w:val="000000" w:themeColor="text1"/>
          <w:lang w:eastAsia="zh-CN"/>
        </w:rPr>
        <w:t xml:space="preserve">a random forest prediction based on </w:t>
      </w:r>
      <w:r w:rsidR="00A067CE" w:rsidRPr="009D4085">
        <w:rPr>
          <w:rFonts w:ascii="Times New Roman" w:hAnsi="Times New Roman" w:cs="Times New Roman"/>
          <w:bCs/>
          <w:color w:val="000000" w:themeColor="text1"/>
          <w:lang w:eastAsia="zh-CN"/>
        </w:rPr>
        <w:t>genotype information</w:t>
      </w:r>
      <w:r w:rsidR="001125F2" w:rsidRPr="009D4085">
        <w:rPr>
          <w:rFonts w:ascii="Times New Roman" w:hAnsi="Times New Roman" w:cs="Times New Roman"/>
          <w:bCs/>
          <w:color w:val="000000" w:themeColor="text1"/>
          <w:lang w:eastAsia="zh-CN"/>
        </w:rPr>
        <w:t xml:space="preserve"> was performed</w:t>
      </w:r>
      <w:r w:rsidR="008C46D8">
        <w:rPr>
          <w:rFonts w:ascii="Times New Roman" w:hAnsi="Times New Roman" w:cs="Times New Roman"/>
          <w:bCs/>
          <w:color w:val="000000" w:themeColor="text1"/>
          <w:lang w:eastAsia="zh-CN"/>
        </w:rPr>
        <w:t>:</w:t>
      </w:r>
      <w:r w:rsidR="001125F2" w:rsidRPr="009D4085">
        <w:rPr>
          <w:rFonts w:ascii="Times New Roman" w:hAnsi="Times New Roman" w:cs="Times New Roman"/>
          <w:bCs/>
          <w:color w:val="000000" w:themeColor="text1"/>
          <w:lang w:eastAsia="zh-CN"/>
        </w:rPr>
        <w:t xml:space="preserve"> </w:t>
      </w:r>
      <w:r w:rsidR="007A76A3" w:rsidRPr="009D4085">
        <w:rPr>
          <w:rFonts w:ascii="Times New Roman" w:hAnsi="Times New Roman" w:cs="Times New Roman"/>
          <w:bCs/>
          <w:color w:val="000000" w:themeColor="text1"/>
          <w:lang w:eastAsia="zh-CN"/>
        </w:rPr>
        <w:t xml:space="preserve">We </w:t>
      </w:r>
      <w:r w:rsidR="001106BE" w:rsidRPr="009D4085">
        <w:rPr>
          <w:rFonts w:ascii="Times New Roman" w:hAnsi="Times New Roman" w:cs="Times New Roman"/>
          <w:bCs/>
          <w:color w:val="000000" w:themeColor="text1"/>
          <w:lang w:eastAsia="zh-CN"/>
        </w:rPr>
        <w:lastRenderedPageBreak/>
        <w:t xml:space="preserve">randomly </w:t>
      </w:r>
      <w:r w:rsidR="00C13290" w:rsidRPr="009D4085">
        <w:rPr>
          <w:rFonts w:ascii="Times New Roman" w:hAnsi="Times New Roman" w:cs="Times New Roman"/>
          <w:bCs/>
          <w:color w:val="000000" w:themeColor="text1"/>
          <w:lang w:eastAsia="zh-CN"/>
        </w:rPr>
        <w:t>divided</w:t>
      </w:r>
      <w:r w:rsidR="001106BE" w:rsidRPr="009D4085">
        <w:rPr>
          <w:rFonts w:ascii="Times New Roman" w:hAnsi="Times New Roman" w:cs="Times New Roman"/>
          <w:bCs/>
          <w:color w:val="000000" w:themeColor="text1"/>
          <w:lang w:eastAsia="zh-CN"/>
        </w:rPr>
        <w:t xml:space="preserve"> </w:t>
      </w:r>
      <w:proofErr w:type="spellStart"/>
      <w:r w:rsidR="00C0186C" w:rsidRPr="009D4085">
        <w:rPr>
          <w:rFonts w:ascii="Times New Roman" w:hAnsi="Times New Roman" w:cs="Times New Roman"/>
          <w:bCs/>
          <w:color w:val="000000" w:themeColor="text1"/>
          <w:lang w:eastAsia="zh-CN"/>
        </w:rPr>
        <w:t>HapMap</w:t>
      </w:r>
      <w:proofErr w:type="spellEnd"/>
      <w:r w:rsidR="00C0186C" w:rsidRPr="009D4085">
        <w:rPr>
          <w:rFonts w:ascii="Times New Roman" w:hAnsi="Times New Roman" w:cs="Times New Roman"/>
          <w:bCs/>
          <w:color w:val="000000" w:themeColor="text1"/>
          <w:lang w:eastAsia="zh-CN"/>
        </w:rPr>
        <w:t xml:space="preserve"> p</w:t>
      </w:r>
      <w:r w:rsidR="009F76E0" w:rsidRPr="009D4085">
        <w:rPr>
          <w:rFonts w:ascii="Times New Roman" w:hAnsi="Times New Roman" w:cs="Times New Roman"/>
          <w:bCs/>
          <w:color w:val="000000" w:themeColor="text1"/>
          <w:lang w:eastAsia="zh-CN"/>
        </w:rPr>
        <w:t xml:space="preserve">hase 3 </w:t>
      </w:r>
      <w:r w:rsidR="008167E1" w:rsidRPr="009D4085">
        <w:rPr>
          <w:rFonts w:ascii="Times New Roman" w:hAnsi="Times New Roman" w:cs="Times New Roman"/>
          <w:bCs/>
          <w:color w:val="000000" w:themeColor="text1"/>
          <w:lang w:eastAsia="zh-CN"/>
        </w:rPr>
        <w:t>(</w:t>
      </w:r>
      <w:r w:rsidR="009F76E0" w:rsidRPr="009D4085">
        <w:rPr>
          <w:rFonts w:ascii="Times New Roman" w:hAnsi="Times New Roman" w:cs="Times New Roman"/>
          <w:bCs/>
          <w:color w:val="000000" w:themeColor="text1"/>
          <w:lang w:eastAsia="zh-CN"/>
        </w:rPr>
        <w:t>release version 3</w:t>
      </w:r>
      <w:r w:rsidR="008167E1" w:rsidRPr="009D4085">
        <w:rPr>
          <w:rFonts w:ascii="Times New Roman" w:hAnsi="Times New Roman" w:cs="Times New Roman"/>
          <w:bCs/>
          <w:color w:val="000000" w:themeColor="text1"/>
          <w:lang w:eastAsia="zh-CN"/>
        </w:rPr>
        <w:t>)</w:t>
      </w:r>
      <w:r w:rsidR="008F48AB" w:rsidRPr="009D4085">
        <w:rPr>
          <w:rFonts w:ascii="Times New Roman" w:hAnsi="Times New Roman" w:cs="Times New Roman"/>
          <w:bCs/>
          <w:color w:val="000000" w:themeColor="text1"/>
          <w:lang w:eastAsia="zh-CN"/>
        </w:rPr>
        <w:t xml:space="preserve"> </w:t>
      </w:r>
      <w:r w:rsidR="00BA68CB" w:rsidRPr="009D4085">
        <w:rPr>
          <w:rFonts w:ascii="Times New Roman" w:hAnsi="Times New Roman" w:cs="Times New Roman"/>
          <w:bCs/>
          <w:color w:val="000000" w:themeColor="text1"/>
          <w:lang w:eastAsia="zh-CN"/>
        </w:rPr>
        <w:fldChar w:fldCharType="begin" w:fldLock="1"/>
      </w:r>
      <w:r w:rsidR="000D1A9B" w:rsidRPr="009D4085">
        <w:rPr>
          <w:rFonts w:ascii="Times New Roman" w:hAnsi="Times New Roman" w:cs="Times New Roman"/>
          <w:bCs/>
          <w:color w:val="000000" w:themeColor="text1"/>
          <w:lang w:eastAsia="zh-CN"/>
        </w:rPr>
        <w:instrText>ADDIN CSL_CITATION { "citationItems" : [ { "id" : "ITEM-1", "itemData" : { "DOI" : "10.1038/nature09298", "ISBN" : "1476-4687 (Electronic)\\n0028-0836 (Linking)", "ISSN" : "0028-0836", "PMID" : "20811451", "abstract" : "Despite great progress in identifying genetic variants that influence human disease, most inherited risk remains unexplained. A more complete understanding requires genome-wide studies that fully examine less common alleles in populations with a wide range of ancestry. To inform the design and interpretation of such studies, we genotyped 1.6 million common single nucleotide polymorphisms (SNPs) in 1,184 reference individuals from 11 global populations, and sequenced ten 100-kilobase regions in 692 of these individuals. This integrated data set of common and rare alleles, called 'HapMap 3', includes both SNPs and copy number polymorphisms (CNPs). We characterized population-specific differences among low-frequency variants, measured the improvement in imputation accuracy afforded by the larger reference panel, especially in imputing SNPs with a minor allele frequency of &lt;or=5%, and demonstrated the feasibility of imputing newly discovered CNPs and SNPs. This expanded public resource of genome variants in global populations supports deeper interrogation of genomic variation and its role in human disease, and serves as a step towards a high-resolution map of the landscape of human genetic variation.", "author" : [ { "dropping-particle" : "", "family" : "Altshuler", "given" : "David M.", "non-dropping-particle" : "", "parse-names" : false, "suffix" : "" }, { "dropping-particle" : "", "family" : "Gibbs", "given" : "Richard A.", "non-dropping-particle" : "", "parse-names" : false, "suffix" : "" }, { "dropping-particle" : "", "family" : "Peltonen", "given" : "Leena", "non-dropping-particle" : "", "parse-names" : false, "suffix" : "" }, { "dropping-particle" : "", "family" : "Altshuler", "given" : "David M.", "non-dropping-particle" : "", "parse-names" : false, "suffix" : "" }, { "dropping-particle" : "", "family" : "Gibbs", "given" : "Richard A.", "non-dropping-particle" : "", "parse-names" : false, "suffix" : "" }, { "dropping-particle" : "", "family" : "Peltonen", "given" : "Leena", "non-dropping-particle" : "", "parse-names" : false, "suffix" : "" }, { "dropping-particle" : "", "family" : "Dermitzakis", "given" : "Emmanouil", "non-dropping-particle" : "", "parse-names" : false, "suffix" : "" }, { "dropping-particle" : "", "family" : "Schaffner", "given" : "Stephen F.", "non-dropping-particle" : "", "parse-names" : false, "suffix" : "" }, { "dropping-particle" : "", "family" : "Yu", "given" : "Fuli", "non-dropping-particle" : "", "parse-names" : false, "suffix" : "" }, { "dropping-particle" : "", "family" : "Peltonen", "given" : "Leena", "non-dropping-particle" : "", "parse-names" : false, "suffix" : "" }, { "dropping-particle" : "", "family" : "Dermitzakis", "given" : "Emmanouil", "non-dropping-particle" : "", "parse-names" : false, "suffix" : "" }, { "dropping-particle" : "", "family" : "Bonnen", "given" : "Penelope E.", "non-dropping-particle" : "", "parse-names" : false, "suffix" : "" }, { "dropping-particle" : "", "family" : "Altshuler", "given" : "David M.", "non-dropping-particle" : "", "parse-names" : false, "suffix" : "" }, { "dropping-particle" : "", "family" : "Gibbs", "given" : "Richard A.", "non-dropping-particle" : "", "parse-names" : false, "suffix" : "" }, { "dropping-particle" : "", "family" : "Bakker", "given" : "Paul I. W.", "non-dropping-particle" : "de", "parse-names" : false, "suffix" : "" }, { "dropping-particle" : "", "family" : "Deloukas", "given" : "Panos", "non-dropping-particle" : "", "parse-names" : false, "suffix" : "" }, { "dropping-particle" : "", "family" : "Gabriel", "given" : "Stacey B.", "non-dropping-particle" : "", "parse-names" : false, "suffix" : "" }, { "dropping-particle" : "", "family" : "Gwilliam", "given" : "Rhian", "non-dropping-particle" : "", "parse-names" : false, "suffix" : "" }, { "dropping-particle" : "", "family" : "Hunt", "given" : "Sarah", "non-dropping-particle" : "", "parse-names" : false, "suffix" : "" }, { "dropping-particle" : "", "family" : "Inouye", "given" : "Michael", "non-dropping-particle" : "", "parse-names" : false, "suffix" : "" }, { "dropping-particle" : "", "family" : "Jia", "given" : "Xiaoming", "non-dropping-particle" : "", "parse-names" : false, "suffix" : "" }, { "dropping-particle" : "", "family" : "Palotie", "given" : "Aarno", "non-dropping-particle" : "", "parse-names" : false, "suffix" : "" }, { "dropping-particle" : "", "family" : "Parkin", "given" : "Melissa", "non-dropping-particle" : "", "parse-names" : false, "suffix" : "" }, { "dropping-particle" : "", "family" : "Whittaker", "given" : "Pamela", "non-dropping-particle" : "", "parse-names" : false, "suffix" : "" }, { "dropping-particle" : "", "family" : "Yu", "given" : "Fuli", "non-dropping-particle" : "", "parse-names" : false, "suffix" : "" }, { "dropping-particle" : "", "family" : "Chang", "given" : "Kyle", "non-dropping-particle" : "", "parse-names" : false, "suffix" : "" }, { "dropping-particle" : "", "family" : "Hawes", "given" : "Alicia", "non-dropping-particle" : "", "parse-names" : false, "suffix" : "" }, { "dropping-particle" : "", "family" : "Lewis", "given" : "Lora R.", "non-dropping-particle" : "", "parse-names" : false, "suffix" : "" }, { "dropping-particle" : "", "family" : "Ren", "given" : "Yanru", "non-dropping-particle" : "", "parse-names" : false, "suffix" : "" }, { "dropping-particle" : "", "family" : "Wheeler", "given" : "David", "non-dropping-particle" : "", "parse-names" : false, "suffix" : "" }, { "dropping-particle" : "", "family" : "Gibbs", "given" : "Richard A.", "non-dropping-particle" : "", "parse-names" : false, "suffix" : "" }, { "dropping-particle" : "", "family" : "Marie Muzny", "given" : "Donna", "non-dropping-particle" : "", "parse-names" : false, "suffix" : "" }, { "dropping-particle" : "", "family" : "Barnes", "given" : "Chris", "non-dropping-particle" : "", "parse-names" : false, "suffix" : "" }, { "dropping-particle" : "", "family" : "Darvishi", "given" : "Katayoon", "non-dropping-particle" : "", "parse-names" : false, "suffix" : "" }, { "dropping-particle" : "", "family" : "Hurles", "given" : "Matthew", "non-dropping-particle" : "", "parse-names" : false, "suffix" : "" }, { "dropping-particle" : "", "family" : "Korn", "given" : "Joshua M.", "non-dropping-particle" : "", "parse-names" : false, "suffix" : "" }, { "dropping-particle" : "", "family" : "Kristiansson", "given" : "Kati", "non-dropping-particle" : "", "parse-names" : false, "suffix" : "" }, { "dropping-particle" : "", "family" : "Lee", "given" : "Charles", "non-dropping-particle" : "", "parse-names" : false, "suffix" : "" }, { "dropping-particle" : "", "family" : "McCarroll", "given" : "Steven A.", "non-dropping-particle" : "", "parse-names" : false, "suffix" : "" }, { "dropping-particle" : "", "family" : "Nemesh", "given" : "James", "non-dropping-particle" : "", "parse-names" : false, "suffix" : "" }, { "dropping-particle" : "", "family" : "Dermitzakis", "given" : "Emmanouil", "non-dropping-particle" : "", "parse-names" : false, "suffix" : "" }, { "dropping-particle" : "", "family" : "Keinan", "given" : "Alon", "non-dropping-particle" : "", "parse-names" : false, "suffix" : "" }, { "dropping-particle" : "", "family" : "Montgomery", "given" : "Stephen B.", "non-dropping-particle" : "", "parse-names" : false, "suffix" : "" }, { "dropping-particle" : "", "family" : "Pollack", "given" : "Samuela", "non-dropping-particle" : "", "parse-names" : false, "suffix" : "" }, { "dropping-particle" : "", "family" : "Price", "given" : "Alkes L.", "non-dropping-particle" : "", "parse-names" : false, "suffix" : "" }, { "dropping-particle" : "", "family" : "Soranzo", "given" : "Nicole", "non-dropping-particle" : "", "parse-names" : false, "suffix" : "" }, { "dropping-particle" : "", "family" : "Bonnen", "given" : "Penelope E.", "non-dropping-particle" : "", "parse-names" : false, "suffix" : "" }, { "dropping-particle" : "", "family" : "Gibbs", "given" : "Richard A.", "non-dropping-particle" : "", "parse-names" : false, "suffix" : "" }, { "dropping-particle" : "", "family" : "Gonzaga-Jauregui", "given" : "Claudia", "non-dropping-particle" : "", "parse-names" : false, "suffix" : "" }, { "dropping-particle" : "", "family" : "Keinan", "given" : "Alon", "non-dropping-particle" : "", "parse-names" : false, "suffix" : "" }, { "dropping-particle" : "", "family" : "Price", "given" : "Alkes L.", "non-dropping-particle" : "", "parse-names" : false, "suffix" : "" }, { "dropping-particle" : "", "family" : "Yu", "given" : "Fuli", "non-dropping-particle" : "", "parse-names" : false, "suffix" : "" }, { "dropping-particle" : "", "family" : "Anttila", "given" : "Verneri", "non-dropping-particle" : "", "parse-names" : false, "suffix" : "" }, { "dropping-particle" : "", "family" : "Brodeur", "given" : "Wendy", "non-dropping-particle" : "", "parse-names" : false, "suffix" : "" }, { "dropping-particle" : "", "family" : "Daly", "given" : "Mark J.", "non-dropping-particle" : "", "parse-names" : false, "suffix" : "" }, { "dropping-particle" : "", "family" : "Leslie", "given" : "Stephen", "non-dropping-particle" : "", "parse-names" : false, "suffix" : "" }, { "dropping-particle" : "", "family" : "McVean", "given" : "Gil", "non-dropping-particle" : "", "parse-names" : false, "suffix" : "" }, { "dropping-particle" : "", "family" : "Moutsianas", "given" : "Loukas", "non-dropping-particle" : "", "parse-names" : false, "suffix" : "" }, { "dropping-particle" : "", "family" : "Nguyen", "given" : "Huy", "non-dropping-particle" : "", "parse-names" : false, "suffix" : "" }, { "dropping-particle" : "", "family" : "Schaffner", "given" : "Stephen F.", "non-dropping-particle" : "", "parse-names" : false, "suffix" : "" }, { "dropping-particle" : "", "family" : "Zhang", "given" : "Qingrun", "non-dropping-particle" : "", "parse-names" : false, "suffix" : "" }, { "dropping-particle" : "", "family" : "Ghori", "given" : "Mohammed J. R.", "non-dropping-particle" : "", "parse-names" : false, "suffix" : "" }, { "dropping-particle" : "", "family" : "McGinnis", "given" : "Ralph", "non-dropping-particle" : "", "parse-names" : false, "suffix" : "" }, { "dropping-particle" : "", "family" : "McLaren", "given" : "William", "non-dropping-particle" : "", "parse-names" : false, "suffix" : "" }, { "dropping-particle" : "", "family" : "Pollack", "given" : "Samuela", "non-dropping-particle" : "", "parse-names" : false, "suffix" : "" }, { "dropping-particle" : "", "family" : "Price", "given" : "Alkes L.", "non-dropping-particle" : "", "parse-names" : false, "suffix" : "" }, { "dropping-particle" : "", "family" : "Schaffner", "given" : "Stephen F.", "non-dropping-particle" : "", "parse-names" : false, "suffix" : "" }, { "dropping-particle" : "", "family" : "Takeuchi", "given" : "Fumihiko", "non-dropping-particle" : "", "parse-names" : false, "suffix" : "" }, { "dropping-particle" : "", "family" : "Grossman", "given" : "Sharon R.", "non-dropping-particle" : "", "parse-names" : false, "suffix" : "" }, { "dropping-particle" : "", "family" : "Shlyakhter", "given" : "Ilya", "non-dropping-particle" : "", "parse-names" : false, "suffix" : "" }, { "dropping-particle" : "", "family" : "Hostetter", "given" : "Elizabeth B.", "non-dropping-particle" : "", "parse-names" : false, "suffix" : "" }, { "dropping-particle" : "", "family" : "Sabeti", "given" : "Pardis C.", "non-dropping-particle" : "", "parse-names" : false, "suffix" : "" }, { "dropping-particle" : "", "family" : "Adebamowo", "given" : "Clement A.", "non-dropping-particle" : "", "parse-names" : false, "suffix" : "" }, { "dropping-particle" : "", "family" : "Foster", "given" : "Morris W.", "non-dropping-particle" : "", "parse-names" : false, "suffix" : "" }, { "dropping-particle" : "", "family" : "Gordon", "given" : "Deborah R.", "non-dropping-particle" : "", "parse-names" : false, "suffix" : "" }, { "dropping-particle" : "", "family" : "Licinio", "given" : "Julio", "non-dropping-particle" : "", "parse-names" : false, "suffix" : "" }, { "dropping-particle" : "", "family" : "Cristina Manca", "given" : "Maria", "non-dropping-particle" : "", "parse-names" : false, "suffix" : "" }, { "dropping-particle" : "", "family" : "Marshall", "given" : "Patricia A.", "non-dropping-particle" : "", "parse-names" : false, "suffix" : "" }, { "dropping-particle" : "", "family" : "Matsuda", "given" : "Ichiro", "non-dropping-particle" : "", "parse-names" : false, "suffix" : "" }, { "dropping-particle" : "", "family" : "Ngare", "given" : "Duncan", "non-dropping-particle" : "", "parse-names" : false, "suffix" : "" }, { "dropping-particle" : "", "family" : "Ota Wang", "given" : "Vivian", "non-dropping-particle" : "", "parse-names" : false, "suffix" : "" }, { "dropping-particle" : "", "family" : "Reddy", "given" : "Deepa", "non-dropping-particle" : "", "parse-names" : false, "suffix" : "" }, { "dropping-particle" : "", "family" : "Rotimi", "given" : "Charles N.", "non-dropping-particle" : "", "parse-names" : false, "suffix" : "" }, { "dropping-particle" : "", "family" : "Royal", "given" : "Charmaine D.", "non-dropping-particle" : "", "parse-names" : false, "suffix" : "" }, { "dropping-particle" : "", "family" : "Sharp", "given" : "Richard R.", "non-dropping-particle" : "", "parse-names" : false, "suffix" : "" }, { "dropping-particle" : "", "family" : "Zeng", "given" : "Changqing", "non-dropping-particle" : "", "parse-names" : false, "suffix" : "" }, { "dropping-particle" : "", "family" : "Brooks", "given" : "Lisa D.", "non-dropping-particle" : "", "parse-names" : false, "suffix" : "" }, { "dropping-particle" : "", "family" : "McEwen", "given" : "Jean E.", "non-dropping-particle" : "", "parse-names" : false, "suffix" : "" } ], "container-title" : "Nature", "id" : "ITEM-1", "issue" : "7311", "issued" : { "date-parts" : [ [ "2010" ] ] }, "page" : "52-58", "title" : "Integrating common and rare genetic variation in diverse human populations", "type" : "article-journal", "volume" : "467" }, "uris" : [ "http://www.mendeley.com/documents/?uuid=781f3386-34b4-4d23-88d6-8e97f467faa7" ] } ], "mendeley" : { "formattedCitation" : "[53]", "plainTextFormattedCitation" : "[53]", "previouslyFormattedCitation" : "[53]" }, "properties" : { "noteIndex" : 0 }, "schema" : "https://github.com/citation-style-language/schema/raw/master/csl-citation.json" }</w:instrText>
      </w:r>
      <w:r w:rsidR="00BA68CB" w:rsidRPr="009D4085">
        <w:rPr>
          <w:rFonts w:ascii="Times New Roman" w:hAnsi="Times New Roman" w:cs="Times New Roman"/>
          <w:bCs/>
          <w:color w:val="000000" w:themeColor="text1"/>
          <w:lang w:eastAsia="zh-CN"/>
        </w:rPr>
        <w:fldChar w:fldCharType="separate"/>
      </w:r>
      <w:r w:rsidR="00BA68CB" w:rsidRPr="009D4085">
        <w:rPr>
          <w:rFonts w:ascii="Times New Roman" w:hAnsi="Times New Roman" w:cs="Times New Roman"/>
          <w:bCs/>
          <w:noProof/>
          <w:color w:val="000000" w:themeColor="text1"/>
          <w:lang w:eastAsia="zh-CN"/>
        </w:rPr>
        <w:t>[53]</w:t>
      </w:r>
      <w:r w:rsidR="00BA68CB" w:rsidRPr="009D4085">
        <w:rPr>
          <w:rFonts w:ascii="Times New Roman" w:hAnsi="Times New Roman" w:cs="Times New Roman"/>
          <w:bCs/>
          <w:color w:val="000000" w:themeColor="text1"/>
          <w:lang w:eastAsia="zh-CN"/>
        </w:rPr>
        <w:fldChar w:fldCharType="end"/>
      </w:r>
      <w:r w:rsidR="00BA68CB" w:rsidRPr="009D4085">
        <w:rPr>
          <w:rFonts w:ascii="Times New Roman" w:hAnsi="Times New Roman" w:cs="Times New Roman"/>
          <w:bCs/>
          <w:color w:val="000000" w:themeColor="text1"/>
          <w:lang w:eastAsia="zh-CN"/>
        </w:rPr>
        <w:t xml:space="preserve"> </w:t>
      </w:r>
      <w:r w:rsidR="008F48AB" w:rsidRPr="009D4085">
        <w:rPr>
          <w:rFonts w:ascii="Times New Roman" w:hAnsi="Times New Roman" w:cs="Times New Roman"/>
          <w:bCs/>
          <w:color w:val="000000" w:themeColor="text1"/>
          <w:lang w:eastAsia="zh-CN"/>
        </w:rPr>
        <w:t>data</w:t>
      </w:r>
      <w:r w:rsidR="00BD788B" w:rsidRPr="009D4085">
        <w:rPr>
          <w:rFonts w:ascii="Times New Roman" w:hAnsi="Times New Roman" w:cs="Times New Roman"/>
          <w:bCs/>
          <w:color w:val="000000" w:themeColor="text1"/>
          <w:lang w:eastAsia="zh-CN"/>
        </w:rPr>
        <w:t>, which contains 1</w:t>
      </w:r>
      <w:r w:rsidR="005E4B2A" w:rsidRPr="009D4085">
        <w:rPr>
          <w:rFonts w:ascii="Times New Roman" w:hAnsi="Times New Roman" w:cs="Times New Roman"/>
          <w:bCs/>
          <w:color w:val="000000" w:themeColor="text1"/>
          <w:lang w:eastAsia="zh-CN"/>
        </w:rPr>
        <w:t>,</w:t>
      </w:r>
      <w:r w:rsidR="00BD788B" w:rsidRPr="009D4085">
        <w:rPr>
          <w:rFonts w:ascii="Times New Roman" w:hAnsi="Times New Roman" w:cs="Times New Roman"/>
          <w:bCs/>
          <w:color w:val="000000" w:themeColor="text1"/>
          <w:lang w:eastAsia="zh-CN"/>
        </w:rPr>
        <w:t xml:space="preserve">397 </w:t>
      </w:r>
      <w:r w:rsidR="00FB048E" w:rsidRPr="009D4085">
        <w:rPr>
          <w:rFonts w:ascii="Times New Roman" w:hAnsi="Times New Roman" w:cs="Times New Roman"/>
          <w:bCs/>
          <w:color w:val="000000" w:themeColor="text1"/>
          <w:lang w:eastAsia="zh-CN"/>
        </w:rPr>
        <w:t>subjects</w:t>
      </w:r>
      <w:r w:rsidR="00BD788B" w:rsidRPr="009D4085">
        <w:rPr>
          <w:rFonts w:ascii="Times New Roman" w:hAnsi="Times New Roman" w:cs="Times New Roman"/>
          <w:bCs/>
          <w:color w:val="000000" w:themeColor="text1"/>
          <w:lang w:eastAsia="zh-CN"/>
        </w:rPr>
        <w:t xml:space="preserve"> </w:t>
      </w:r>
      <w:r w:rsidR="004E3EA4" w:rsidRPr="009D4085">
        <w:rPr>
          <w:rFonts w:ascii="Times New Roman" w:hAnsi="Times New Roman" w:cs="Times New Roman"/>
          <w:bCs/>
          <w:color w:val="000000" w:themeColor="text1"/>
          <w:lang w:eastAsia="zh-CN"/>
        </w:rPr>
        <w:t>from</w:t>
      </w:r>
      <w:r w:rsidR="00BD788B" w:rsidRPr="009D4085">
        <w:rPr>
          <w:rFonts w:ascii="Times New Roman" w:hAnsi="Times New Roman" w:cs="Times New Roman"/>
          <w:bCs/>
          <w:color w:val="000000" w:themeColor="text1"/>
          <w:lang w:eastAsia="zh-CN"/>
        </w:rPr>
        <w:t xml:space="preserve"> 11 ethnic groups</w:t>
      </w:r>
      <w:r w:rsidR="00C00652" w:rsidRPr="009D4085">
        <w:rPr>
          <w:rFonts w:ascii="Times New Roman" w:hAnsi="Times New Roman" w:cs="Times New Roman"/>
          <w:bCs/>
          <w:color w:val="000000" w:themeColor="text1"/>
          <w:lang w:eastAsia="zh-CN"/>
        </w:rPr>
        <w:t xml:space="preserve"> </w:t>
      </w:r>
      <w:r w:rsidR="007E099F" w:rsidRPr="009D4085">
        <w:rPr>
          <w:rFonts w:ascii="Times New Roman" w:hAnsi="Times New Roman" w:cs="Times New Roman"/>
          <w:bCs/>
          <w:color w:val="000000" w:themeColor="text1"/>
          <w:lang w:eastAsia="zh-CN"/>
        </w:rPr>
        <w:t>(</w:t>
      </w:r>
      <w:r w:rsidR="00157C11">
        <w:rPr>
          <w:rStyle w:val="Hyperlink"/>
          <w:rFonts w:ascii="Times New Roman" w:hAnsi="Times New Roman" w:cs="Times New Roman"/>
          <w:bCs/>
          <w:color w:val="000000" w:themeColor="text1"/>
          <w:lang w:eastAsia="zh-CN"/>
        </w:rPr>
        <w:fldChar w:fldCharType="begin"/>
      </w:r>
      <w:r w:rsidR="00157C11">
        <w:rPr>
          <w:rStyle w:val="Hyperlink"/>
          <w:rFonts w:ascii="Times New Roman" w:hAnsi="Times New Roman" w:cs="Times New Roman"/>
          <w:bCs/>
          <w:color w:val="000000" w:themeColor="text1"/>
          <w:lang w:eastAsia="zh-CN"/>
        </w:rPr>
        <w:instrText xml:space="preserve"> HYPERLINK "ftp://ftp.hgsc.bcm.tmc.edu/HapMap3-ENCODE/HapMap3/HapMap3v3" </w:instrText>
      </w:r>
      <w:r w:rsidR="00157C11">
        <w:rPr>
          <w:rStyle w:val="Hyperlink"/>
          <w:rFonts w:ascii="Times New Roman" w:hAnsi="Times New Roman" w:cs="Times New Roman"/>
          <w:bCs/>
          <w:color w:val="000000" w:themeColor="text1"/>
          <w:lang w:eastAsia="zh-CN"/>
        </w:rPr>
        <w:fldChar w:fldCharType="separate"/>
      </w:r>
      <w:r w:rsidR="0040621F" w:rsidRPr="009D4085">
        <w:rPr>
          <w:rStyle w:val="Hyperlink"/>
          <w:rFonts w:ascii="Times New Roman" w:hAnsi="Times New Roman" w:cs="Times New Roman"/>
          <w:bCs/>
          <w:color w:val="000000" w:themeColor="text1"/>
          <w:lang w:eastAsia="zh-CN"/>
        </w:rPr>
        <w:t>ftp://ftp.hgsc.bcm.tmc.edu/HapMap3-ENCODE/HapMap3/HapMap3v3</w:t>
      </w:r>
      <w:r w:rsidR="00157C11">
        <w:rPr>
          <w:rStyle w:val="Hyperlink"/>
          <w:rFonts w:ascii="Times New Roman" w:hAnsi="Times New Roman" w:cs="Times New Roman"/>
          <w:bCs/>
          <w:color w:val="000000" w:themeColor="text1"/>
          <w:lang w:eastAsia="zh-CN"/>
        </w:rPr>
        <w:fldChar w:fldCharType="end"/>
      </w:r>
      <w:r w:rsidR="007E099F" w:rsidRPr="009D4085">
        <w:rPr>
          <w:rFonts w:ascii="Times New Roman" w:hAnsi="Times New Roman" w:cs="Times New Roman"/>
          <w:bCs/>
          <w:color w:val="000000" w:themeColor="text1"/>
          <w:lang w:eastAsia="zh-CN"/>
        </w:rPr>
        <w:t>)</w:t>
      </w:r>
      <w:r w:rsidR="00F82F32" w:rsidRPr="009D4085">
        <w:rPr>
          <w:rFonts w:ascii="Times New Roman" w:hAnsi="Times New Roman" w:cs="Times New Roman"/>
          <w:bCs/>
          <w:color w:val="000000" w:themeColor="text1"/>
          <w:lang w:eastAsia="zh-CN"/>
        </w:rPr>
        <w:t>,</w:t>
      </w:r>
      <w:r w:rsidR="007E099F" w:rsidRPr="009D4085">
        <w:rPr>
          <w:rFonts w:ascii="Times New Roman" w:hAnsi="Times New Roman" w:cs="Times New Roman"/>
          <w:bCs/>
          <w:color w:val="000000" w:themeColor="text1"/>
          <w:lang w:eastAsia="zh-CN"/>
        </w:rPr>
        <w:t xml:space="preserve"> </w:t>
      </w:r>
      <w:r w:rsidR="00C00652" w:rsidRPr="009D4085">
        <w:rPr>
          <w:rFonts w:ascii="Times New Roman" w:hAnsi="Times New Roman" w:cs="Times New Roman"/>
          <w:bCs/>
          <w:color w:val="000000" w:themeColor="text1"/>
          <w:lang w:eastAsia="zh-CN"/>
        </w:rPr>
        <w:t>into train</w:t>
      </w:r>
      <w:r w:rsidR="008871C8" w:rsidRPr="009D4085">
        <w:rPr>
          <w:rFonts w:ascii="Times New Roman" w:hAnsi="Times New Roman" w:cs="Times New Roman"/>
          <w:bCs/>
          <w:color w:val="000000" w:themeColor="text1"/>
          <w:lang w:eastAsia="zh-CN"/>
        </w:rPr>
        <w:t xml:space="preserve">ing </w:t>
      </w:r>
      <w:r w:rsidR="000634E3" w:rsidRPr="009D4085">
        <w:rPr>
          <w:rFonts w:ascii="Times New Roman" w:hAnsi="Times New Roman" w:cs="Times New Roman"/>
          <w:bCs/>
          <w:color w:val="000000" w:themeColor="text1"/>
          <w:lang w:eastAsia="zh-CN"/>
        </w:rPr>
        <w:t xml:space="preserve">and </w:t>
      </w:r>
      <w:r w:rsidR="00A20D15" w:rsidRPr="009D4085">
        <w:rPr>
          <w:rFonts w:ascii="Times New Roman" w:hAnsi="Times New Roman" w:cs="Times New Roman"/>
          <w:bCs/>
          <w:color w:val="000000" w:themeColor="text1"/>
          <w:lang w:eastAsia="zh-CN"/>
        </w:rPr>
        <w:t>validation</w:t>
      </w:r>
      <w:r w:rsidR="00C00652" w:rsidRPr="009D4085">
        <w:rPr>
          <w:rFonts w:ascii="Times New Roman" w:hAnsi="Times New Roman" w:cs="Times New Roman"/>
          <w:bCs/>
          <w:color w:val="000000" w:themeColor="text1"/>
          <w:lang w:eastAsia="zh-CN"/>
        </w:rPr>
        <w:t xml:space="preserve"> data </w:t>
      </w:r>
      <w:r w:rsidR="008871C8" w:rsidRPr="009D4085">
        <w:rPr>
          <w:rFonts w:ascii="Times New Roman" w:hAnsi="Times New Roman" w:cs="Times New Roman"/>
          <w:bCs/>
          <w:color w:val="000000" w:themeColor="text1"/>
          <w:lang w:eastAsia="zh-CN"/>
        </w:rPr>
        <w:t>set</w:t>
      </w:r>
      <w:r w:rsidR="00684B80" w:rsidRPr="009D4085">
        <w:rPr>
          <w:rFonts w:ascii="Times New Roman" w:hAnsi="Times New Roman" w:cs="Times New Roman"/>
          <w:bCs/>
          <w:color w:val="000000" w:themeColor="text1"/>
          <w:lang w:eastAsia="zh-CN"/>
        </w:rPr>
        <w:t>s</w:t>
      </w:r>
      <w:r w:rsidR="008871C8" w:rsidRPr="009D4085">
        <w:rPr>
          <w:rFonts w:ascii="Times New Roman" w:hAnsi="Times New Roman" w:cs="Times New Roman"/>
          <w:bCs/>
          <w:color w:val="000000" w:themeColor="text1"/>
          <w:lang w:eastAsia="zh-CN"/>
        </w:rPr>
        <w:t xml:space="preserve"> with a ratio</w:t>
      </w:r>
      <w:r w:rsidR="003F42A1" w:rsidRPr="009D4085">
        <w:rPr>
          <w:rFonts w:ascii="Times New Roman" w:hAnsi="Times New Roman" w:cs="Times New Roman"/>
          <w:bCs/>
          <w:color w:val="000000" w:themeColor="text1"/>
          <w:lang w:eastAsia="zh-CN"/>
        </w:rPr>
        <w:t xml:space="preserve"> </w:t>
      </w:r>
      <w:r w:rsidR="008871C8" w:rsidRPr="009D4085">
        <w:rPr>
          <w:rFonts w:ascii="Times New Roman" w:hAnsi="Times New Roman" w:cs="Times New Roman"/>
          <w:bCs/>
          <w:color w:val="000000" w:themeColor="text1"/>
          <w:lang w:eastAsia="zh-CN"/>
        </w:rPr>
        <w:t xml:space="preserve">of </w:t>
      </w:r>
      <w:r w:rsidR="00116FC1" w:rsidRPr="009D4085">
        <w:rPr>
          <w:rFonts w:ascii="Times New Roman" w:hAnsi="Times New Roman" w:cs="Times New Roman"/>
          <w:bCs/>
          <w:color w:val="000000" w:themeColor="text1"/>
          <w:lang w:eastAsia="zh-CN"/>
        </w:rPr>
        <w:t>4:1.</w:t>
      </w:r>
      <w:r w:rsidR="00AA2CE4" w:rsidRPr="009D4085">
        <w:rPr>
          <w:rFonts w:ascii="Times New Roman" w:hAnsi="Times New Roman" w:cs="Times New Roman"/>
          <w:bCs/>
          <w:color w:val="000000" w:themeColor="text1"/>
          <w:lang w:eastAsia="zh-CN"/>
        </w:rPr>
        <w:t xml:space="preserve"> </w:t>
      </w:r>
      <w:r w:rsidR="00BF449D" w:rsidRPr="009D4085">
        <w:rPr>
          <w:rFonts w:ascii="Times New Roman" w:hAnsi="Times New Roman" w:cs="Times New Roman"/>
          <w:bCs/>
          <w:color w:val="000000" w:themeColor="text1"/>
          <w:lang w:eastAsia="zh-CN"/>
        </w:rPr>
        <w:t xml:space="preserve">Given that </w:t>
      </w:r>
      <w:r w:rsidR="00745173" w:rsidRPr="009D4085">
        <w:rPr>
          <w:rFonts w:ascii="Times New Roman" w:hAnsi="Times New Roman" w:cs="Times New Roman"/>
          <w:bCs/>
          <w:color w:val="000000" w:themeColor="text1"/>
          <w:lang w:eastAsia="zh-CN"/>
        </w:rPr>
        <w:t>sev</w:t>
      </w:r>
      <w:r w:rsidR="0099504F" w:rsidRPr="009D4085">
        <w:rPr>
          <w:rFonts w:ascii="Times New Roman" w:hAnsi="Times New Roman" w:cs="Times New Roman"/>
          <w:bCs/>
          <w:color w:val="000000" w:themeColor="text1"/>
          <w:lang w:eastAsia="zh-CN"/>
        </w:rPr>
        <w:t>er</w:t>
      </w:r>
      <w:r w:rsidR="00745173" w:rsidRPr="009D4085">
        <w:rPr>
          <w:rFonts w:ascii="Times New Roman" w:hAnsi="Times New Roman" w:cs="Times New Roman"/>
          <w:bCs/>
          <w:color w:val="000000" w:themeColor="text1"/>
          <w:lang w:eastAsia="zh-CN"/>
        </w:rPr>
        <w:t>al populations have very</w:t>
      </w:r>
      <w:r w:rsidR="00BF449D" w:rsidRPr="009D4085">
        <w:rPr>
          <w:rFonts w:ascii="Times New Roman" w:hAnsi="Times New Roman" w:cs="Times New Roman"/>
          <w:bCs/>
          <w:color w:val="000000" w:themeColor="text1"/>
          <w:lang w:eastAsia="zh-CN"/>
        </w:rPr>
        <w:t xml:space="preserve"> s</w:t>
      </w:r>
      <w:r w:rsidR="008B49D2" w:rsidRPr="009D4085">
        <w:rPr>
          <w:rFonts w:ascii="Times New Roman" w:hAnsi="Times New Roman" w:cs="Times New Roman"/>
          <w:bCs/>
          <w:color w:val="000000" w:themeColor="text1"/>
          <w:lang w:eastAsia="zh-CN"/>
        </w:rPr>
        <w:t>imilar genetic backgrounds</w:t>
      </w:r>
      <w:r w:rsidR="00600487" w:rsidRPr="009D4085">
        <w:rPr>
          <w:rFonts w:ascii="Times New Roman" w:hAnsi="Times New Roman" w:cs="Times New Roman"/>
          <w:bCs/>
          <w:color w:val="000000" w:themeColor="text1"/>
          <w:lang w:eastAsia="zh-CN"/>
        </w:rPr>
        <w:t xml:space="preserve"> </w:t>
      </w:r>
      <w:r w:rsidR="000D1A9B" w:rsidRPr="009D4085">
        <w:rPr>
          <w:rFonts w:ascii="Times New Roman" w:hAnsi="Times New Roman" w:cs="Times New Roman"/>
          <w:bCs/>
          <w:color w:val="000000" w:themeColor="text1"/>
          <w:lang w:eastAsia="zh-CN"/>
        </w:rPr>
        <w:fldChar w:fldCharType="begin" w:fldLock="1"/>
      </w:r>
      <w:r w:rsidR="009A635A" w:rsidRPr="009D4085">
        <w:rPr>
          <w:rFonts w:ascii="Times New Roman" w:hAnsi="Times New Roman" w:cs="Times New Roman"/>
          <w:bCs/>
          <w:color w:val="000000" w:themeColor="text1"/>
          <w:lang w:eastAsia="zh-CN"/>
        </w:rPr>
        <w:instrText>ADDIN CSL_CITATION { "citationItems" : [ { "id" : "ITEM-1", "itemData" : { "DOI" : "10.1038/nature09298", "ISBN" : "1476-4687 (Electronic)\\n0028-0836 (Linking)", "ISSN" : "0028-0836", "PMID" : "20811451", "abstract" : "Despite great progress in identifying genetic variants that influence human disease, most inherited risk remains unexplained. A more complete understanding requires genome-wide studies that fully examine less common alleles in populations with a wide range of ancestry. To inform the design and interpretation of such studies, we genotyped 1.6 million common single nucleotide polymorphisms (SNPs) in 1,184 reference individuals from 11 global populations, and sequenced ten 100-kilobase regions in 692 of these individuals. This integrated data set of common and rare alleles, called 'HapMap 3', includes both SNPs and copy number polymorphisms (CNPs). We characterized population-specific differences among low-frequency variants, measured the improvement in imputation accuracy afforded by the larger reference panel, especially in imputing SNPs with a minor allele frequency of &lt;or=5%, and demonstrated the feasibility of imputing newly discovered CNPs and SNPs. This expanded public resource of genome variants in global populations supports deeper interrogation of genomic variation and its role in human disease, and serves as a step towards a high-resolution map of the landscape of human genetic variation.", "author" : [ { "dropping-particle" : "", "family" : "Altshuler", "given" : "David M.", "non-dropping-particle" : "", "parse-names" : false, "suffix" : "" }, { "dropping-particle" : "", "family" : "Gibbs", "given" : "Richard A.", "non-dropping-particle" : "", "parse-names" : false, "suffix" : "" }, { "dropping-particle" : "", "family" : "Peltonen", "given" : "Leena", "non-dropping-particle" : "", "parse-names" : false, "suffix" : "" }, { "dropping-particle" : "", "family" : "Altshuler", "given" : "David M.", "non-dropping-particle" : "", "parse-names" : false, "suffix" : "" }, { "dropping-particle" : "", "family" : "Gibbs", "given" : "Richard A.", "non-dropping-particle" : "", "parse-names" : false, "suffix" : "" }, { "dropping-particle" : "", "family" : "Peltonen", "given" : "Leena", "non-dropping-particle" : "", "parse-names" : false, "suffix" : "" }, { "dropping-particle" : "", "family" : "Dermitzakis", "given" : "Emmanouil", "non-dropping-particle" : "", "parse-names" : false, "suffix" : "" }, { "dropping-particle" : "", "family" : "Schaffner", "given" : "Stephen F.", "non-dropping-particle" : "", "parse-names" : false, "suffix" : "" }, { "dropping-particle" : "", "family" : "Yu", "given" : "Fuli", "non-dropping-particle" : "", "parse-names" : false, "suffix" : "" }, { "dropping-particle" : "", "family" : "Peltonen", "given" : "Leena", "non-dropping-particle" : "", "parse-names" : false, "suffix" : "" }, { "dropping-particle" : "", "family" : "Dermitzakis", "given" : "Emmanouil", "non-dropping-particle" : "", "parse-names" : false, "suffix" : "" }, { "dropping-particle" : "", "family" : "Bonnen", "given" : "Penelope E.", "non-dropping-particle" : "", "parse-names" : false, "suffix" : "" }, { "dropping-particle" : "", "family" : "Altshuler", "given" : "David M.", "non-dropping-particle" : "", "parse-names" : false, "suffix" : "" }, { "dropping-particle" : "", "family" : "Gibbs", "given" : "Richard A.", "non-dropping-particle" : "", "parse-names" : false, "suffix" : "" }, { "dropping-particle" : "", "family" : "Bakker", "given" : "Paul I. W.", "non-dropping-particle" : "de", "parse-names" : false, "suffix" : "" }, { "dropping-particle" : "", "family" : "Deloukas", "given" : "Panos", "non-dropping-particle" : "", "parse-names" : false, "suffix" : "" }, { "dropping-particle" : "", "family" : "Gabriel", "given" : "Stacey B.", "non-dropping-particle" : "", "parse-names" : false, "suffix" : "" }, { "dropping-particle" : "", "family" : "Gwilliam", "given" : "Rhian", "non-dropping-particle" : "", "parse-names" : false, "suffix" : "" }, { "dropping-particle" : "", "family" : "Hunt", "given" : "Sarah", "non-dropping-particle" : "", "parse-names" : false, "suffix" : "" }, { "dropping-particle" : "", "family" : "Inouye", "given" : "Michael", "non-dropping-particle" : "", "parse-names" : false, "suffix" : "" }, { "dropping-particle" : "", "family" : "Jia", "given" : "Xiaoming", "non-dropping-particle" : "", "parse-names" : false, "suffix" : "" }, { "dropping-particle" : "", "family" : "Palotie", "given" : "Aarno", "non-dropping-particle" : "", "parse-names" : false, "suffix" : "" }, { "dropping-particle" : "", "family" : "Parkin", "given" : "Melissa", "non-dropping-particle" : "", "parse-names" : false, "suffix" : "" }, { "dropping-particle" : "", "family" : "Whittaker", "given" : "Pamela", "non-dropping-particle" : "", "parse-names" : false, "suffix" : "" }, { "dropping-particle" : "", "family" : "Yu", "given" : "Fuli", "non-dropping-particle" : "", "parse-names" : false, "suffix" : "" }, { "dropping-particle" : "", "family" : "Chang", "given" : "Kyle", "non-dropping-particle" : "", "parse-names" : false, "suffix" : "" }, { "dropping-particle" : "", "family" : "Hawes", "given" : "Alicia", "non-dropping-particle" : "", "parse-names" : false, "suffix" : "" }, { "dropping-particle" : "", "family" : "Lewis", "given" : "Lora R.", "non-dropping-particle" : "", "parse-names" : false, "suffix" : "" }, { "dropping-particle" : "", "family" : "Ren", "given" : "Yanru", "non-dropping-particle" : "", "parse-names" : false, "suffix" : "" }, { "dropping-particle" : "", "family" : "Wheeler", "given" : "David", "non-dropping-particle" : "", "parse-names" : false, "suffix" : "" }, { "dropping-particle" : "", "family" : "Gibbs", "given" : "Richard A.", "non-dropping-particle" : "", "parse-names" : false, "suffix" : "" }, { "dropping-particle" : "", "family" : "Marie Muzny", "given" : "Donna", "non-dropping-particle" : "", "parse-names" : false, "suffix" : "" }, { "dropping-particle" : "", "family" : "Barnes", "given" : "Chris", "non-dropping-particle" : "", "parse-names" : false, "suffix" : "" }, { "dropping-particle" : "", "family" : "Darvishi", "given" : "Katayoon", "non-dropping-particle" : "", "parse-names" : false, "suffix" : "" }, { "dropping-particle" : "", "family" : "Hurles", "given" : "Matthew", "non-dropping-particle" : "", "parse-names" : false, "suffix" : "" }, { "dropping-particle" : "", "family" : "Korn", "given" : "Joshua M.", "non-dropping-particle" : "", "parse-names" : false, "suffix" : "" }, { "dropping-particle" : "", "family" : "Kristiansson", "given" : "Kati", "non-dropping-particle" : "", "parse-names" : false, "suffix" : "" }, { "dropping-particle" : "", "family" : "Lee", "given" : "Charles", "non-dropping-particle" : "", "parse-names" : false, "suffix" : "" }, { "dropping-particle" : "", "family" : "McCarroll", "given" : "Steven A.", "non-dropping-particle" : "", "parse-names" : false, "suffix" : "" }, { "dropping-particle" : "", "family" : "Nemesh", "given" : "James", "non-dropping-particle" : "", "parse-names" : false, "suffix" : "" }, { "dropping-particle" : "", "family" : "Dermitzakis", "given" : "Emmanouil", "non-dropping-particle" : "", "parse-names" : false, "suffix" : "" }, { "dropping-particle" : "", "family" : "Keinan", "given" : "Alon", "non-dropping-particle" : "", "parse-names" : false, "suffix" : "" }, { "dropping-particle" : "", "family" : "Montgomery", "given" : "Stephen B.", "non-dropping-particle" : "", "parse-names" : false, "suffix" : "" }, { "dropping-particle" : "", "family" : "Pollack", "given" : "Samuela", "non-dropping-particle" : "", "parse-names" : false, "suffix" : "" }, { "dropping-particle" : "", "family" : "Price", "given" : "Alkes L.", "non-dropping-particle" : "", "parse-names" : false, "suffix" : "" }, { "dropping-particle" : "", "family" : "Soranzo", "given" : "Nicole", "non-dropping-particle" : "", "parse-names" : false, "suffix" : "" }, { "dropping-particle" : "", "family" : "Bonnen", "given" : "Penelope E.", "non-dropping-particle" : "", "parse-names" : false, "suffix" : "" }, { "dropping-particle" : "", "family" : "Gibbs", "given" : "Richard A.", "non-dropping-particle" : "", "parse-names" : false, "suffix" : "" }, { "dropping-particle" : "", "family" : "Gonzaga-Jauregui", "given" : "Claudia", "non-dropping-particle" : "", "parse-names" : false, "suffix" : "" }, { "dropping-particle" : "", "family" : "Keinan", "given" : "Alon", "non-dropping-particle" : "", "parse-names" : false, "suffix" : "" }, { "dropping-particle" : "", "family" : "Price", "given" : "Alkes L.", "non-dropping-particle" : "", "parse-names" : false, "suffix" : "" }, { "dropping-particle" : "", "family" : "Yu", "given" : "Fuli", "non-dropping-particle" : "", "parse-names" : false, "suffix" : "" }, { "dropping-particle" : "", "family" : "Anttila", "given" : "Verneri", "non-dropping-particle" : "", "parse-names" : false, "suffix" : "" }, { "dropping-particle" : "", "family" : "Brodeur", "given" : "Wendy", "non-dropping-particle" : "", "parse-names" : false, "suffix" : "" }, { "dropping-particle" : "", "family" : "Daly", "given" : "Mark J.", "non-dropping-particle" : "", "parse-names" : false, "suffix" : "" }, { "dropping-particle" : "", "family" : "Leslie", "given" : "Stephen", "non-dropping-particle" : "", "parse-names" : false, "suffix" : "" }, { "dropping-particle" : "", "family" : "McVean", "given" : "Gil", "non-dropping-particle" : "", "parse-names" : false, "suffix" : "" }, { "dropping-particle" : "", "family" : "Moutsianas", "given" : "Loukas", "non-dropping-particle" : "", "parse-names" : false, "suffix" : "" }, { "dropping-particle" : "", "family" : "Nguyen", "given" : "Huy", "non-dropping-particle" : "", "parse-names" : false, "suffix" : "" }, { "dropping-particle" : "", "family" : "Schaffner", "given" : "Stephen F.", "non-dropping-particle" : "", "parse-names" : false, "suffix" : "" }, { "dropping-particle" : "", "family" : "Zhang", "given" : "Qingrun", "non-dropping-particle" : "", "parse-names" : false, "suffix" : "" }, { "dropping-particle" : "", "family" : "Ghori", "given" : "Mohammed J. R.", "non-dropping-particle" : "", "parse-names" : false, "suffix" : "" }, { "dropping-particle" : "", "family" : "McGinnis", "given" : "Ralph", "non-dropping-particle" : "", "parse-names" : false, "suffix" : "" }, { "dropping-particle" : "", "family" : "McLaren", "given" : "William", "non-dropping-particle" : "", "parse-names" : false, "suffix" : "" }, { "dropping-particle" : "", "family" : "Pollack", "given" : "Samuela", "non-dropping-particle" : "", "parse-names" : false, "suffix" : "" }, { "dropping-particle" : "", "family" : "Price", "given" : "Alkes L.", "non-dropping-particle" : "", "parse-names" : false, "suffix" : "" }, { "dropping-particle" : "", "family" : "Schaffner", "given" : "Stephen F.", "non-dropping-particle" : "", "parse-names" : false, "suffix" : "" }, { "dropping-particle" : "", "family" : "Takeuchi", "given" : "Fumihiko", "non-dropping-particle" : "", "parse-names" : false, "suffix" : "" }, { "dropping-particle" : "", "family" : "Grossman", "given" : "Sharon R.", "non-dropping-particle" : "", "parse-names" : false, "suffix" : "" }, { "dropping-particle" : "", "family" : "Shlyakhter", "given" : "Ilya", "non-dropping-particle" : "", "parse-names" : false, "suffix" : "" }, { "dropping-particle" : "", "family" : "Hostetter", "given" : "Elizabeth B.", "non-dropping-particle" : "", "parse-names" : false, "suffix" : "" }, { "dropping-particle" : "", "family" : "Sabeti", "given" : "Pardis C.", "non-dropping-particle" : "", "parse-names" : false, "suffix" : "" }, { "dropping-particle" : "", "family" : "Adebamowo", "given" : "Clement A.", "non-dropping-particle" : "", "parse-names" : false, "suffix" : "" }, { "dropping-particle" : "", "family" : "Foster", "given" : "Morris W.", "non-dropping-particle" : "", "parse-names" : false, "suffix" : "" }, { "dropping-particle" : "", "family" : "Gordon", "given" : "Deborah R.", "non-dropping-particle" : "", "parse-names" : false, "suffix" : "" }, { "dropping-particle" : "", "family" : "Licinio", "given" : "Julio", "non-dropping-particle" : "", "parse-names" : false, "suffix" : "" }, { "dropping-particle" : "", "family" : "Cristina Manca", "given" : "Maria", "non-dropping-particle" : "", "parse-names" : false, "suffix" : "" }, { "dropping-particle" : "", "family" : "Marshall", "given" : "Patricia A.", "non-dropping-particle" : "", "parse-names" : false, "suffix" : "" }, { "dropping-particle" : "", "family" : "Matsuda", "given" : "Ichiro", "non-dropping-particle" : "", "parse-names" : false, "suffix" : "" }, { "dropping-particle" : "", "family" : "Ngare", "given" : "Duncan", "non-dropping-particle" : "", "parse-names" : false, "suffix" : "" }, { "dropping-particle" : "", "family" : "Ota Wang", "given" : "Vivian", "non-dropping-particle" : "", "parse-names" : false, "suffix" : "" }, { "dropping-particle" : "", "family" : "Reddy", "given" : "Deepa", "non-dropping-particle" : "", "parse-names" : false, "suffix" : "" }, { "dropping-particle" : "", "family" : "Rotimi", "given" : "Charles N.", "non-dropping-particle" : "", "parse-names" : false, "suffix" : "" }, { "dropping-particle" : "", "family" : "Royal", "given" : "Charmaine D.", "non-dropping-particle" : "", "parse-names" : false, "suffix" : "" }, { "dropping-particle" : "", "family" : "Sharp", "given" : "Richard R.", "non-dropping-particle" : "", "parse-names" : false, "suffix" : "" }, { "dropping-particle" : "", "family" : "Zeng", "given" : "Changqing", "non-dropping-particle" : "", "parse-names" : false, "suffix" : "" }, { "dropping-particle" : "", "family" : "Brooks", "given" : "Lisa D.", "non-dropping-particle" : "", "parse-names" : false, "suffix" : "" }, { "dropping-particle" : "", "family" : "McEwen", "given" : "Jean E.", "non-dropping-particle" : "", "parse-names" : false, "suffix" : "" } ], "container-title" : "Nature", "id" : "ITEM-1", "issue" : "7311", "issued" : { "date-parts" : [ [ "2010" ] ] }, "page" : "52-58", "title" : "Integrating common and rare genetic variation in diverse human populations", "type" : "article-journal", "volume" : "467" }, "uris" : [ "http://www.mendeley.com/documents/?uuid=781f3386-34b4-4d23-88d6-8e97f467faa7" ] }, { "id" : "ITEM-2", "itemData" : { "DOI" : "10.1016/j.ajhg.2008.08.019", "ISBN" : "1537-6605 (Electronic)", "ISSN" : "00029297", "PMID" : "18817904", "abstract" : "Because population stratification can cause spurious associations in case-control studies, understanding the population structure is important. Here, we examined Japanese population structure by \"Eigenanalysis,\" using the genotypes for 140,387 SNPs in 7003 Japanese individuals, along with 60 European, 60 African, and 90 East-Asian individuals, in the HapMap project. Most Japanese individuals fell into two main clusters, Hondo and Ryukyu; the Hondo cluster includes most of the individuals from the main islands in Japan, and the Ryukyu cluster includes most of the individuals from Okinawa. The SNPs with the greatest frequency differences between the Hondo and Ryukyu clusters were found in the HLA region in chromosome 6. The nonsynonymous SNPs with the greatest frequency differences between the Hondo and Ryukyu clusters were the Val/Ala polymorphism (rs3827760) in the EDAR gene, associated with hair thickness, and the Gly/Ala polymorphism (rs17822931) in the ABCC11 gene, associated with ear-wax type. Genetic differentiation was observed, even among different regions in Honshu Island, the largest island of Japan. Simulation studies showed that the inclusion of different proportions of individuals from different regions of Japan in case and control groups can lead to an inflated rate of false-positive results when the sample sizes are large. \u00a9 2008 The American Society of Human Genetics.", "author" : [ { "dropping-particle" : "", "family" : "Yamaguchi-Kabata", "given" : "Yumi", "non-dropping-particle" : "", "parse-names" : false, "suffix" : "" }, { "dropping-particle" : "", "family" : "Nakazono", "given" : "Kazuyuki", "non-dropping-particle" : "", "parse-names" : false, "suffix" : "" }, { "dropping-particle" : "", "family" : "Takahashi", "given" : "Atsushi", "non-dropping-particle" : "", "parse-names" : false, "suffix" : "" }, { "dropping-particle" : "", "family" : "Saito", "given" : "Susumu", "non-dropping-particle" : "", "parse-names" : false, "suffix" : "" }, { "dropping-particle" : "", "family" : "Hosono", "given" : "Naoya", "non-dropping-particle" : "", "parse-names" : false, "suffix" : "" }, { "dropping-particle" : "", "family" : "Kubo", "given" : "Michiaki", "non-dropping-particle" : "", "parse-names" : false, "suffix" : "" }, { "dropping-particle" : "", "family" : "Nakamura", "given" : "Yusuke", "non-dropping-particle" : "", "parse-names" : false, "suffix" : "" }, { "dropping-particle" : "", "family" : "Kamatani", "given" : "Naoyuki", "non-dropping-particle" : "", "parse-names" : false, "suffix" : "" } ], "container-title" : "American Journal of Human Genetics", "id" : "ITEM-2", "issue" : "4", "issued" : { "date-parts" : [ [ "2008" ] ] }, "page" : "445-456", "title" : "Japanese Population Structure, Based on SNP Genotypes from 7003 Individuals Compared to Other Ethnic Groups: Effects on Population-Based Association Studies", "type" : "article-journal", "volume" : "83" }, "uris" : [ "http://www.mendeley.com/documents/?uuid=6f87edc6-d2f2-41a7-9ca6-9d21b6ae0042" ] } ], "mendeley" : { "formattedCitation" : "[53,54]", "plainTextFormattedCitation" : "[53,54]", "previouslyFormattedCitation" : "[53,54]" }, "properties" : { "noteIndex" : 0 }, "schema" : "https://github.com/citation-style-language/schema/raw/master/csl-citation.json" }</w:instrText>
      </w:r>
      <w:r w:rsidR="000D1A9B" w:rsidRPr="009D4085">
        <w:rPr>
          <w:rFonts w:ascii="Times New Roman" w:hAnsi="Times New Roman" w:cs="Times New Roman"/>
          <w:bCs/>
          <w:color w:val="000000" w:themeColor="text1"/>
          <w:lang w:eastAsia="zh-CN"/>
        </w:rPr>
        <w:fldChar w:fldCharType="separate"/>
      </w:r>
      <w:r w:rsidR="000D1A9B" w:rsidRPr="009D4085">
        <w:rPr>
          <w:rFonts w:ascii="Times New Roman" w:hAnsi="Times New Roman" w:cs="Times New Roman"/>
          <w:bCs/>
          <w:noProof/>
          <w:color w:val="000000" w:themeColor="text1"/>
          <w:lang w:eastAsia="zh-CN"/>
        </w:rPr>
        <w:t>[53,54]</w:t>
      </w:r>
      <w:r w:rsidR="000D1A9B" w:rsidRPr="009D4085">
        <w:rPr>
          <w:rFonts w:ascii="Times New Roman" w:hAnsi="Times New Roman" w:cs="Times New Roman"/>
          <w:bCs/>
          <w:color w:val="000000" w:themeColor="text1"/>
          <w:lang w:eastAsia="zh-CN"/>
        </w:rPr>
        <w:fldChar w:fldCharType="end"/>
      </w:r>
      <w:r w:rsidR="00BF449D" w:rsidRPr="009D4085">
        <w:rPr>
          <w:rFonts w:ascii="Times New Roman" w:hAnsi="Times New Roman" w:cs="Times New Roman"/>
          <w:bCs/>
          <w:color w:val="000000" w:themeColor="text1"/>
          <w:lang w:eastAsia="zh-CN"/>
        </w:rPr>
        <w:t xml:space="preserve">, </w:t>
      </w:r>
      <w:r w:rsidR="008B49D2" w:rsidRPr="009D4085">
        <w:rPr>
          <w:rFonts w:ascii="Times New Roman" w:hAnsi="Times New Roman" w:cs="Times New Roman"/>
          <w:bCs/>
          <w:color w:val="000000" w:themeColor="text1"/>
          <w:lang w:eastAsia="zh-CN"/>
        </w:rPr>
        <w:t>we combine</w:t>
      </w:r>
      <w:r w:rsidR="001C562F">
        <w:rPr>
          <w:rFonts w:ascii="Times New Roman" w:hAnsi="Times New Roman" w:cs="Times New Roman"/>
          <w:bCs/>
          <w:color w:val="000000" w:themeColor="text1"/>
          <w:lang w:eastAsia="zh-CN"/>
        </w:rPr>
        <w:t>d</w:t>
      </w:r>
      <w:r w:rsidR="008B49D2" w:rsidRPr="009D4085">
        <w:rPr>
          <w:rFonts w:ascii="Times New Roman" w:hAnsi="Times New Roman" w:cs="Times New Roman"/>
          <w:bCs/>
          <w:color w:val="000000" w:themeColor="text1"/>
          <w:lang w:eastAsia="zh-CN"/>
        </w:rPr>
        <w:t xml:space="preserve"> CHB (Han Chinese in Beijing, China), CHD (Chinese in Metropolitan Denver, Colorado) and JPT (Japanese in Tokyo, Japan) as </w:t>
      </w:r>
      <w:r w:rsidR="00EB5566" w:rsidRPr="009D4085">
        <w:rPr>
          <w:rFonts w:ascii="Times New Roman" w:hAnsi="Times New Roman" w:cs="Times New Roman"/>
          <w:bCs/>
          <w:color w:val="000000" w:themeColor="text1"/>
          <w:lang w:eastAsia="zh-CN"/>
        </w:rPr>
        <w:t>East Asian population</w:t>
      </w:r>
      <w:r w:rsidR="00EC0352" w:rsidRPr="009D4085">
        <w:rPr>
          <w:rFonts w:ascii="Times New Roman" w:hAnsi="Times New Roman" w:cs="Times New Roman"/>
          <w:bCs/>
          <w:color w:val="000000" w:themeColor="text1"/>
          <w:lang w:eastAsia="zh-CN"/>
        </w:rPr>
        <w:t xml:space="preserve"> and CEU (Utah residents with Northern and Western European ancestry from the CEPH collection) and TSI (Tuscans in Italy</w:t>
      </w:r>
      <w:r w:rsidR="00EA57B8" w:rsidRPr="009D4085">
        <w:rPr>
          <w:rFonts w:ascii="Times New Roman" w:hAnsi="Times New Roman" w:cs="Times New Roman"/>
          <w:bCs/>
          <w:color w:val="000000" w:themeColor="text1"/>
          <w:lang w:eastAsia="zh-CN"/>
        </w:rPr>
        <w:t xml:space="preserve">) as </w:t>
      </w:r>
      <w:r w:rsidR="000E7E91" w:rsidRPr="009D4085">
        <w:rPr>
          <w:rFonts w:ascii="Times New Roman" w:hAnsi="Times New Roman" w:cs="Times New Roman"/>
          <w:bCs/>
          <w:color w:val="000000" w:themeColor="text1"/>
          <w:lang w:eastAsia="zh-CN"/>
        </w:rPr>
        <w:t>European population</w:t>
      </w:r>
      <w:r w:rsidR="00E36C75" w:rsidRPr="009D4085">
        <w:rPr>
          <w:rFonts w:ascii="Times New Roman" w:hAnsi="Times New Roman" w:cs="Times New Roman"/>
          <w:bCs/>
          <w:color w:val="000000" w:themeColor="text1"/>
          <w:lang w:eastAsia="zh-CN"/>
        </w:rPr>
        <w:t>.</w:t>
      </w:r>
      <w:r w:rsidR="007C1B91" w:rsidRPr="009D4085">
        <w:rPr>
          <w:rFonts w:ascii="Times New Roman" w:hAnsi="Times New Roman" w:cs="Times New Roman"/>
          <w:bCs/>
          <w:color w:val="000000" w:themeColor="text1"/>
          <w:lang w:eastAsia="zh-CN"/>
        </w:rPr>
        <w:t xml:space="preserve"> </w:t>
      </w:r>
      <w:r w:rsidR="00835AA9" w:rsidRPr="009D4085">
        <w:rPr>
          <w:rFonts w:ascii="Times New Roman" w:hAnsi="Times New Roman" w:cs="Times New Roman"/>
          <w:bCs/>
          <w:color w:val="000000" w:themeColor="text1"/>
          <w:lang w:eastAsia="zh-CN"/>
        </w:rPr>
        <w:t>Moreover,</w:t>
      </w:r>
      <w:r w:rsidR="00BA3BAD" w:rsidRPr="009D4085">
        <w:rPr>
          <w:rFonts w:ascii="Times New Roman" w:hAnsi="Times New Roman" w:cs="Times New Roman"/>
          <w:bCs/>
          <w:color w:val="000000" w:themeColor="text1"/>
          <w:lang w:eastAsia="zh-CN"/>
        </w:rPr>
        <w:t xml:space="preserve"> three</w:t>
      </w:r>
      <w:r w:rsidR="00C13CDA" w:rsidRPr="009D4085">
        <w:rPr>
          <w:rFonts w:ascii="Times New Roman" w:hAnsi="Times New Roman" w:cs="Times New Roman"/>
          <w:bCs/>
          <w:color w:val="000000" w:themeColor="text1"/>
          <w:lang w:eastAsia="zh-CN"/>
        </w:rPr>
        <w:t xml:space="preserve"> </w:t>
      </w:r>
      <w:r w:rsidR="002537A8">
        <w:rPr>
          <w:rFonts w:ascii="Times New Roman" w:hAnsi="Times New Roman" w:cs="Times New Roman"/>
          <w:bCs/>
          <w:color w:val="000000" w:themeColor="text1"/>
          <w:lang w:eastAsia="zh-CN"/>
        </w:rPr>
        <w:t>remaining</w:t>
      </w:r>
      <w:r w:rsidR="00904178">
        <w:rPr>
          <w:rFonts w:ascii="Times New Roman" w:hAnsi="Times New Roman" w:cs="Times New Roman"/>
          <w:bCs/>
          <w:color w:val="000000" w:themeColor="text1"/>
          <w:lang w:eastAsia="zh-CN"/>
        </w:rPr>
        <w:t xml:space="preserve"> </w:t>
      </w:r>
      <w:r w:rsidR="00C13CDA" w:rsidRPr="009D4085">
        <w:rPr>
          <w:rFonts w:ascii="Times New Roman" w:hAnsi="Times New Roman" w:cs="Times New Roman"/>
          <w:bCs/>
          <w:color w:val="000000" w:themeColor="text1"/>
          <w:lang w:eastAsia="zh-CN"/>
        </w:rPr>
        <w:t xml:space="preserve">individuals </w:t>
      </w:r>
      <w:r w:rsidR="000F7537">
        <w:rPr>
          <w:rFonts w:ascii="Times New Roman" w:hAnsi="Times New Roman" w:cs="Times New Roman"/>
          <w:bCs/>
          <w:color w:val="000000" w:themeColor="text1"/>
          <w:lang w:eastAsia="zh-CN"/>
        </w:rPr>
        <w:t>with</w:t>
      </w:r>
      <w:r w:rsidR="000F7537" w:rsidRPr="009D4085">
        <w:rPr>
          <w:rFonts w:ascii="Times New Roman" w:hAnsi="Times New Roman" w:cs="Times New Roman"/>
          <w:bCs/>
          <w:color w:val="000000" w:themeColor="text1"/>
          <w:lang w:eastAsia="zh-CN"/>
        </w:rPr>
        <w:t xml:space="preserve"> </w:t>
      </w:r>
      <w:r w:rsidR="00C13CDA" w:rsidRPr="009D4085">
        <w:rPr>
          <w:rFonts w:ascii="Times New Roman" w:hAnsi="Times New Roman" w:cs="Times New Roman"/>
          <w:bCs/>
          <w:color w:val="000000" w:themeColor="text1"/>
          <w:lang w:eastAsia="zh-CN"/>
        </w:rPr>
        <w:t>self-reported ethnicity information</w:t>
      </w:r>
      <w:r w:rsidR="00D208F5" w:rsidRPr="009D4085">
        <w:rPr>
          <w:rFonts w:ascii="Times New Roman" w:hAnsi="Times New Roman" w:cs="Times New Roman"/>
          <w:bCs/>
          <w:color w:val="000000" w:themeColor="text1"/>
          <w:lang w:eastAsia="zh-CN"/>
        </w:rPr>
        <w:t xml:space="preserve"> (two</w:t>
      </w:r>
      <w:r w:rsidR="0079186B" w:rsidRPr="009D4085">
        <w:rPr>
          <w:rFonts w:ascii="Times New Roman" w:hAnsi="Times New Roman" w:cs="Times New Roman"/>
          <w:bCs/>
          <w:color w:val="000000" w:themeColor="text1"/>
          <w:lang w:eastAsia="zh-CN"/>
        </w:rPr>
        <w:t xml:space="preserve"> European</w:t>
      </w:r>
      <w:r w:rsidR="00E40C6A" w:rsidRPr="009D4085">
        <w:rPr>
          <w:rFonts w:ascii="Times New Roman" w:hAnsi="Times New Roman" w:cs="Times New Roman"/>
          <w:bCs/>
          <w:color w:val="000000" w:themeColor="text1"/>
          <w:lang w:eastAsia="zh-CN"/>
        </w:rPr>
        <w:t>s</w:t>
      </w:r>
      <w:r w:rsidR="0079186B" w:rsidRPr="009D4085">
        <w:rPr>
          <w:rFonts w:ascii="Times New Roman" w:hAnsi="Times New Roman" w:cs="Times New Roman"/>
          <w:bCs/>
          <w:color w:val="000000" w:themeColor="text1"/>
          <w:lang w:eastAsia="zh-CN"/>
        </w:rPr>
        <w:t xml:space="preserve"> and one African)</w:t>
      </w:r>
      <w:r w:rsidR="00C13CDA" w:rsidRPr="009D4085">
        <w:rPr>
          <w:rFonts w:ascii="Times New Roman" w:hAnsi="Times New Roman" w:cs="Times New Roman"/>
          <w:bCs/>
          <w:color w:val="000000" w:themeColor="text1"/>
          <w:lang w:eastAsia="zh-CN"/>
        </w:rPr>
        <w:t xml:space="preserve"> </w:t>
      </w:r>
      <w:proofErr w:type="gramStart"/>
      <w:r w:rsidR="004C346F" w:rsidRPr="009D4085">
        <w:rPr>
          <w:rFonts w:ascii="Times New Roman" w:hAnsi="Times New Roman" w:cs="Times New Roman"/>
          <w:bCs/>
          <w:color w:val="000000" w:themeColor="text1"/>
          <w:lang w:eastAsia="zh-CN"/>
        </w:rPr>
        <w:t>were use</w:t>
      </w:r>
      <w:r w:rsidR="006B1D5E" w:rsidRPr="009D4085">
        <w:rPr>
          <w:rFonts w:ascii="Times New Roman" w:hAnsi="Times New Roman" w:cs="Times New Roman"/>
          <w:bCs/>
          <w:color w:val="000000" w:themeColor="text1"/>
          <w:lang w:eastAsia="zh-CN"/>
        </w:rPr>
        <w:t>d</w:t>
      </w:r>
      <w:proofErr w:type="gramEnd"/>
      <w:r w:rsidR="00C13CDA" w:rsidRPr="009D4085">
        <w:rPr>
          <w:rFonts w:ascii="Times New Roman" w:hAnsi="Times New Roman" w:cs="Times New Roman"/>
          <w:bCs/>
          <w:color w:val="000000" w:themeColor="text1"/>
          <w:lang w:eastAsia="zh-CN"/>
        </w:rPr>
        <w:t xml:space="preserve"> as negative control</w:t>
      </w:r>
      <w:r w:rsidR="00582A57" w:rsidRPr="009D4085">
        <w:rPr>
          <w:rFonts w:ascii="Times New Roman" w:hAnsi="Times New Roman" w:cs="Times New Roman"/>
          <w:bCs/>
          <w:color w:val="000000" w:themeColor="text1"/>
          <w:lang w:eastAsia="zh-CN"/>
        </w:rPr>
        <w:t>s</w:t>
      </w:r>
      <w:r w:rsidR="00C13CDA" w:rsidRPr="009D4085">
        <w:rPr>
          <w:rFonts w:ascii="Times New Roman" w:hAnsi="Times New Roman" w:cs="Times New Roman"/>
          <w:bCs/>
          <w:color w:val="000000" w:themeColor="text1"/>
          <w:lang w:eastAsia="zh-CN"/>
        </w:rPr>
        <w:t xml:space="preserve"> </w:t>
      </w:r>
      <w:r w:rsidR="00A20D15" w:rsidRPr="009D4085">
        <w:rPr>
          <w:rFonts w:ascii="Times New Roman" w:hAnsi="Times New Roman" w:cs="Times New Roman"/>
          <w:bCs/>
          <w:color w:val="000000" w:themeColor="text1"/>
          <w:lang w:eastAsia="zh-CN"/>
        </w:rPr>
        <w:t xml:space="preserve">in </w:t>
      </w:r>
      <w:r w:rsidR="00B400E9">
        <w:rPr>
          <w:rFonts w:ascii="Times New Roman" w:hAnsi="Times New Roman" w:cs="Times New Roman"/>
          <w:bCs/>
          <w:color w:val="000000" w:themeColor="text1"/>
          <w:lang w:eastAsia="zh-CN"/>
        </w:rPr>
        <w:t xml:space="preserve">the </w:t>
      </w:r>
      <w:r w:rsidR="00756F64" w:rsidRPr="009D4085">
        <w:rPr>
          <w:rFonts w:ascii="Times New Roman" w:hAnsi="Times New Roman" w:cs="Times New Roman"/>
          <w:bCs/>
          <w:color w:val="000000" w:themeColor="text1"/>
          <w:lang w:eastAsia="zh-CN"/>
        </w:rPr>
        <w:t xml:space="preserve">test data set. </w:t>
      </w:r>
      <w:r w:rsidR="005F66AE" w:rsidRPr="009D4085">
        <w:rPr>
          <w:rFonts w:ascii="Times New Roman" w:hAnsi="Times New Roman" w:cs="Times New Roman"/>
          <w:bCs/>
          <w:color w:val="000000" w:themeColor="text1"/>
          <w:lang w:eastAsia="zh-CN"/>
        </w:rPr>
        <w:t>The genotype data of s</w:t>
      </w:r>
      <w:r w:rsidR="004113F3" w:rsidRPr="009D4085">
        <w:rPr>
          <w:rFonts w:ascii="Times New Roman" w:hAnsi="Times New Roman" w:cs="Times New Roman"/>
          <w:bCs/>
          <w:color w:val="000000" w:themeColor="text1"/>
          <w:lang w:eastAsia="zh-CN"/>
        </w:rPr>
        <w:t>even</w:t>
      </w:r>
      <w:r w:rsidR="00CD266D" w:rsidRPr="009D4085">
        <w:rPr>
          <w:rFonts w:ascii="Times New Roman" w:hAnsi="Times New Roman" w:cs="Times New Roman"/>
          <w:bCs/>
          <w:color w:val="000000" w:themeColor="text1"/>
          <w:lang w:eastAsia="zh-CN"/>
        </w:rPr>
        <w:t xml:space="preserve"> individuals used as </w:t>
      </w:r>
      <w:r w:rsidR="00AB4CFE">
        <w:rPr>
          <w:rFonts w:ascii="Times New Roman" w:hAnsi="Times New Roman" w:cs="Times New Roman"/>
          <w:bCs/>
          <w:color w:val="000000" w:themeColor="text1"/>
          <w:lang w:eastAsia="zh-CN"/>
        </w:rPr>
        <w:t xml:space="preserve">the </w:t>
      </w:r>
      <w:r w:rsidR="00CD266D" w:rsidRPr="009D4085">
        <w:rPr>
          <w:rFonts w:ascii="Times New Roman" w:hAnsi="Times New Roman" w:cs="Times New Roman"/>
          <w:bCs/>
          <w:color w:val="000000" w:themeColor="text1"/>
          <w:lang w:eastAsia="zh-CN"/>
        </w:rPr>
        <w:t>tes</w:t>
      </w:r>
      <w:r w:rsidR="0060689D" w:rsidRPr="009D4085">
        <w:rPr>
          <w:rFonts w:ascii="Times New Roman" w:hAnsi="Times New Roman" w:cs="Times New Roman"/>
          <w:bCs/>
          <w:color w:val="000000" w:themeColor="text1"/>
          <w:lang w:eastAsia="zh-CN"/>
        </w:rPr>
        <w:t xml:space="preserve">t data set </w:t>
      </w:r>
      <w:proofErr w:type="gramStart"/>
      <w:r w:rsidR="00755272">
        <w:rPr>
          <w:rFonts w:ascii="Times New Roman" w:hAnsi="Times New Roman" w:cs="Times New Roman"/>
          <w:bCs/>
          <w:color w:val="000000" w:themeColor="text1"/>
          <w:lang w:eastAsia="zh-CN"/>
        </w:rPr>
        <w:t>are</w:t>
      </w:r>
      <w:r w:rsidR="0060689D" w:rsidRPr="009D4085">
        <w:rPr>
          <w:rFonts w:ascii="Times New Roman" w:hAnsi="Times New Roman" w:cs="Times New Roman"/>
          <w:bCs/>
          <w:color w:val="000000" w:themeColor="text1"/>
          <w:lang w:eastAsia="zh-CN"/>
        </w:rPr>
        <w:t xml:space="preserve"> described</w:t>
      </w:r>
      <w:proofErr w:type="gramEnd"/>
      <w:r w:rsidR="00CD266D" w:rsidRPr="009D4085">
        <w:rPr>
          <w:rFonts w:ascii="Times New Roman" w:hAnsi="Times New Roman" w:cs="Times New Roman"/>
          <w:bCs/>
          <w:color w:val="000000" w:themeColor="text1"/>
          <w:lang w:eastAsia="zh-CN"/>
        </w:rPr>
        <w:t xml:space="preserve"> b</w:t>
      </w:r>
      <w:r w:rsidR="00755272">
        <w:rPr>
          <w:rFonts w:ascii="Times New Roman" w:hAnsi="Times New Roman" w:cs="Times New Roman"/>
          <w:bCs/>
          <w:color w:val="000000" w:themeColor="text1"/>
          <w:lang w:eastAsia="zh-CN"/>
        </w:rPr>
        <w:t>e</w:t>
      </w:r>
      <w:r w:rsidR="00CD266D" w:rsidRPr="009D4085">
        <w:rPr>
          <w:rFonts w:ascii="Times New Roman" w:hAnsi="Times New Roman" w:cs="Times New Roman"/>
          <w:bCs/>
          <w:color w:val="000000" w:themeColor="text1"/>
          <w:lang w:eastAsia="zh-CN"/>
        </w:rPr>
        <w:t xml:space="preserve">low. </w:t>
      </w:r>
      <w:r w:rsidR="003067EC" w:rsidRPr="009D4085">
        <w:rPr>
          <w:rFonts w:ascii="Times New Roman" w:hAnsi="Times New Roman" w:cs="Times New Roman"/>
          <w:bCs/>
          <w:color w:val="000000" w:themeColor="text1"/>
          <w:lang w:eastAsia="zh-CN"/>
        </w:rPr>
        <w:t xml:space="preserve">Based on the </w:t>
      </w:r>
      <w:r w:rsidR="00116CAF" w:rsidRPr="009D4085">
        <w:rPr>
          <w:rFonts w:ascii="Times New Roman" w:hAnsi="Times New Roman" w:cs="Times New Roman"/>
          <w:bCs/>
          <w:color w:val="000000" w:themeColor="text1"/>
          <w:lang w:eastAsia="zh-CN"/>
        </w:rPr>
        <w:t>prediction model achiev</w:t>
      </w:r>
      <w:r w:rsidR="00D75E2B">
        <w:rPr>
          <w:rFonts w:ascii="Times New Roman" w:hAnsi="Times New Roman" w:cs="Times New Roman"/>
          <w:bCs/>
          <w:color w:val="000000" w:themeColor="text1"/>
          <w:lang w:eastAsia="zh-CN"/>
        </w:rPr>
        <w:t>ing</w:t>
      </w:r>
      <w:r w:rsidR="00116CAF" w:rsidRPr="009D4085">
        <w:rPr>
          <w:rFonts w:ascii="Times New Roman" w:hAnsi="Times New Roman" w:cs="Times New Roman"/>
          <w:bCs/>
          <w:color w:val="000000" w:themeColor="text1"/>
          <w:lang w:eastAsia="zh-CN"/>
        </w:rPr>
        <w:t xml:space="preserve"> an accuracy of </w:t>
      </w:r>
      <w:r w:rsidR="003F05C5" w:rsidRPr="009D4085">
        <w:rPr>
          <w:rFonts w:ascii="Times New Roman" w:hAnsi="Times New Roman" w:cs="Times New Roman"/>
          <w:bCs/>
          <w:color w:val="000000" w:themeColor="text1"/>
          <w:lang w:eastAsia="zh-CN"/>
        </w:rPr>
        <w:t>85.3%</w:t>
      </w:r>
      <w:r w:rsidR="00991CD5" w:rsidRPr="009D4085">
        <w:rPr>
          <w:rFonts w:ascii="Times New Roman" w:hAnsi="Times New Roman" w:cs="Times New Roman"/>
          <w:bCs/>
          <w:color w:val="000000" w:themeColor="text1"/>
          <w:lang w:eastAsia="zh-CN"/>
        </w:rPr>
        <w:t xml:space="preserve"> in validation data set</w:t>
      </w:r>
      <w:r w:rsidR="003F05C5" w:rsidRPr="009D4085">
        <w:rPr>
          <w:rFonts w:ascii="Times New Roman" w:hAnsi="Times New Roman" w:cs="Times New Roman"/>
          <w:bCs/>
          <w:color w:val="000000" w:themeColor="text1"/>
          <w:lang w:eastAsia="zh-CN"/>
        </w:rPr>
        <w:t>,</w:t>
      </w:r>
      <w:r w:rsidR="00301C9C" w:rsidRPr="009D4085">
        <w:rPr>
          <w:rFonts w:ascii="Times New Roman" w:hAnsi="Times New Roman" w:cs="Times New Roman"/>
          <w:bCs/>
          <w:color w:val="000000" w:themeColor="text1"/>
          <w:lang w:eastAsia="zh-CN"/>
        </w:rPr>
        <w:t xml:space="preserve"> </w:t>
      </w:r>
      <w:r w:rsidR="00EE277C">
        <w:rPr>
          <w:rFonts w:ascii="Times New Roman" w:hAnsi="Times New Roman" w:cs="Times New Roman"/>
          <w:bCs/>
          <w:color w:val="000000" w:themeColor="text1"/>
          <w:lang w:eastAsia="zh-CN"/>
        </w:rPr>
        <w:t xml:space="preserve">the </w:t>
      </w:r>
      <w:r w:rsidR="003D1159" w:rsidRPr="009D4085">
        <w:rPr>
          <w:rFonts w:ascii="Times New Roman" w:hAnsi="Times New Roman" w:cs="Times New Roman"/>
          <w:bCs/>
          <w:color w:val="000000" w:themeColor="text1"/>
          <w:lang w:eastAsia="zh-CN"/>
        </w:rPr>
        <w:t>ethnicity of four</w:t>
      </w:r>
      <w:r w:rsidR="00E03EF5" w:rsidRPr="009D4085">
        <w:rPr>
          <w:rFonts w:ascii="Times New Roman" w:hAnsi="Times New Roman" w:cs="Times New Roman"/>
          <w:bCs/>
          <w:color w:val="000000" w:themeColor="text1"/>
          <w:lang w:eastAsia="zh-CN"/>
        </w:rPr>
        <w:t xml:space="preserve"> individual</w:t>
      </w:r>
      <w:r w:rsidR="004A58BE" w:rsidRPr="009D4085">
        <w:rPr>
          <w:rFonts w:ascii="Times New Roman" w:hAnsi="Times New Roman" w:cs="Times New Roman"/>
          <w:bCs/>
          <w:color w:val="000000" w:themeColor="text1"/>
          <w:lang w:eastAsia="zh-CN"/>
        </w:rPr>
        <w:t>s</w:t>
      </w:r>
      <w:r w:rsidR="00871789" w:rsidRPr="009D4085">
        <w:rPr>
          <w:rFonts w:ascii="Times New Roman" w:hAnsi="Times New Roman" w:cs="Times New Roman"/>
          <w:bCs/>
          <w:color w:val="000000" w:themeColor="text1"/>
          <w:lang w:eastAsia="zh-CN"/>
        </w:rPr>
        <w:t xml:space="preserve"> </w:t>
      </w:r>
      <w:proofErr w:type="gramStart"/>
      <w:r w:rsidR="00F548B4" w:rsidRPr="009D4085">
        <w:rPr>
          <w:rFonts w:ascii="Times New Roman" w:hAnsi="Times New Roman" w:cs="Times New Roman"/>
          <w:bCs/>
          <w:color w:val="000000" w:themeColor="text1"/>
          <w:lang w:eastAsia="zh-CN"/>
        </w:rPr>
        <w:t xml:space="preserve">were </w:t>
      </w:r>
      <w:r w:rsidR="00871789" w:rsidRPr="009D4085">
        <w:rPr>
          <w:rFonts w:ascii="Times New Roman" w:hAnsi="Times New Roman" w:cs="Times New Roman"/>
          <w:bCs/>
          <w:color w:val="000000" w:themeColor="text1"/>
          <w:lang w:eastAsia="zh-CN"/>
        </w:rPr>
        <w:t>predicted</w:t>
      </w:r>
      <w:proofErr w:type="gramEnd"/>
      <w:r w:rsidR="00582A57" w:rsidRPr="009D4085">
        <w:rPr>
          <w:rFonts w:ascii="Times New Roman" w:hAnsi="Times New Roman" w:cs="Times New Roman"/>
          <w:bCs/>
          <w:color w:val="000000" w:themeColor="text1"/>
          <w:lang w:eastAsia="zh-CN"/>
        </w:rPr>
        <w:t xml:space="preserve"> as European with an accuracy of 100% in negative controls</w:t>
      </w:r>
      <w:r w:rsidR="008E6635" w:rsidRPr="009D4085">
        <w:rPr>
          <w:rFonts w:ascii="Times New Roman" w:hAnsi="Times New Roman" w:cs="Times New Roman"/>
          <w:bCs/>
          <w:color w:val="000000" w:themeColor="text1"/>
          <w:lang w:eastAsia="zh-CN"/>
        </w:rPr>
        <w:t xml:space="preserve">. </w:t>
      </w:r>
      <w:r w:rsidR="00FA7E16" w:rsidRPr="009D4085">
        <w:rPr>
          <w:rFonts w:ascii="Times New Roman" w:hAnsi="Times New Roman" w:cs="Times New Roman"/>
          <w:bCs/>
          <w:color w:val="000000" w:themeColor="text1"/>
          <w:lang w:eastAsia="zh-CN"/>
        </w:rPr>
        <w:t xml:space="preserve">Furthermore, </w:t>
      </w:r>
      <w:r w:rsidR="00372899" w:rsidRPr="009D4085">
        <w:rPr>
          <w:rFonts w:ascii="Times New Roman" w:hAnsi="Times New Roman" w:cs="Times New Roman"/>
          <w:bCs/>
          <w:color w:val="000000" w:themeColor="text1"/>
          <w:lang w:eastAsia="zh-CN"/>
        </w:rPr>
        <w:t>t</w:t>
      </w:r>
      <w:r w:rsidR="00E03EF5" w:rsidRPr="009D4085">
        <w:rPr>
          <w:rFonts w:ascii="Times New Roman" w:hAnsi="Times New Roman" w:cs="Times New Roman"/>
          <w:bCs/>
          <w:color w:val="000000" w:themeColor="text1"/>
          <w:lang w:eastAsia="zh-CN"/>
        </w:rPr>
        <w:t xml:space="preserve">he pooled WGBS data set is deep sequencing data from a pool of 60 Yoruba </w:t>
      </w:r>
      <w:r w:rsidR="00E03EF5" w:rsidRPr="009D4085">
        <w:rPr>
          <w:rFonts w:ascii="Times New Roman" w:hAnsi="Times New Roman" w:cs="Times New Roman"/>
          <w:color w:val="000000" w:themeColor="text1"/>
          <w:lang w:eastAsia="zh-CN"/>
        </w:rPr>
        <w:t>LCLs samples</w:t>
      </w:r>
      <w:r w:rsidR="00E03EF5" w:rsidRPr="009D4085">
        <w:rPr>
          <w:rFonts w:ascii="Times New Roman" w:hAnsi="Times New Roman" w:cs="Times New Roman"/>
          <w:bCs/>
          <w:color w:val="000000" w:themeColor="text1"/>
          <w:lang w:eastAsia="zh-CN"/>
        </w:rPr>
        <w:t>, which overlap</w:t>
      </w:r>
      <w:r w:rsidR="00273D49" w:rsidRPr="009D4085">
        <w:rPr>
          <w:rFonts w:ascii="Times New Roman" w:hAnsi="Times New Roman" w:cs="Times New Roman"/>
          <w:bCs/>
          <w:color w:val="000000" w:themeColor="text1"/>
          <w:lang w:eastAsia="zh-CN"/>
        </w:rPr>
        <w:t>s</w:t>
      </w:r>
      <w:r w:rsidR="00E03EF5" w:rsidRPr="009D4085">
        <w:rPr>
          <w:rFonts w:ascii="Times New Roman" w:hAnsi="Times New Roman" w:cs="Times New Roman"/>
          <w:bCs/>
          <w:color w:val="000000" w:themeColor="text1"/>
          <w:lang w:eastAsia="zh-CN"/>
        </w:rPr>
        <w:t xml:space="preserve"> with 10 African individuals in other collected bisulfite sequencing data datasets</w:t>
      </w:r>
      <w:r w:rsidR="00971368">
        <w:rPr>
          <w:rFonts w:ascii="Times New Roman" w:hAnsi="Times New Roman" w:cs="Times New Roman"/>
          <w:bCs/>
          <w:color w:val="000000" w:themeColor="text1"/>
          <w:lang w:eastAsia="zh-CN"/>
        </w:rPr>
        <w:t xml:space="preserve"> </w:t>
      </w:r>
      <w:r w:rsidR="00971368" w:rsidRPr="009D4085">
        <w:rPr>
          <w:rFonts w:ascii="Times New Roman" w:hAnsi="Times New Roman" w:cs="Times New Roman"/>
          <w:bCs/>
          <w:color w:val="000000" w:themeColor="text1"/>
          <w:lang w:eastAsia="zh-CN"/>
        </w:rPr>
        <w:fldChar w:fldCharType="begin" w:fldLock="1"/>
      </w:r>
      <w:r w:rsidR="00971368" w:rsidRPr="009D4085">
        <w:rPr>
          <w:rFonts w:ascii="Times New Roman" w:hAnsi="Times New Roman" w:cs="Times New Roman"/>
          <w:bCs/>
          <w:color w:val="000000" w:themeColor="text1"/>
          <w:lang w:eastAsia="zh-CN"/>
        </w:rPr>
        <w:instrText>ADDIN CSL_CITATION { "citationItems" : [ { "id" : "ITEM-1", "itemData" : { "DOI" : "10.1101/gr.183749.114", "ISSN" : "15495469", "PMID" : "25910490", "abstract" : "DNA methylation is an epigenetic modification that plays a key role in gene regulation. Previous studies have investigated its genetic basis by mapping genetic variants that are associated with DNA methylation at specific sites, but these have been limited to microarrays that cover &lt;2% of the genome and cannot account for allele-specific methylation (ASM). Other studies have performed whole-genome bisulfite sequencing on a few individuals, but these lack statistical power to identify variants associated with DNA methylation. We present a novel approach in which bisulfite-treated DNA from many individuals is sequenced together in a single pool, resulting in a truly genome-wide map of DNA methylation. Compared to methods that do not account for ASM, our approach increases statistical power to detect associations while sharply reducing cost, effort, and experimental variability. As a proof of concept, we generated deep sequencing data from a pool of 60 human cell lines; we evaluated almost twice as many CpGs as the largest microarray studies and identified more than 2000 genetic variants associated with DNA methylation. We found that these variants are highly enriched for associations with chromatin accessibility and CTCF binding but are less likely to be associated with traits indirectly linked to DNA, such as gene expression and disease phenotypes. In summary, our approach allows genome-wide mapping of genetic variants associated with DNA methylation in any tissue of any species, without the need for individual-level genotype or methylation data.", "author" : [ { "dropping-particle" : "", "family" : "Kaplow", "given" : "Irene M.", "non-dropping-particle" : "", "parse-names" : false, "suffix" : "" }, { "dropping-particle" : "", "family" : "MacIsaac", "given" : "Julia L.", "non-dropping-particle" : "", "parse-names" : false, "suffix" : "" }, { "dropping-particle" : "", "family" : "Mah", "given" : "Sarah M.", "non-dropping-particle" : "", "parse-names" : false, "suffix" : "" }, { "dropping-particle" : "", "family" : "McEwen", "given" : "Lisa M.", "non-dropping-particle" : "", "parse-names" : false, "suffix" : "" }, { "dropping-particle" : "", "family" : "Kobor", "given" : "Michael S.", "non-dropping-particle" : "", "parse-names" : false, "suffix" : "" }, { "dropping-particle" : "", "family" : "Fraser", "given" : "Hunter B.", "non-dropping-particle" : "", "parse-names" : false, "suffix" : "" } ], "container-title" : "Genome Research", "id" : "ITEM-1", "issue" : "6", "issued" : { "date-parts" : [ [ "2015" ] ] }, "page" : "907-917", "title" : "A pooling-based approach to mapping genetic variants associated with DNA methylation", "type" : "article-journal", "volume" : "25" }, "uris" : [ "http://www.mendeley.com/documents/?uuid=4c4d33f4-6e10-46ea-912a-b77405c748df" ] } ], "mendeley" : { "formattedCitation" : "[50]", "plainTextFormattedCitation" : "[50]", "previouslyFormattedCitation" : "[50]" }, "properties" : { "noteIndex" : 0 }, "schema" : "https://github.com/citation-style-language/schema/raw/master/csl-citation.json" }</w:instrText>
      </w:r>
      <w:r w:rsidR="00971368" w:rsidRPr="009D4085">
        <w:rPr>
          <w:rFonts w:ascii="Times New Roman" w:hAnsi="Times New Roman" w:cs="Times New Roman"/>
          <w:bCs/>
          <w:color w:val="000000" w:themeColor="text1"/>
          <w:lang w:eastAsia="zh-CN"/>
        </w:rPr>
        <w:fldChar w:fldCharType="separate"/>
      </w:r>
      <w:r w:rsidR="00971368" w:rsidRPr="009D4085">
        <w:rPr>
          <w:rFonts w:ascii="Times New Roman" w:hAnsi="Times New Roman" w:cs="Times New Roman"/>
          <w:bCs/>
          <w:noProof/>
          <w:color w:val="000000" w:themeColor="text1"/>
          <w:lang w:eastAsia="zh-CN"/>
        </w:rPr>
        <w:t>[50]</w:t>
      </w:r>
      <w:r w:rsidR="00971368" w:rsidRPr="009D4085">
        <w:rPr>
          <w:rFonts w:ascii="Times New Roman" w:hAnsi="Times New Roman" w:cs="Times New Roman"/>
          <w:bCs/>
          <w:color w:val="000000" w:themeColor="text1"/>
          <w:lang w:eastAsia="zh-CN"/>
        </w:rPr>
        <w:fldChar w:fldCharType="end"/>
      </w:r>
      <w:r w:rsidR="00E03EF5" w:rsidRPr="009D4085">
        <w:rPr>
          <w:rFonts w:ascii="Times New Roman" w:hAnsi="Times New Roman" w:cs="Times New Roman"/>
          <w:bCs/>
          <w:color w:val="000000" w:themeColor="text1"/>
          <w:lang w:eastAsia="zh-CN"/>
        </w:rPr>
        <w:t>.</w:t>
      </w:r>
      <w:r w:rsidR="005D299E" w:rsidRPr="009D4085">
        <w:rPr>
          <w:rFonts w:ascii="Times New Roman" w:hAnsi="Times New Roman" w:cs="Times New Roman"/>
          <w:bCs/>
          <w:color w:val="000000" w:themeColor="text1"/>
          <w:lang w:eastAsia="zh-CN"/>
        </w:rPr>
        <w:t xml:space="preserve"> </w:t>
      </w:r>
      <w:r w:rsidR="007D42B5">
        <w:rPr>
          <w:rFonts w:ascii="Times New Roman" w:hAnsi="Times New Roman" w:cs="Times New Roman"/>
          <w:bCs/>
          <w:color w:val="000000" w:themeColor="text1"/>
          <w:lang w:eastAsia="zh-CN"/>
        </w:rPr>
        <w:t>In total</w:t>
      </w:r>
      <w:r w:rsidR="0073705D" w:rsidRPr="009D4085">
        <w:rPr>
          <w:rFonts w:ascii="Times New Roman" w:hAnsi="Times New Roman" w:cs="Times New Roman"/>
          <w:bCs/>
          <w:color w:val="000000" w:themeColor="text1"/>
          <w:lang w:eastAsia="zh-CN"/>
        </w:rPr>
        <w:t xml:space="preserve">, </w:t>
      </w:r>
      <w:proofErr w:type="gramStart"/>
      <w:r w:rsidR="00170FF2" w:rsidRPr="009D4085">
        <w:rPr>
          <w:rFonts w:ascii="Times New Roman" w:hAnsi="Times New Roman" w:cs="Times New Roman"/>
          <w:bCs/>
          <w:color w:val="000000" w:themeColor="text1"/>
          <w:lang w:eastAsia="zh-CN"/>
        </w:rPr>
        <w:t>bisulfite sequencing</w:t>
      </w:r>
      <w:proofErr w:type="gramEnd"/>
      <w:r w:rsidR="00170FF2" w:rsidRPr="009D4085">
        <w:rPr>
          <w:rFonts w:ascii="Times New Roman" w:hAnsi="Times New Roman" w:cs="Times New Roman"/>
          <w:bCs/>
          <w:color w:val="000000" w:themeColor="text1"/>
          <w:lang w:eastAsia="zh-CN"/>
        </w:rPr>
        <w:t xml:space="preserve"> data sets</w:t>
      </w:r>
      <w:r w:rsidR="00170FF2" w:rsidRPr="009D4085">
        <w:rPr>
          <w:rFonts w:ascii="Times New Roman" w:hAnsi="Times New Roman" w:cs="Times New Roman"/>
          <w:color w:val="000000" w:themeColor="text1"/>
          <w:lang w:eastAsia="zh-CN"/>
        </w:rPr>
        <w:t xml:space="preserve"> </w:t>
      </w:r>
      <w:r w:rsidR="00BC5A05" w:rsidRPr="009D4085">
        <w:rPr>
          <w:rFonts w:ascii="Times New Roman" w:hAnsi="Times New Roman" w:cs="Times New Roman"/>
          <w:color w:val="000000" w:themeColor="text1"/>
          <w:lang w:eastAsia="zh-CN"/>
        </w:rPr>
        <w:t xml:space="preserve">from </w:t>
      </w:r>
      <w:r w:rsidR="00FE31CE" w:rsidRPr="009D4085">
        <w:rPr>
          <w:rFonts w:ascii="Times New Roman" w:hAnsi="Times New Roman" w:cs="Times New Roman"/>
          <w:color w:val="000000" w:themeColor="text1"/>
          <w:lang w:eastAsia="zh-CN"/>
        </w:rPr>
        <w:t>10 European and 61 African individuals</w:t>
      </w:r>
      <w:r w:rsidR="00BC5A05" w:rsidRPr="009D4085">
        <w:rPr>
          <w:rFonts w:ascii="Times New Roman" w:hAnsi="Times New Roman" w:cs="Times New Roman"/>
          <w:color w:val="000000" w:themeColor="text1"/>
          <w:lang w:eastAsia="zh-CN"/>
        </w:rPr>
        <w:t xml:space="preserve"> </w:t>
      </w:r>
      <w:r w:rsidR="00E4513B" w:rsidRPr="009D4085">
        <w:rPr>
          <w:rFonts w:ascii="Times New Roman" w:hAnsi="Times New Roman" w:cs="Times New Roman"/>
          <w:color w:val="000000" w:themeColor="text1"/>
          <w:lang w:eastAsia="zh-CN"/>
        </w:rPr>
        <w:t>were applied in this study.</w:t>
      </w:r>
    </w:p>
    <w:p w14:paraId="32F55C98" w14:textId="15149F29" w:rsidR="001A2594" w:rsidRPr="009D4085" w:rsidRDefault="00FA60EB" w:rsidP="009D4085">
      <w:pPr>
        <w:spacing w:line="480" w:lineRule="auto"/>
        <w:jc w:val="both"/>
        <w:rPr>
          <w:rFonts w:ascii="Times New Roman" w:hAnsi="Times New Roman" w:cs="Times New Roman"/>
          <w:b/>
          <w:bCs/>
          <w:color w:val="000000" w:themeColor="text1"/>
          <w:lang w:eastAsia="zh-CN"/>
        </w:rPr>
      </w:pPr>
      <w:r w:rsidRPr="009D4085">
        <w:rPr>
          <w:rFonts w:ascii="Times New Roman" w:hAnsi="Times New Roman" w:cs="Times New Roman"/>
          <w:b/>
          <w:bCs/>
          <w:color w:val="000000" w:themeColor="text1"/>
          <w:lang w:eastAsia="zh-CN"/>
        </w:rPr>
        <w:t>B</w:t>
      </w:r>
      <w:r w:rsidR="007A1FE0" w:rsidRPr="009D4085">
        <w:rPr>
          <w:rFonts w:ascii="Times New Roman" w:hAnsi="Times New Roman" w:cs="Times New Roman"/>
          <w:b/>
          <w:bCs/>
          <w:color w:val="000000" w:themeColor="text1"/>
          <w:lang w:eastAsia="zh-CN"/>
        </w:rPr>
        <w:t xml:space="preserve">isulfite </w:t>
      </w:r>
      <w:r w:rsidR="001A2594" w:rsidRPr="009D4085">
        <w:rPr>
          <w:rFonts w:ascii="Times New Roman" w:hAnsi="Times New Roman" w:cs="Times New Roman"/>
          <w:b/>
          <w:bCs/>
          <w:color w:val="000000" w:themeColor="text1"/>
          <w:lang w:eastAsia="zh-CN"/>
        </w:rPr>
        <w:t>sequencing data</w:t>
      </w:r>
      <w:r w:rsidR="00762832" w:rsidRPr="009D4085">
        <w:rPr>
          <w:rFonts w:ascii="Times New Roman" w:hAnsi="Times New Roman" w:cs="Times New Roman"/>
          <w:b/>
          <w:bCs/>
          <w:color w:val="000000" w:themeColor="text1"/>
          <w:lang w:eastAsia="zh-CN"/>
        </w:rPr>
        <w:t xml:space="preserve"> processing</w:t>
      </w:r>
    </w:p>
    <w:p w14:paraId="2133C92B" w14:textId="7C5F0AB3" w:rsidR="00EA6D76" w:rsidRPr="009D4085" w:rsidRDefault="00A46411" w:rsidP="009D4085">
      <w:pPr>
        <w:spacing w:after="120" w:line="480" w:lineRule="auto"/>
        <w:ind w:firstLine="288"/>
        <w:jc w:val="both"/>
        <w:rPr>
          <w:rFonts w:ascii="Times New Roman" w:hAnsi="Times New Roman" w:cs="Times New Roman"/>
          <w:bCs/>
          <w:color w:val="000000" w:themeColor="text1"/>
          <w:lang w:eastAsia="zh-CN"/>
        </w:rPr>
      </w:pPr>
      <w:r w:rsidRPr="009D4085">
        <w:rPr>
          <w:rFonts w:ascii="Times New Roman" w:hAnsi="Times New Roman" w:cs="Times New Roman"/>
          <w:bCs/>
          <w:color w:val="000000" w:themeColor="text1"/>
          <w:lang w:eastAsia="zh-CN"/>
        </w:rPr>
        <w:t>The</w:t>
      </w:r>
      <w:r w:rsidR="006E4725" w:rsidRPr="009D4085">
        <w:rPr>
          <w:rFonts w:ascii="Times New Roman" w:hAnsi="Times New Roman" w:cs="Times New Roman"/>
          <w:bCs/>
          <w:color w:val="000000" w:themeColor="text1"/>
          <w:lang w:eastAsia="zh-CN"/>
        </w:rPr>
        <w:t xml:space="preserve"> </w:t>
      </w:r>
      <w:r w:rsidR="007A1FE0" w:rsidRPr="009D4085">
        <w:rPr>
          <w:rFonts w:ascii="Times New Roman" w:hAnsi="Times New Roman" w:cs="Times New Roman"/>
          <w:bCs/>
          <w:color w:val="000000" w:themeColor="text1"/>
          <w:lang w:eastAsia="zh-CN"/>
        </w:rPr>
        <w:t>bisulfite sequencing</w:t>
      </w:r>
      <w:r w:rsidR="006E4725" w:rsidRPr="009D4085">
        <w:rPr>
          <w:rFonts w:ascii="Times New Roman" w:hAnsi="Times New Roman" w:cs="Times New Roman"/>
          <w:bCs/>
          <w:color w:val="000000" w:themeColor="text1"/>
          <w:lang w:eastAsia="zh-CN"/>
        </w:rPr>
        <w:t xml:space="preserve"> data processing</w:t>
      </w:r>
      <w:r w:rsidR="00106CF5" w:rsidRPr="009D4085">
        <w:rPr>
          <w:rFonts w:ascii="Times New Roman" w:hAnsi="Times New Roman" w:cs="Times New Roman"/>
          <w:bCs/>
          <w:color w:val="000000" w:themeColor="text1"/>
          <w:lang w:eastAsia="zh-CN"/>
        </w:rPr>
        <w:t xml:space="preserve"> in this</w:t>
      </w:r>
      <w:r w:rsidR="007878B2" w:rsidRPr="009D4085">
        <w:rPr>
          <w:rFonts w:ascii="Times New Roman" w:hAnsi="Times New Roman" w:cs="Times New Roman"/>
          <w:bCs/>
          <w:color w:val="000000" w:themeColor="text1"/>
          <w:lang w:eastAsia="zh-CN"/>
        </w:rPr>
        <w:t xml:space="preserve"> study</w:t>
      </w:r>
      <w:r w:rsidRPr="009D4085">
        <w:rPr>
          <w:rFonts w:ascii="Times New Roman" w:hAnsi="Times New Roman" w:cs="Times New Roman"/>
          <w:bCs/>
          <w:color w:val="000000" w:themeColor="text1"/>
          <w:lang w:eastAsia="zh-CN"/>
        </w:rPr>
        <w:t xml:space="preserve"> </w:t>
      </w:r>
      <w:proofErr w:type="gramStart"/>
      <w:r w:rsidR="00C82513">
        <w:rPr>
          <w:rFonts w:ascii="Times New Roman" w:hAnsi="Times New Roman" w:cs="Times New Roman"/>
          <w:bCs/>
          <w:color w:val="000000" w:themeColor="text1"/>
          <w:lang w:eastAsia="zh-CN"/>
        </w:rPr>
        <w:t>is</w:t>
      </w:r>
      <w:r w:rsidR="00C82513" w:rsidRPr="009D4085">
        <w:rPr>
          <w:rFonts w:ascii="Times New Roman" w:hAnsi="Times New Roman" w:cs="Times New Roman"/>
          <w:bCs/>
          <w:color w:val="000000" w:themeColor="text1"/>
          <w:lang w:eastAsia="zh-CN"/>
        </w:rPr>
        <w:t xml:space="preserve"> </w:t>
      </w:r>
      <w:r w:rsidR="008036C0" w:rsidRPr="009D4085">
        <w:rPr>
          <w:rFonts w:ascii="Times New Roman" w:hAnsi="Times New Roman" w:cs="Times New Roman"/>
          <w:bCs/>
          <w:color w:val="000000" w:themeColor="text1"/>
          <w:lang w:eastAsia="zh-CN"/>
        </w:rPr>
        <w:t>illustrated</w:t>
      </w:r>
      <w:proofErr w:type="gramEnd"/>
      <w:r w:rsidR="008036C0" w:rsidRPr="009D4085">
        <w:rPr>
          <w:rFonts w:ascii="Times New Roman" w:hAnsi="Times New Roman" w:cs="Times New Roman"/>
          <w:bCs/>
          <w:color w:val="000000" w:themeColor="text1"/>
          <w:lang w:eastAsia="zh-CN"/>
        </w:rPr>
        <w:t xml:space="preserve"> in </w:t>
      </w:r>
      <w:r w:rsidR="008036C0" w:rsidRPr="009D4085">
        <w:rPr>
          <w:rFonts w:ascii="Times New Roman" w:hAnsi="Times New Roman" w:cs="Times New Roman"/>
          <w:color w:val="000000" w:themeColor="text1"/>
          <w:lang w:eastAsia="zh-CN"/>
        </w:rPr>
        <w:t xml:space="preserve">Supplementary </w:t>
      </w:r>
      <w:r w:rsidR="006D6A20" w:rsidRPr="009D4085">
        <w:rPr>
          <w:rFonts w:ascii="Times New Roman" w:hAnsi="Times New Roman" w:cs="Times New Roman"/>
          <w:color w:val="000000" w:themeColor="text1"/>
          <w:lang w:eastAsia="zh-CN"/>
        </w:rPr>
        <w:t>Figure</w:t>
      </w:r>
      <w:r w:rsidR="008036C0" w:rsidRPr="009D4085">
        <w:rPr>
          <w:rFonts w:ascii="Times New Roman" w:hAnsi="Times New Roman" w:cs="Times New Roman"/>
          <w:color w:val="000000" w:themeColor="text1"/>
          <w:lang w:eastAsia="zh-CN"/>
        </w:rPr>
        <w:t xml:space="preserve"> </w:t>
      </w:r>
      <w:r w:rsidR="00433E7B" w:rsidRPr="009D4085">
        <w:rPr>
          <w:rFonts w:ascii="Times New Roman" w:hAnsi="Times New Roman" w:cs="Times New Roman"/>
          <w:color w:val="000000" w:themeColor="text1"/>
          <w:lang w:eastAsia="zh-CN"/>
        </w:rPr>
        <w:t>2</w:t>
      </w:r>
      <w:r w:rsidR="00106CF5" w:rsidRPr="009D4085">
        <w:rPr>
          <w:rFonts w:ascii="Times New Roman" w:hAnsi="Times New Roman" w:cs="Times New Roman"/>
          <w:bCs/>
          <w:color w:val="000000" w:themeColor="text1"/>
          <w:lang w:eastAsia="zh-CN"/>
        </w:rPr>
        <w:t>.</w:t>
      </w:r>
      <w:r w:rsidR="007878B2" w:rsidRPr="009D4085">
        <w:rPr>
          <w:rFonts w:ascii="Times New Roman" w:hAnsi="Times New Roman" w:cs="Times New Roman"/>
          <w:bCs/>
          <w:color w:val="000000" w:themeColor="text1"/>
          <w:lang w:eastAsia="zh-CN"/>
        </w:rPr>
        <w:t xml:space="preserve"> </w:t>
      </w:r>
      <w:r w:rsidR="00D56161" w:rsidRPr="009D4085">
        <w:rPr>
          <w:rFonts w:ascii="Times New Roman" w:hAnsi="Times New Roman" w:cs="Times New Roman"/>
          <w:color w:val="000000" w:themeColor="text1"/>
          <w:lang w:eastAsia="zh-CN"/>
        </w:rPr>
        <w:t>For the purpose of</w:t>
      </w:r>
      <w:r w:rsidR="000C46BB" w:rsidRPr="009D4085">
        <w:rPr>
          <w:rFonts w:ascii="Times New Roman" w:hAnsi="Times New Roman" w:cs="Times New Roman"/>
          <w:bCs/>
          <w:color w:val="000000" w:themeColor="text1"/>
          <w:lang w:eastAsia="zh-CN"/>
        </w:rPr>
        <w:t xml:space="preserve"> </w:t>
      </w:r>
      <w:r w:rsidR="00E90B82" w:rsidRPr="009D4085">
        <w:rPr>
          <w:rFonts w:ascii="Times New Roman" w:hAnsi="Times New Roman" w:cs="Times New Roman"/>
          <w:bCs/>
          <w:color w:val="000000" w:themeColor="text1"/>
          <w:lang w:eastAsia="zh-CN"/>
        </w:rPr>
        <w:t>improving</w:t>
      </w:r>
      <w:r w:rsidR="000C46BB" w:rsidRPr="009D4085">
        <w:rPr>
          <w:rFonts w:ascii="Times New Roman" w:hAnsi="Times New Roman" w:cs="Times New Roman"/>
          <w:bCs/>
          <w:color w:val="000000" w:themeColor="text1"/>
          <w:lang w:eastAsia="zh-CN"/>
        </w:rPr>
        <w:t xml:space="preserve"> mapping efficiency, </w:t>
      </w:r>
      <w:r w:rsidR="00770DA1" w:rsidRPr="009D4085">
        <w:rPr>
          <w:rFonts w:ascii="Times New Roman" w:hAnsi="Times New Roman" w:cs="Times New Roman"/>
          <w:bCs/>
          <w:color w:val="000000" w:themeColor="text1"/>
          <w:lang w:eastAsia="zh-CN"/>
        </w:rPr>
        <w:t xml:space="preserve">all reads in paired-end and single-end sequence files were </w:t>
      </w:r>
      <w:r w:rsidR="000F443A" w:rsidRPr="009D4085">
        <w:rPr>
          <w:rFonts w:ascii="Times New Roman" w:hAnsi="Times New Roman" w:cs="Times New Roman"/>
          <w:bCs/>
          <w:color w:val="000000" w:themeColor="text1"/>
          <w:lang w:eastAsia="zh-CN"/>
        </w:rPr>
        <w:t xml:space="preserve">trimmed </w:t>
      </w:r>
      <w:r w:rsidR="00770DA1" w:rsidRPr="009D4085">
        <w:rPr>
          <w:rFonts w:ascii="Times New Roman" w:hAnsi="Times New Roman" w:cs="Times New Roman"/>
          <w:bCs/>
          <w:color w:val="000000" w:themeColor="text1"/>
          <w:lang w:eastAsia="zh-CN"/>
        </w:rPr>
        <w:t>with Trim Galore</w:t>
      </w:r>
      <w:r w:rsidR="001B610B" w:rsidRPr="009D4085">
        <w:rPr>
          <w:rFonts w:ascii="Times New Roman" w:hAnsi="Times New Roman" w:cs="Times New Roman"/>
          <w:bCs/>
          <w:color w:val="000000" w:themeColor="text1"/>
          <w:lang w:eastAsia="zh-CN"/>
        </w:rPr>
        <w:t xml:space="preserve"> </w:t>
      </w:r>
      <w:r w:rsidR="00497086" w:rsidRPr="009D4085">
        <w:rPr>
          <w:rFonts w:ascii="Times New Roman" w:hAnsi="Times New Roman" w:cs="Times New Roman"/>
          <w:bCs/>
          <w:color w:val="000000" w:themeColor="text1"/>
          <w:lang w:eastAsia="zh-CN"/>
        </w:rPr>
        <w:t xml:space="preserve">version </w:t>
      </w:r>
      <w:r w:rsidR="000970C1" w:rsidRPr="009D4085">
        <w:rPr>
          <w:rFonts w:ascii="Times New Roman" w:hAnsi="Times New Roman" w:cs="Times New Roman"/>
          <w:bCs/>
          <w:color w:val="000000" w:themeColor="text1"/>
          <w:lang w:eastAsia="zh-CN"/>
        </w:rPr>
        <w:t>0.4.5</w:t>
      </w:r>
      <w:r w:rsidR="00A42444" w:rsidRPr="009D4085">
        <w:rPr>
          <w:rFonts w:ascii="Times New Roman" w:hAnsi="Times New Roman" w:cs="Times New Roman"/>
          <w:bCs/>
          <w:color w:val="000000" w:themeColor="text1"/>
          <w:lang w:eastAsia="zh-CN"/>
        </w:rPr>
        <w:t xml:space="preserve"> </w:t>
      </w:r>
      <w:r w:rsidR="000270B7" w:rsidRPr="009D4085">
        <w:rPr>
          <w:rFonts w:ascii="Times New Roman" w:hAnsi="Times New Roman" w:cs="Times New Roman"/>
          <w:bCs/>
          <w:color w:val="000000" w:themeColor="text1"/>
          <w:lang w:eastAsia="zh-CN"/>
        </w:rPr>
        <w:t>(</w:t>
      </w:r>
      <w:r w:rsidR="00157C11">
        <w:rPr>
          <w:rStyle w:val="Hyperlink"/>
          <w:rFonts w:ascii="Times New Roman" w:hAnsi="Times New Roman" w:cs="Times New Roman"/>
          <w:bCs/>
          <w:color w:val="000000" w:themeColor="text1"/>
          <w:lang w:eastAsia="zh-CN"/>
        </w:rPr>
        <w:fldChar w:fldCharType="begin"/>
      </w:r>
      <w:r w:rsidR="00157C11">
        <w:rPr>
          <w:rStyle w:val="Hyperlink"/>
          <w:rFonts w:ascii="Times New Roman" w:hAnsi="Times New Roman" w:cs="Times New Roman"/>
          <w:bCs/>
          <w:color w:val="000000" w:themeColor="text1"/>
          <w:lang w:eastAsia="zh-CN"/>
        </w:rPr>
        <w:instrText xml:space="preserve"> HYPERLINK "https://www.bioinformatics.babraham.ac.uk/projects/trim_galore/" </w:instrText>
      </w:r>
      <w:r w:rsidR="00157C11">
        <w:rPr>
          <w:rStyle w:val="Hyperlink"/>
          <w:rFonts w:ascii="Times New Roman" w:hAnsi="Times New Roman" w:cs="Times New Roman"/>
          <w:bCs/>
          <w:color w:val="000000" w:themeColor="text1"/>
          <w:lang w:eastAsia="zh-CN"/>
        </w:rPr>
        <w:fldChar w:fldCharType="separate"/>
      </w:r>
      <w:r w:rsidR="00BF02AB" w:rsidRPr="009D4085">
        <w:rPr>
          <w:rStyle w:val="Hyperlink"/>
          <w:rFonts w:ascii="Times New Roman" w:hAnsi="Times New Roman" w:cs="Times New Roman"/>
          <w:bCs/>
          <w:color w:val="000000" w:themeColor="text1"/>
          <w:lang w:eastAsia="zh-CN"/>
        </w:rPr>
        <w:t>https://www.bioinformatics.babraham.ac.uk/projects/trim_galore/</w:t>
      </w:r>
      <w:r w:rsidR="00157C11">
        <w:rPr>
          <w:rStyle w:val="Hyperlink"/>
          <w:rFonts w:ascii="Times New Roman" w:hAnsi="Times New Roman" w:cs="Times New Roman"/>
          <w:bCs/>
          <w:color w:val="000000" w:themeColor="text1"/>
          <w:lang w:eastAsia="zh-CN"/>
        </w:rPr>
        <w:fldChar w:fldCharType="end"/>
      </w:r>
      <w:r w:rsidR="00BF02AB" w:rsidRPr="009D4085">
        <w:rPr>
          <w:rFonts w:ascii="Times New Roman" w:hAnsi="Times New Roman" w:cs="Times New Roman"/>
          <w:bCs/>
          <w:color w:val="000000" w:themeColor="text1"/>
          <w:lang w:eastAsia="zh-CN"/>
        </w:rPr>
        <w:t xml:space="preserve">; </w:t>
      </w:r>
      <w:r w:rsidR="00E548BB" w:rsidRPr="009D4085">
        <w:rPr>
          <w:rFonts w:ascii="Times New Roman" w:hAnsi="Times New Roman" w:cs="Times New Roman"/>
          <w:bCs/>
          <w:color w:val="000000" w:themeColor="text1"/>
          <w:lang w:eastAsia="zh-CN"/>
        </w:rPr>
        <w:t>options</w:t>
      </w:r>
      <w:r w:rsidR="0087337C" w:rsidRPr="009D4085">
        <w:rPr>
          <w:rFonts w:ascii="Times New Roman" w:hAnsi="Times New Roman" w:cs="Times New Roman"/>
          <w:bCs/>
          <w:color w:val="000000" w:themeColor="text1"/>
          <w:lang w:eastAsia="zh-CN"/>
        </w:rPr>
        <w:t>: --paired for paired WGBS data</w:t>
      </w:r>
      <w:r w:rsidR="00E548BB" w:rsidRPr="009D4085">
        <w:rPr>
          <w:rFonts w:ascii="Times New Roman" w:hAnsi="Times New Roman" w:cs="Times New Roman"/>
          <w:bCs/>
          <w:color w:val="000000" w:themeColor="text1"/>
          <w:lang w:eastAsia="zh-CN"/>
        </w:rPr>
        <w:t xml:space="preserve">; </w:t>
      </w:r>
      <w:r w:rsidR="008151C2" w:rsidRPr="009D4085">
        <w:rPr>
          <w:rFonts w:ascii="Times New Roman" w:hAnsi="Times New Roman" w:cs="Times New Roman"/>
          <w:bCs/>
          <w:color w:val="000000" w:themeColor="text1"/>
          <w:lang w:eastAsia="zh-CN"/>
        </w:rPr>
        <w:t xml:space="preserve">and </w:t>
      </w:r>
      <w:r w:rsidR="0087337C" w:rsidRPr="009D4085">
        <w:rPr>
          <w:rFonts w:ascii="Times New Roman" w:hAnsi="Times New Roman" w:cs="Times New Roman"/>
          <w:bCs/>
          <w:color w:val="000000" w:themeColor="text1"/>
          <w:lang w:eastAsia="zh-CN"/>
        </w:rPr>
        <w:t>--</w:t>
      </w:r>
      <w:proofErr w:type="spellStart"/>
      <w:r w:rsidR="0087337C" w:rsidRPr="009D4085">
        <w:rPr>
          <w:rFonts w:ascii="Times New Roman" w:hAnsi="Times New Roman" w:cs="Times New Roman"/>
          <w:bCs/>
          <w:color w:val="000000" w:themeColor="text1"/>
          <w:lang w:eastAsia="zh-CN"/>
        </w:rPr>
        <w:t>rrbs</w:t>
      </w:r>
      <w:proofErr w:type="spellEnd"/>
      <w:r w:rsidR="0087337C" w:rsidRPr="009D4085">
        <w:rPr>
          <w:rFonts w:ascii="Times New Roman" w:hAnsi="Times New Roman" w:cs="Times New Roman"/>
          <w:bCs/>
          <w:color w:val="000000" w:themeColor="text1"/>
          <w:lang w:eastAsia="zh-CN"/>
        </w:rPr>
        <w:t xml:space="preserve"> for RRBS data</w:t>
      </w:r>
      <w:r w:rsidR="000270B7" w:rsidRPr="009D4085">
        <w:rPr>
          <w:rFonts w:ascii="Times New Roman" w:hAnsi="Times New Roman" w:cs="Times New Roman"/>
          <w:bCs/>
          <w:color w:val="000000" w:themeColor="text1"/>
          <w:lang w:eastAsia="zh-CN"/>
        </w:rPr>
        <w:t>)</w:t>
      </w:r>
      <w:r w:rsidR="00E91F88" w:rsidRPr="009D4085">
        <w:rPr>
          <w:rFonts w:ascii="Times New Roman" w:hAnsi="Times New Roman" w:cs="Times New Roman"/>
          <w:bCs/>
          <w:color w:val="000000" w:themeColor="text1"/>
          <w:lang w:eastAsia="zh-CN"/>
        </w:rPr>
        <w:t xml:space="preserve"> to remove </w:t>
      </w:r>
      <w:r w:rsidR="00A938EE" w:rsidRPr="009D4085">
        <w:rPr>
          <w:rFonts w:ascii="Times New Roman" w:hAnsi="Times New Roman" w:cs="Times New Roman"/>
          <w:bCs/>
          <w:color w:val="000000" w:themeColor="text1"/>
          <w:lang w:eastAsia="zh-CN"/>
        </w:rPr>
        <w:t xml:space="preserve">adapter and </w:t>
      </w:r>
      <w:r w:rsidR="001B610B" w:rsidRPr="009D4085">
        <w:rPr>
          <w:rFonts w:ascii="Times New Roman" w:hAnsi="Times New Roman" w:cs="Times New Roman"/>
          <w:bCs/>
          <w:color w:val="000000" w:themeColor="text1"/>
          <w:lang w:eastAsia="zh-CN"/>
        </w:rPr>
        <w:t>low-quality bases</w:t>
      </w:r>
      <w:r w:rsidR="006A47C7" w:rsidRPr="009D4085">
        <w:rPr>
          <w:rFonts w:ascii="Times New Roman" w:hAnsi="Times New Roman" w:cs="Times New Roman"/>
          <w:bCs/>
          <w:color w:val="000000" w:themeColor="text1"/>
          <w:lang w:eastAsia="zh-CN"/>
        </w:rPr>
        <w:t>. The</w:t>
      </w:r>
      <w:r w:rsidR="0048693C" w:rsidRPr="009D4085">
        <w:rPr>
          <w:rFonts w:ascii="Times New Roman" w:hAnsi="Times New Roman" w:cs="Times New Roman"/>
          <w:bCs/>
          <w:color w:val="000000" w:themeColor="text1"/>
          <w:lang w:eastAsia="zh-CN"/>
        </w:rPr>
        <w:t>se</w:t>
      </w:r>
      <w:r w:rsidR="00CA5E88" w:rsidRPr="009D4085">
        <w:rPr>
          <w:rFonts w:ascii="Times New Roman" w:hAnsi="Times New Roman" w:cs="Times New Roman"/>
          <w:bCs/>
          <w:color w:val="000000" w:themeColor="text1"/>
          <w:lang w:eastAsia="zh-CN"/>
        </w:rPr>
        <w:t xml:space="preserve"> trimmed </w:t>
      </w:r>
      <w:r w:rsidR="00DF1D87" w:rsidRPr="009D4085">
        <w:rPr>
          <w:rFonts w:ascii="Times New Roman" w:hAnsi="Times New Roman" w:cs="Times New Roman"/>
          <w:bCs/>
          <w:color w:val="000000" w:themeColor="text1"/>
          <w:lang w:eastAsia="zh-CN"/>
        </w:rPr>
        <w:t>reads</w:t>
      </w:r>
      <w:r w:rsidR="006A47C7" w:rsidRPr="009D4085">
        <w:rPr>
          <w:rFonts w:ascii="Times New Roman" w:hAnsi="Times New Roman" w:cs="Times New Roman"/>
          <w:bCs/>
          <w:color w:val="000000" w:themeColor="text1"/>
          <w:lang w:eastAsia="zh-CN"/>
        </w:rPr>
        <w:t xml:space="preserve"> were then </w:t>
      </w:r>
      <w:r w:rsidR="005F0607" w:rsidRPr="009D4085">
        <w:rPr>
          <w:rFonts w:ascii="Times New Roman" w:hAnsi="Times New Roman" w:cs="Times New Roman"/>
          <w:bCs/>
          <w:color w:val="000000" w:themeColor="text1"/>
          <w:lang w:eastAsia="zh-CN"/>
        </w:rPr>
        <w:t>mapped</w:t>
      </w:r>
      <w:r w:rsidR="00E23C8C" w:rsidRPr="009D4085">
        <w:rPr>
          <w:rFonts w:ascii="Times New Roman" w:hAnsi="Times New Roman" w:cs="Times New Roman"/>
          <w:bCs/>
          <w:color w:val="000000" w:themeColor="text1"/>
          <w:lang w:eastAsia="zh-CN"/>
        </w:rPr>
        <w:t xml:space="preserve"> to the human</w:t>
      </w:r>
      <w:r w:rsidR="005830F9" w:rsidRPr="009D4085">
        <w:rPr>
          <w:rFonts w:ascii="Times New Roman" w:hAnsi="Times New Roman" w:cs="Times New Roman"/>
          <w:bCs/>
          <w:color w:val="000000" w:themeColor="text1"/>
          <w:lang w:eastAsia="zh-CN"/>
        </w:rPr>
        <w:t xml:space="preserve"> genome (GRCh37</w:t>
      </w:r>
      <w:r w:rsidR="0059272A" w:rsidRPr="009D4085">
        <w:rPr>
          <w:rFonts w:ascii="Times New Roman" w:hAnsi="Times New Roman" w:cs="Times New Roman"/>
          <w:bCs/>
          <w:color w:val="000000" w:themeColor="text1"/>
          <w:lang w:eastAsia="zh-CN"/>
        </w:rPr>
        <w:t>/hg19</w:t>
      </w:r>
      <w:r w:rsidR="009A635A" w:rsidRPr="009D4085">
        <w:rPr>
          <w:rFonts w:ascii="Times New Roman" w:hAnsi="Times New Roman" w:cs="Times New Roman"/>
          <w:bCs/>
          <w:color w:val="000000" w:themeColor="text1"/>
          <w:lang w:eastAsia="zh-CN"/>
        </w:rPr>
        <w:t xml:space="preserve">) using </w:t>
      </w:r>
      <w:proofErr w:type="spellStart"/>
      <w:r w:rsidR="009A635A" w:rsidRPr="009D4085">
        <w:rPr>
          <w:rFonts w:ascii="Times New Roman" w:hAnsi="Times New Roman" w:cs="Times New Roman"/>
          <w:bCs/>
          <w:color w:val="000000" w:themeColor="text1"/>
          <w:lang w:eastAsia="zh-CN"/>
        </w:rPr>
        <w:t>Bismark</w:t>
      </w:r>
      <w:proofErr w:type="spellEnd"/>
      <w:r w:rsidR="00AC72DE" w:rsidRPr="009D4085">
        <w:rPr>
          <w:rFonts w:ascii="Times New Roman" w:hAnsi="Times New Roman" w:cs="Times New Roman"/>
          <w:bCs/>
          <w:color w:val="000000" w:themeColor="text1"/>
          <w:lang w:eastAsia="zh-CN"/>
        </w:rPr>
        <w:t xml:space="preserve"> </w:t>
      </w:r>
      <w:r w:rsidR="00AC72DE" w:rsidRPr="009D4085">
        <w:rPr>
          <w:rFonts w:ascii="Times New Roman" w:hAnsi="Times New Roman" w:cs="Times New Roman"/>
          <w:bCs/>
          <w:color w:val="000000" w:themeColor="text1"/>
          <w:lang w:eastAsia="zh-CN"/>
        </w:rPr>
        <w:fldChar w:fldCharType="begin" w:fldLock="1"/>
      </w:r>
      <w:r w:rsidR="001B3EE7" w:rsidRPr="009D4085">
        <w:rPr>
          <w:rFonts w:ascii="Times New Roman" w:hAnsi="Times New Roman" w:cs="Times New Roman"/>
          <w:bCs/>
          <w:color w:val="000000" w:themeColor="text1"/>
          <w:lang w:eastAsia="zh-CN"/>
        </w:rPr>
        <w:instrText>ADDIN CSL_CITATION { "citationItems" : [ { "id" : "ITEM-1", "itemData" : { "DOI" : "10.1093/bioinformatics/btr167", "ISBN" : "1367-4811 (Electronic)\\n1367-4803 (Linking)", "ISSN" : "13674803", "PMID" : "21493656", "abstract" : "SUMMARY A combination of bisulfite treatment of DNA and high-throughput sequencing (BS-Seq) can capture a snapshot of a cell's epigenomic state by revealing its genome-wide cytosine methylation at single base resolution. Bismark is a flexible tool for the time-efficient analysis of BS-Seq data which performs both read mapping and methylation calling in a single convenient step. Its output discriminates between cytosines in CpG, CHG and CHH context and enables bench scientists to visualize and interpret their methylation data soon after the sequencing run is completed. AVAILABILITY AND IMPLEMENTATION Bismark is released under the GNU GPLv3+ licence. The source code is freely available from www.bioinformatics.bbsrc.ac.uk/projects/bismark/.", "author" : [ { "dropping-particle" : "", "family" : "Krueger", "given" : "Felix", "non-dropping-particle" : "", "parse-names" : false, "suffix" : "" }, { "dropping-particle" : "", "family" : "Andrews", "given" : "Simon R.", "non-dropping-particle" : "", "parse-names" : false, "suffix" : "" } ], "container-title" : "Bioinformatics", "id" : "ITEM-1", "issue" : "11", "issued" : { "date-parts" : [ [ "2011" ] ] }, "page" : "1571-1572", "title" : "Bismark: A flexible aligner and methylation caller for Bisulfite-Seq applications", "type" : "article-journal", "volume" : "27" }, "uris" : [ "http://www.mendeley.com/documents/?uuid=bc419012-f516-4172-a674-c39e274ffff7" ] } ], "mendeley" : { "formattedCitation" : "[55]", "plainTextFormattedCitation" : "[55]", "previouslyFormattedCitation" : "[55]" }, "properties" : { "noteIndex" : 0 }, "schema" : "https://github.com/citation-style-language/schema/raw/master/csl-citation.json" }</w:instrText>
      </w:r>
      <w:r w:rsidR="00AC72DE" w:rsidRPr="009D4085">
        <w:rPr>
          <w:rFonts w:ascii="Times New Roman" w:hAnsi="Times New Roman" w:cs="Times New Roman"/>
          <w:bCs/>
          <w:color w:val="000000" w:themeColor="text1"/>
          <w:lang w:eastAsia="zh-CN"/>
        </w:rPr>
        <w:fldChar w:fldCharType="separate"/>
      </w:r>
      <w:r w:rsidR="00AC72DE" w:rsidRPr="009D4085">
        <w:rPr>
          <w:rFonts w:ascii="Times New Roman" w:hAnsi="Times New Roman" w:cs="Times New Roman"/>
          <w:bCs/>
          <w:noProof/>
          <w:color w:val="000000" w:themeColor="text1"/>
          <w:lang w:eastAsia="zh-CN"/>
        </w:rPr>
        <w:t>[55]</w:t>
      </w:r>
      <w:r w:rsidR="00AC72DE" w:rsidRPr="009D4085">
        <w:rPr>
          <w:rFonts w:ascii="Times New Roman" w:hAnsi="Times New Roman" w:cs="Times New Roman"/>
          <w:bCs/>
          <w:color w:val="000000" w:themeColor="text1"/>
          <w:lang w:eastAsia="zh-CN"/>
        </w:rPr>
        <w:fldChar w:fldCharType="end"/>
      </w:r>
      <w:r w:rsidR="00AC72DE" w:rsidRPr="009D4085">
        <w:rPr>
          <w:rFonts w:ascii="Times New Roman" w:hAnsi="Times New Roman" w:cs="Times New Roman"/>
          <w:color w:val="000000" w:themeColor="text1"/>
        </w:rPr>
        <w:t xml:space="preserve"> </w:t>
      </w:r>
      <w:r w:rsidR="00C624DA" w:rsidRPr="009D4085">
        <w:rPr>
          <w:rFonts w:ascii="Times New Roman" w:hAnsi="Times New Roman" w:cs="Times New Roman"/>
          <w:bCs/>
          <w:color w:val="000000" w:themeColor="text1"/>
          <w:lang w:eastAsia="zh-CN"/>
        </w:rPr>
        <w:t>version 0.19.0</w:t>
      </w:r>
      <w:r w:rsidR="002D68E3" w:rsidRPr="009D4085">
        <w:rPr>
          <w:rFonts w:ascii="Times New Roman" w:hAnsi="Times New Roman" w:cs="Times New Roman"/>
          <w:bCs/>
          <w:color w:val="000000" w:themeColor="text1"/>
          <w:lang w:eastAsia="zh-CN"/>
        </w:rPr>
        <w:t xml:space="preserve"> </w:t>
      </w:r>
      <w:r w:rsidR="001541E3" w:rsidRPr="009D4085">
        <w:rPr>
          <w:rFonts w:ascii="Times New Roman" w:hAnsi="Times New Roman" w:cs="Times New Roman"/>
          <w:color w:val="000000" w:themeColor="text1"/>
        </w:rPr>
        <w:t>(</w:t>
      </w:r>
      <w:r w:rsidR="00157C11">
        <w:rPr>
          <w:rStyle w:val="Hyperlink"/>
          <w:rFonts w:ascii="Times New Roman" w:hAnsi="Times New Roman" w:cs="Times New Roman"/>
          <w:bCs/>
          <w:color w:val="000000" w:themeColor="text1"/>
          <w:lang w:eastAsia="zh-CN"/>
        </w:rPr>
        <w:fldChar w:fldCharType="begin"/>
      </w:r>
      <w:r w:rsidR="00157C11">
        <w:rPr>
          <w:rStyle w:val="Hyperlink"/>
          <w:rFonts w:ascii="Times New Roman" w:hAnsi="Times New Roman" w:cs="Times New Roman"/>
          <w:bCs/>
          <w:color w:val="000000" w:themeColor="text1"/>
          <w:lang w:eastAsia="zh-CN"/>
        </w:rPr>
        <w:instrText xml:space="preserve"> HYPERLINK "https://www.bioinformatics.babraham.ac.uk/projects/bismark/" </w:instrText>
      </w:r>
      <w:r w:rsidR="00157C11">
        <w:rPr>
          <w:rStyle w:val="Hyperlink"/>
          <w:rFonts w:ascii="Times New Roman" w:hAnsi="Times New Roman" w:cs="Times New Roman"/>
          <w:bCs/>
          <w:color w:val="000000" w:themeColor="text1"/>
          <w:lang w:eastAsia="zh-CN"/>
        </w:rPr>
        <w:fldChar w:fldCharType="separate"/>
      </w:r>
      <w:r w:rsidR="001541E3" w:rsidRPr="009D4085">
        <w:rPr>
          <w:rStyle w:val="Hyperlink"/>
          <w:rFonts w:ascii="Times New Roman" w:hAnsi="Times New Roman" w:cs="Times New Roman"/>
          <w:bCs/>
          <w:color w:val="000000" w:themeColor="text1"/>
          <w:lang w:eastAsia="zh-CN"/>
        </w:rPr>
        <w:t>https://www.bioinformatics.babraham.ac.uk/projects/bismark/</w:t>
      </w:r>
      <w:r w:rsidR="00157C11">
        <w:rPr>
          <w:rStyle w:val="Hyperlink"/>
          <w:rFonts w:ascii="Times New Roman" w:hAnsi="Times New Roman" w:cs="Times New Roman"/>
          <w:bCs/>
          <w:color w:val="000000" w:themeColor="text1"/>
          <w:lang w:eastAsia="zh-CN"/>
        </w:rPr>
        <w:fldChar w:fldCharType="end"/>
      </w:r>
      <w:r w:rsidR="001541E3" w:rsidRPr="009D4085">
        <w:rPr>
          <w:rFonts w:ascii="Times New Roman" w:hAnsi="Times New Roman" w:cs="Times New Roman"/>
          <w:bCs/>
          <w:color w:val="000000" w:themeColor="text1"/>
          <w:lang w:eastAsia="zh-CN"/>
        </w:rPr>
        <w:t>)</w:t>
      </w:r>
      <w:r w:rsidR="00C624DA" w:rsidRPr="009D4085">
        <w:rPr>
          <w:rFonts w:ascii="Times New Roman" w:hAnsi="Times New Roman" w:cs="Times New Roman"/>
          <w:bCs/>
          <w:color w:val="000000" w:themeColor="text1"/>
          <w:lang w:eastAsia="zh-CN"/>
        </w:rPr>
        <w:t xml:space="preserve"> </w:t>
      </w:r>
      <w:r w:rsidR="00CD24F6">
        <w:rPr>
          <w:rFonts w:ascii="Times New Roman" w:hAnsi="Times New Roman" w:cs="Times New Roman"/>
          <w:bCs/>
          <w:color w:val="000000" w:themeColor="text1"/>
          <w:lang w:eastAsia="zh-CN"/>
        </w:rPr>
        <w:t>using the</w:t>
      </w:r>
      <w:r w:rsidR="00CD24F6" w:rsidRPr="009D4085">
        <w:rPr>
          <w:rFonts w:ascii="Times New Roman" w:hAnsi="Times New Roman" w:cs="Times New Roman"/>
          <w:bCs/>
          <w:color w:val="000000" w:themeColor="text1"/>
          <w:lang w:eastAsia="zh-CN"/>
        </w:rPr>
        <w:t xml:space="preserve"> </w:t>
      </w:r>
      <w:r w:rsidR="00C624DA" w:rsidRPr="009D4085">
        <w:rPr>
          <w:rFonts w:ascii="Times New Roman" w:hAnsi="Times New Roman" w:cs="Times New Roman"/>
          <w:bCs/>
          <w:color w:val="000000" w:themeColor="text1"/>
          <w:lang w:eastAsia="zh-CN"/>
        </w:rPr>
        <w:t>default parameters</w:t>
      </w:r>
      <w:r w:rsidR="006A47C7" w:rsidRPr="009D4085">
        <w:rPr>
          <w:rFonts w:ascii="Times New Roman" w:hAnsi="Times New Roman" w:cs="Times New Roman"/>
          <w:bCs/>
          <w:color w:val="000000" w:themeColor="text1"/>
          <w:lang w:eastAsia="zh-CN"/>
        </w:rPr>
        <w:t>.</w:t>
      </w:r>
      <w:r w:rsidR="00766BA2" w:rsidRPr="009D4085">
        <w:rPr>
          <w:rFonts w:ascii="Times New Roman" w:hAnsi="Times New Roman" w:cs="Times New Roman"/>
          <w:bCs/>
          <w:color w:val="000000" w:themeColor="text1"/>
          <w:lang w:eastAsia="zh-CN"/>
        </w:rPr>
        <w:t xml:space="preserve"> </w:t>
      </w:r>
      <w:r w:rsidR="00EC230E" w:rsidRPr="009D4085">
        <w:rPr>
          <w:rFonts w:ascii="Times New Roman" w:hAnsi="Times New Roman" w:cs="Times New Roman"/>
          <w:bCs/>
          <w:color w:val="000000" w:themeColor="text1"/>
          <w:lang w:eastAsia="zh-CN"/>
        </w:rPr>
        <w:t xml:space="preserve">In addition, </w:t>
      </w:r>
      <w:r w:rsidR="007063E8" w:rsidRPr="009D4085">
        <w:rPr>
          <w:rFonts w:ascii="Times New Roman" w:hAnsi="Times New Roman" w:cs="Times New Roman"/>
          <w:bCs/>
          <w:color w:val="000000" w:themeColor="text1"/>
          <w:lang w:eastAsia="zh-CN"/>
        </w:rPr>
        <w:t>the d</w:t>
      </w:r>
      <w:r w:rsidR="00112FBB" w:rsidRPr="009D4085">
        <w:rPr>
          <w:rFonts w:ascii="Times New Roman" w:hAnsi="Times New Roman" w:cs="Times New Roman"/>
          <w:bCs/>
          <w:color w:val="000000" w:themeColor="text1"/>
          <w:lang w:eastAsia="zh-CN"/>
        </w:rPr>
        <w:t>eduplication</w:t>
      </w:r>
      <w:r w:rsidR="002644CA" w:rsidRPr="009D4085">
        <w:rPr>
          <w:rFonts w:ascii="Times New Roman" w:hAnsi="Times New Roman" w:cs="Times New Roman"/>
          <w:bCs/>
          <w:color w:val="000000" w:themeColor="text1"/>
          <w:lang w:eastAsia="zh-CN"/>
        </w:rPr>
        <w:t xml:space="preserve"> tool</w:t>
      </w:r>
      <w:r w:rsidR="002D146E" w:rsidRPr="009D4085">
        <w:rPr>
          <w:rFonts w:ascii="Times New Roman" w:hAnsi="Times New Roman" w:cs="Times New Roman"/>
          <w:bCs/>
          <w:color w:val="000000" w:themeColor="text1"/>
          <w:lang w:eastAsia="zh-CN"/>
        </w:rPr>
        <w:t xml:space="preserve"> in </w:t>
      </w:r>
      <w:proofErr w:type="spellStart"/>
      <w:r w:rsidR="002D146E" w:rsidRPr="009D4085">
        <w:rPr>
          <w:rFonts w:ascii="Times New Roman" w:hAnsi="Times New Roman" w:cs="Times New Roman"/>
          <w:bCs/>
          <w:color w:val="000000" w:themeColor="text1"/>
          <w:lang w:eastAsia="zh-CN"/>
        </w:rPr>
        <w:t>Bismark</w:t>
      </w:r>
      <w:proofErr w:type="spellEnd"/>
      <w:r w:rsidR="002D146E" w:rsidRPr="009D4085">
        <w:rPr>
          <w:rFonts w:ascii="Times New Roman" w:hAnsi="Times New Roman" w:cs="Times New Roman"/>
          <w:bCs/>
          <w:color w:val="000000" w:themeColor="text1"/>
          <w:lang w:eastAsia="zh-CN"/>
        </w:rPr>
        <w:t xml:space="preserve"> </w:t>
      </w:r>
      <w:r w:rsidR="007063E8" w:rsidRPr="009D4085">
        <w:rPr>
          <w:rFonts w:ascii="Times New Roman" w:hAnsi="Times New Roman" w:cs="Times New Roman"/>
          <w:bCs/>
          <w:color w:val="000000" w:themeColor="text1"/>
          <w:lang w:eastAsia="zh-CN"/>
        </w:rPr>
        <w:t xml:space="preserve">was used in </w:t>
      </w:r>
      <w:r w:rsidR="00A00688" w:rsidRPr="009D4085">
        <w:rPr>
          <w:rFonts w:ascii="Times New Roman" w:hAnsi="Times New Roman" w:cs="Times New Roman"/>
          <w:bCs/>
          <w:color w:val="000000" w:themeColor="text1"/>
          <w:lang w:eastAsia="zh-CN"/>
        </w:rPr>
        <w:t>paired-end and single-end sequence files</w:t>
      </w:r>
      <w:r w:rsidR="001C0483" w:rsidRPr="009D4085">
        <w:rPr>
          <w:rFonts w:ascii="Times New Roman" w:hAnsi="Times New Roman" w:cs="Times New Roman"/>
          <w:bCs/>
          <w:color w:val="000000" w:themeColor="text1"/>
          <w:lang w:eastAsia="zh-CN"/>
        </w:rPr>
        <w:t xml:space="preserve">. </w:t>
      </w:r>
      <w:r w:rsidR="00626735" w:rsidRPr="009D4085">
        <w:rPr>
          <w:rFonts w:ascii="Times New Roman" w:hAnsi="Times New Roman" w:cs="Times New Roman"/>
          <w:bCs/>
          <w:color w:val="000000" w:themeColor="text1"/>
          <w:lang w:eastAsia="zh-CN"/>
        </w:rPr>
        <w:t xml:space="preserve">RRBS </w:t>
      </w:r>
      <w:r w:rsidR="003E0B3E">
        <w:rPr>
          <w:rFonts w:ascii="Times New Roman" w:hAnsi="Times New Roman" w:cs="Times New Roman"/>
          <w:bCs/>
          <w:color w:val="000000" w:themeColor="text1"/>
          <w:lang w:eastAsia="zh-CN"/>
        </w:rPr>
        <w:t>data</w:t>
      </w:r>
      <w:r w:rsidR="003E0B3E" w:rsidRPr="009D4085">
        <w:rPr>
          <w:rFonts w:ascii="Times New Roman" w:hAnsi="Times New Roman" w:cs="Times New Roman"/>
          <w:bCs/>
          <w:color w:val="000000" w:themeColor="text1"/>
          <w:lang w:eastAsia="zh-CN"/>
        </w:rPr>
        <w:t xml:space="preserve"> </w:t>
      </w:r>
      <w:r w:rsidR="004A72D4">
        <w:rPr>
          <w:rFonts w:ascii="Times New Roman" w:hAnsi="Times New Roman" w:cs="Times New Roman"/>
          <w:bCs/>
          <w:color w:val="000000" w:themeColor="text1"/>
          <w:lang w:eastAsia="zh-CN"/>
        </w:rPr>
        <w:t>was</w:t>
      </w:r>
      <w:r w:rsidR="00626735" w:rsidRPr="009D4085">
        <w:rPr>
          <w:rFonts w:ascii="Times New Roman" w:hAnsi="Times New Roman" w:cs="Times New Roman"/>
          <w:bCs/>
          <w:color w:val="000000" w:themeColor="text1"/>
          <w:lang w:eastAsia="zh-CN"/>
        </w:rPr>
        <w:t xml:space="preserve"> </w:t>
      </w:r>
      <w:r w:rsidR="008A54E5">
        <w:rPr>
          <w:rFonts w:ascii="Times New Roman" w:hAnsi="Times New Roman" w:cs="Times New Roman"/>
          <w:bCs/>
          <w:color w:val="000000" w:themeColor="text1"/>
          <w:lang w:eastAsia="zh-CN"/>
        </w:rPr>
        <w:t xml:space="preserve">not </w:t>
      </w:r>
      <w:proofErr w:type="spellStart"/>
      <w:r w:rsidR="00626735" w:rsidRPr="009D4085">
        <w:rPr>
          <w:rFonts w:ascii="Times New Roman" w:hAnsi="Times New Roman" w:cs="Times New Roman"/>
          <w:bCs/>
          <w:color w:val="000000" w:themeColor="text1"/>
          <w:lang w:eastAsia="zh-CN"/>
        </w:rPr>
        <w:t>deduplicated</w:t>
      </w:r>
      <w:proofErr w:type="spellEnd"/>
      <w:r w:rsidR="00626735" w:rsidRPr="009D4085">
        <w:rPr>
          <w:rFonts w:ascii="Times New Roman" w:hAnsi="Times New Roman" w:cs="Times New Roman"/>
          <w:bCs/>
          <w:color w:val="000000" w:themeColor="text1"/>
          <w:lang w:eastAsia="zh-CN"/>
        </w:rPr>
        <w:t xml:space="preserve"> since this might remove </w:t>
      </w:r>
      <w:proofErr w:type="gramStart"/>
      <w:r w:rsidR="00626735" w:rsidRPr="009D4085">
        <w:rPr>
          <w:rFonts w:ascii="Times New Roman" w:hAnsi="Times New Roman" w:cs="Times New Roman"/>
          <w:bCs/>
          <w:color w:val="000000" w:themeColor="text1"/>
          <w:lang w:eastAsia="zh-CN"/>
        </w:rPr>
        <w:t>a lot of</w:t>
      </w:r>
      <w:proofErr w:type="gramEnd"/>
      <w:r w:rsidR="00626735" w:rsidRPr="009D4085">
        <w:rPr>
          <w:rFonts w:ascii="Times New Roman" w:hAnsi="Times New Roman" w:cs="Times New Roman"/>
          <w:bCs/>
          <w:color w:val="000000" w:themeColor="text1"/>
          <w:lang w:eastAsia="zh-CN"/>
        </w:rPr>
        <w:t xml:space="preserve"> valid alignments</w:t>
      </w:r>
      <w:r w:rsidR="00D2290D" w:rsidRPr="009D4085">
        <w:rPr>
          <w:rFonts w:ascii="Times New Roman" w:hAnsi="Times New Roman" w:cs="Times New Roman"/>
          <w:bCs/>
          <w:color w:val="000000" w:themeColor="text1"/>
          <w:lang w:eastAsia="zh-CN"/>
        </w:rPr>
        <w:t xml:space="preserve">. </w:t>
      </w:r>
      <w:r w:rsidR="00B3742C" w:rsidRPr="009D4085">
        <w:rPr>
          <w:rFonts w:ascii="Times New Roman" w:hAnsi="Times New Roman" w:cs="Times New Roman"/>
          <w:bCs/>
          <w:color w:val="000000" w:themeColor="text1"/>
          <w:lang w:eastAsia="zh-CN"/>
        </w:rPr>
        <w:t>We also filter</w:t>
      </w:r>
      <w:r w:rsidR="000A5915">
        <w:rPr>
          <w:rFonts w:ascii="Times New Roman" w:hAnsi="Times New Roman" w:cs="Times New Roman"/>
          <w:bCs/>
          <w:color w:val="000000" w:themeColor="text1"/>
          <w:lang w:eastAsia="zh-CN"/>
        </w:rPr>
        <w:t>ed</w:t>
      </w:r>
      <w:r w:rsidR="00B3742C" w:rsidRPr="009D4085">
        <w:rPr>
          <w:rFonts w:ascii="Times New Roman" w:hAnsi="Times New Roman" w:cs="Times New Roman"/>
          <w:bCs/>
          <w:color w:val="000000" w:themeColor="text1"/>
          <w:lang w:eastAsia="zh-CN"/>
        </w:rPr>
        <w:t xml:space="preserve"> out reads with non-CG methylation</w:t>
      </w:r>
      <w:r w:rsidR="00CA3306" w:rsidRPr="009D4085">
        <w:rPr>
          <w:rFonts w:ascii="Times New Roman" w:hAnsi="Times New Roman" w:cs="Times New Roman"/>
          <w:bCs/>
          <w:color w:val="000000" w:themeColor="text1"/>
          <w:lang w:eastAsia="zh-CN"/>
        </w:rPr>
        <w:t xml:space="preserve"> </w:t>
      </w:r>
      <w:r w:rsidR="001E5975" w:rsidRPr="009D4085">
        <w:rPr>
          <w:rFonts w:ascii="Times New Roman" w:hAnsi="Times New Roman" w:cs="Times New Roman"/>
          <w:bCs/>
          <w:color w:val="000000" w:themeColor="text1"/>
          <w:lang w:eastAsia="zh-CN"/>
        </w:rPr>
        <w:t>using</w:t>
      </w:r>
      <w:r w:rsidR="00C42463">
        <w:rPr>
          <w:rFonts w:ascii="Times New Roman" w:hAnsi="Times New Roman" w:cs="Times New Roman"/>
          <w:bCs/>
          <w:color w:val="000000" w:themeColor="text1"/>
          <w:lang w:eastAsia="zh-CN"/>
        </w:rPr>
        <w:t xml:space="preserve"> the</w:t>
      </w:r>
      <w:r w:rsidR="001E5975" w:rsidRPr="009D4085">
        <w:rPr>
          <w:rFonts w:ascii="Times New Roman" w:hAnsi="Times New Roman" w:cs="Times New Roman"/>
          <w:bCs/>
          <w:color w:val="000000" w:themeColor="text1"/>
          <w:lang w:eastAsia="zh-CN"/>
        </w:rPr>
        <w:t xml:space="preserve"> </w:t>
      </w:r>
      <w:proofErr w:type="spellStart"/>
      <w:r w:rsidR="001E5975" w:rsidRPr="009D4085">
        <w:rPr>
          <w:rFonts w:ascii="Times New Roman" w:hAnsi="Times New Roman" w:cs="Times New Roman"/>
          <w:bCs/>
          <w:color w:val="000000" w:themeColor="text1"/>
          <w:lang w:eastAsia="zh-CN"/>
        </w:rPr>
        <w:t>Bismark</w:t>
      </w:r>
      <w:proofErr w:type="spellEnd"/>
      <w:r w:rsidR="001E5975" w:rsidRPr="009D4085">
        <w:rPr>
          <w:rFonts w:ascii="Times New Roman" w:hAnsi="Times New Roman" w:cs="Times New Roman"/>
          <w:bCs/>
          <w:color w:val="000000" w:themeColor="text1"/>
          <w:lang w:eastAsia="zh-CN"/>
        </w:rPr>
        <w:t xml:space="preserve"> </w:t>
      </w:r>
      <w:r w:rsidR="004F5E44" w:rsidRPr="009D4085">
        <w:rPr>
          <w:rFonts w:ascii="Times New Roman" w:hAnsi="Times New Roman" w:cs="Times New Roman"/>
          <w:bCs/>
          <w:color w:val="000000" w:themeColor="text1"/>
          <w:lang w:eastAsia="zh-CN"/>
        </w:rPr>
        <w:t>filtration</w:t>
      </w:r>
      <w:r w:rsidR="001E5975" w:rsidRPr="009D4085">
        <w:rPr>
          <w:rFonts w:ascii="Times New Roman" w:hAnsi="Times New Roman" w:cs="Times New Roman"/>
          <w:bCs/>
          <w:color w:val="000000" w:themeColor="text1"/>
          <w:lang w:eastAsia="zh-CN"/>
        </w:rPr>
        <w:t xml:space="preserve"> tool </w:t>
      </w:r>
      <w:r w:rsidR="00205D37" w:rsidRPr="009D4085">
        <w:rPr>
          <w:rFonts w:ascii="Times New Roman" w:hAnsi="Times New Roman" w:cs="Times New Roman"/>
          <w:bCs/>
          <w:color w:val="000000" w:themeColor="text1"/>
          <w:lang w:eastAsia="zh-CN"/>
        </w:rPr>
        <w:t xml:space="preserve">(optional: </w:t>
      </w:r>
      <w:r w:rsidR="003873FB" w:rsidRPr="009D4085">
        <w:rPr>
          <w:rFonts w:ascii="Times New Roman" w:hAnsi="Times New Roman" w:cs="Times New Roman"/>
          <w:bCs/>
          <w:color w:val="000000" w:themeColor="text1"/>
          <w:lang w:eastAsia="zh-CN"/>
        </w:rPr>
        <w:t>-s for single-end file; and -p for paired-end file</w:t>
      </w:r>
      <w:r w:rsidR="00205D37" w:rsidRPr="009D4085">
        <w:rPr>
          <w:rFonts w:ascii="Times New Roman" w:hAnsi="Times New Roman" w:cs="Times New Roman"/>
          <w:bCs/>
          <w:color w:val="000000" w:themeColor="text1"/>
          <w:lang w:eastAsia="zh-CN"/>
        </w:rPr>
        <w:t xml:space="preserve">) </w:t>
      </w:r>
      <w:r w:rsidR="00057175">
        <w:rPr>
          <w:rFonts w:ascii="Times New Roman" w:hAnsi="Times New Roman" w:cs="Times New Roman"/>
          <w:bCs/>
          <w:color w:val="000000" w:themeColor="text1"/>
          <w:lang w:eastAsia="zh-CN"/>
        </w:rPr>
        <w:t>prior to</w:t>
      </w:r>
      <w:r w:rsidR="00057175" w:rsidRPr="009D4085">
        <w:rPr>
          <w:rFonts w:ascii="Times New Roman" w:hAnsi="Times New Roman" w:cs="Times New Roman"/>
          <w:bCs/>
          <w:color w:val="000000" w:themeColor="text1"/>
          <w:lang w:eastAsia="zh-CN"/>
        </w:rPr>
        <w:t xml:space="preserve"> </w:t>
      </w:r>
      <w:r w:rsidR="00DE2328" w:rsidRPr="009D4085">
        <w:rPr>
          <w:rFonts w:ascii="Times New Roman" w:hAnsi="Times New Roman" w:cs="Times New Roman"/>
          <w:bCs/>
          <w:color w:val="000000" w:themeColor="text1"/>
          <w:lang w:eastAsia="zh-CN"/>
        </w:rPr>
        <w:t xml:space="preserve">identify </w:t>
      </w:r>
      <w:r w:rsidR="008D0852" w:rsidRPr="009D4085">
        <w:rPr>
          <w:rFonts w:ascii="Times New Roman" w:hAnsi="Times New Roman" w:cs="Times New Roman"/>
          <w:bCs/>
          <w:color w:val="000000" w:themeColor="text1"/>
          <w:lang w:eastAsia="zh-CN"/>
        </w:rPr>
        <w:t>methylation haplotype blocks.</w:t>
      </w:r>
      <w:r w:rsidR="00D4096E" w:rsidRPr="009D4085">
        <w:rPr>
          <w:rFonts w:ascii="Times New Roman" w:hAnsi="Times New Roman" w:cs="Times New Roman"/>
          <w:bCs/>
          <w:color w:val="000000" w:themeColor="text1"/>
          <w:lang w:eastAsia="zh-CN"/>
        </w:rPr>
        <w:t xml:space="preserve"> </w:t>
      </w:r>
    </w:p>
    <w:p w14:paraId="50214CD5" w14:textId="6CF42DF0" w:rsidR="008130B5" w:rsidRPr="009D4085" w:rsidRDefault="006C1D18" w:rsidP="009D4085">
      <w:pPr>
        <w:spacing w:line="480" w:lineRule="auto"/>
        <w:jc w:val="both"/>
        <w:rPr>
          <w:rFonts w:ascii="Times New Roman" w:hAnsi="Times New Roman" w:cs="Times New Roman"/>
          <w:b/>
          <w:bCs/>
          <w:color w:val="000000" w:themeColor="text1"/>
          <w:lang w:eastAsia="zh-CN"/>
        </w:rPr>
      </w:pPr>
      <w:r w:rsidRPr="009D4085">
        <w:rPr>
          <w:rFonts w:ascii="Times New Roman" w:hAnsi="Times New Roman" w:cs="Times New Roman"/>
          <w:b/>
          <w:bCs/>
          <w:color w:val="000000" w:themeColor="text1"/>
          <w:lang w:eastAsia="zh-CN"/>
        </w:rPr>
        <w:t>Identifi</w:t>
      </w:r>
      <w:r w:rsidR="00CE30BD" w:rsidRPr="009D4085">
        <w:rPr>
          <w:rFonts w:ascii="Times New Roman" w:hAnsi="Times New Roman" w:cs="Times New Roman"/>
          <w:b/>
          <w:bCs/>
          <w:color w:val="000000" w:themeColor="text1"/>
          <w:lang w:eastAsia="zh-CN"/>
        </w:rPr>
        <w:t xml:space="preserve">cation of </w:t>
      </w:r>
      <w:r w:rsidR="00A51A1F" w:rsidRPr="009D4085">
        <w:rPr>
          <w:rFonts w:ascii="Times New Roman" w:hAnsi="Times New Roman" w:cs="Times New Roman"/>
          <w:b/>
          <w:bCs/>
          <w:color w:val="000000" w:themeColor="text1"/>
          <w:lang w:eastAsia="zh-CN"/>
        </w:rPr>
        <w:t>methylation haplotype blocks (</w:t>
      </w:r>
      <w:r w:rsidR="00CE30BD" w:rsidRPr="009D4085">
        <w:rPr>
          <w:rFonts w:ascii="Times New Roman" w:hAnsi="Times New Roman" w:cs="Times New Roman"/>
          <w:b/>
          <w:bCs/>
          <w:color w:val="000000" w:themeColor="text1"/>
          <w:lang w:eastAsia="zh-CN"/>
        </w:rPr>
        <w:t>MHBs</w:t>
      </w:r>
      <w:r w:rsidR="00A51A1F" w:rsidRPr="009D4085">
        <w:rPr>
          <w:rFonts w:ascii="Times New Roman" w:hAnsi="Times New Roman" w:cs="Times New Roman"/>
          <w:b/>
          <w:bCs/>
          <w:color w:val="000000" w:themeColor="text1"/>
          <w:lang w:eastAsia="zh-CN"/>
        </w:rPr>
        <w:t>)</w:t>
      </w:r>
    </w:p>
    <w:p w14:paraId="386D76FF" w14:textId="6543F859" w:rsidR="007929C2" w:rsidRPr="009D4085" w:rsidRDefault="00A20462" w:rsidP="009D4085">
      <w:pPr>
        <w:spacing w:after="120" w:line="480" w:lineRule="auto"/>
        <w:ind w:firstLine="288"/>
        <w:jc w:val="both"/>
        <w:rPr>
          <w:rFonts w:ascii="Times New Roman" w:hAnsi="Times New Roman" w:cs="Times New Roman"/>
          <w:color w:val="000000" w:themeColor="text1"/>
          <w:lang w:eastAsia="zh-CN"/>
        </w:rPr>
      </w:pPr>
      <w:r w:rsidRPr="009D4085">
        <w:rPr>
          <w:rFonts w:ascii="Times New Roman" w:hAnsi="Times New Roman" w:cs="Times New Roman"/>
          <w:bCs/>
          <w:color w:val="000000" w:themeColor="text1"/>
          <w:lang w:eastAsia="zh-CN"/>
        </w:rPr>
        <w:lastRenderedPageBreak/>
        <w:t>MHB</w:t>
      </w:r>
      <w:r w:rsidR="00B96FD0" w:rsidRPr="009D4085">
        <w:rPr>
          <w:rFonts w:ascii="Times New Roman" w:hAnsi="Times New Roman" w:cs="Times New Roman"/>
          <w:bCs/>
          <w:color w:val="000000" w:themeColor="text1"/>
          <w:lang w:eastAsia="zh-CN"/>
        </w:rPr>
        <w:t xml:space="preserve"> identification was </w:t>
      </w:r>
      <w:r w:rsidR="004D4251" w:rsidRPr="009D4085">
        <w:rPr>
          <w:rFonts w:ascii="Times New Roman" w:hAnsi="Times New Roman" w:cs="Times New Roman"/>
          <w:bCs/>
          <w:color w:val="000000" w:themeColor="text1"/>
          <w:lang w:eastAsia="zh-CN"/>
        </w:rPr>
        <w:t>performed</w:t>
      </w:r>
      <w:r w:rsidR="001A26F3" w:rsidRPr="009D4085">
        <w:rPr>
          <w:rFonts w:ascii="Times New Roman" w:hAnsi="Times New Roman" w:cs="Times New Roman"/>
          <w:bCs/>
          <w:color w:val="000000" w:themeColor="text1"/>
          <w:lang w:eastAsia="zh-CN"/>
        </w:rPr>
        <w:t xml:space="preserve"> as</w:t>
      </w:r>
      <w:r w:rsidR="00B96FD0" w:rsidRPr="009D4085">
        <w:rPr>
          <w:rFonts w:ascii="Times New Roman" w:hAnsi="Times New Roman" w:cs="Times New Roman"/>
          <w:bCs/>
          <w:color w:val="000000" w:themeColor="text1"/>
          <w:lang w:eastAsia="zh-CN"/>
        </w:rPr>
        <w:t xml:space="preserve"> </w:t>
      </w:r>
      <w:r w:rsidR="001A26F3" w:rsidRPr="009D4085">
        <w:rPr>
          <w:rFonts w:ascii="Times New Roman" w:hAnsi="Times New Roman" w:cs="Times New Roman"/>
          <w:bCs/>
          <w:color w:val="000000" w:themeColor="text1"/>
          <w:lang w:eastAsia="zh-CN"/>
        </w:rPr>
        <w:t>previous</w:t>
      </w:r>
      <w:r w:rsidR="00436F0D">
        <w:rPr>
          <w:rFonts w:ascii="Times New Roman" w:hAnsi="Times New Roman" w:cs="Times New Roman"/>
          <w:bCs/>
          <w:color w:val="000000" w:themeColor="text1"/>
          <w:lang w:eastAsia="zh-CN"/>
        </w:rPr>
        <w:t>ly</w:t>
      </w:r>
      <w:r w:rsidR="001A26F3" w:rsidRPr="009D4085">
        <w:rPr>
          <w:rFonts w:ascii="Times New Roman" w:hAnsi="Times New Roman" w:cs="Times New Roman"/>
          <w:bCs/>
          <w:color w:val="000000" w:themeColor="text1"/>
          <w:lang w:eastAsia="zh-CN"/>
        </w:rPr>
        <w:t xml:space="preserve"> described</w:t>
      </w:r>
      <w:r w:rsidR="00B96FD0" w:rsidRPr="009D4085">
        <w:rPr>
          <w:rFonts w:ascii="Times New Roman" w:hAnsi="Times New Roman" w:cs="Times New Roman"/>
          <w:bCs/>
          <w:color w:val="000000" w:themeColor="text1"/>
          <w:lang w:eastAsia="zh-CN"/>
        </w:rPr>
        <w:t xml:space="preserve"> </w:t>
      </w:r>
      <w:r w:rsidR="001B3EE7" w:rsidRPr="009D4085">
        <w:rPr>
          <w:rFonts w:ascii="Times New Roman" w:hAnsi="Times New Roman" w:cs="Times New Roman"/>
          <w:bCs/>
          <w:color w:val="000000" w:themeColor="text1"/>
          <w:lang w:eastAsia="zh-CN"/>
        </w:rPr>
        <w:fldChar w:fldCharType="begin" w:fldLock="1"/>
      </w:r>
      <w:r w:rsidR="001A3871" w:rsidRPr="009D4085">
        <w:rPr>
          <w:rFonts w:ascii="Times New Roman" w:hAnsi="Times New Roman" w:cs="Times New Roman"/>
          <w:bCs/>
          <w:color w:val="000000" w:themeColor="text1"/>
          <w:lang w:eastAsia="zh-CN"/>
        </w:rPr>
        <w:instrText>ADDIN CSL_CITATION { "citationItems" : [ { "id" : "ITEM-1", "itemData" : { "DOI" : "10.1038/ng.3805", "ISBN" : "1546-1718 (Electronic)\r1061-4036 (Linking)", "ISSN" : "15461718", "PMID" : "28263317", "abstract" : "Adjacent CpG sites in mammalian genomes can be co-methylated owing to the processivity of methyltransferases or demethylases, yet discordant methylation patterns have also been observed, which are related to stochastic or uncoordinated molecular processes. We focused on a systematic search and investigation of regions in the full human genome that show highly coordinated methylation. We defined 147,888 blocks of tightly coupled CpG sites, called methylation haplotype blocks, after analysis of 61 whole-genome bisulfite sequencing data sets and validation with 101 reduced-representation bisulfite sequencing data sets and 637 methylation array data sets. Using a metric called methylation haplotype load, we performed tissue-specific methylation analysis at the block level. Subsets of informative blocks were further identified for deconvolution of heterogeneous samples. Finally, using methylation haplotypes we demonstrated quantitative estimation of tumor load and tissue-of-origin mapping in the circulating cell-free DNA of 59 patients with lung or colorectal cancer.", "author" : [ { "dropping-particle" : "", "family" : "Guo", "given" : "Shicheng", "non-dropping-particle" : "", "parse-names" : false, "suffix" : "" }, { "dropping-particle" : "", "family" : "Diep", "given" : "Dinh", "non-dropping-particle" : "", "parse-names" : false, "suffix" : "" }, { "dropping-particle" : "", "family" : "Plongthongkum", "given" : "Nongluk", "non-dropping-particle" : "", "parse-names" : false, "suffix" : "" }, { "dropping-particle" : "", "family" : "Fung", "given" : "Ho Lim", "non-dropping-particle" : "", "parse-names" : false, "suffix" : "" }, { "dropping-particle" : "", "family" : "Zhang", "given" : "Kang", "non-dropping-particle" : "", "parse-names" : false, "suffix" : "" }, { "dropping-particle" : "", "family" : "Zhang", "given" : "Kun", "non-dropping-particle" : "", "parse-names" : false, "suffix" : "" } ], "container-title" : "Nature Genetics", "id" : "ITEM-1", "issue" : "4", "issued" : { "date-parts" : [ [ "2017" ] ] }, "page" : "635-642", "title" : "Identification of methylation haplotype blocks AIDS in deconvolution of heterogeneous tissue samples and tumor tissue-of-origin mapping from plasma DNA", "type" : "article-journal", "volume" : "49" }, "uris" : [ "http://www.mendeley.com/documents/?uuid=26126026-bf4e-4894-b3c6-2dd52b83d91a" ] } ], "mendeley" : { "formattedCitation" : "[6]", "plainTextFormattedCitation" : "[6]", "previouslyFormattedCitation" : "[6]" }, "properties" : { "noteIndex" : 0 }, "schema" : "https://github.com/citation-style-language/schema/raw/master/csl-citation.json" }</w:instrText>
      </w:r>
      <w:r w:rsidR="001B3EE7" w:rsidRPr="009D4085">
        <w:rPr>
          <w:rFonts w:ascii="Times New Roman" w:hAnsi="Times New Roman" w:cs="Times New Roman"/>
          <w:bCs/>
          <w:color w:val="000000" w:themeColor="text1"/>
          <w:lang w:eastAsia="zh-CN"/>
        </w:rPr>
        <w:fldChar w:fldCharType="separate"/>
      </w:r>
      <w:r w:rsidR="001B3EE7" w:rsidRPr="009D4085">
        <w:rPr>
          <w:rFonts w:ascii="Times New Roman" w:hAnsi="Times New Roman" w:cs="Times New Roman"/>
          <w:bCs/>
          <w:noProof/>
          <w:color w:val="000000" w:themeColor="text1"/>
          <w:lang w:eastAsia="zh-CN"/>
        </w:rPr>
        <w:t>[6]</w:t>
      </w:r>
      <w:r w:rsidR="001B3EE7" w:rsidRPr="009D4085">
        <w:rPr>
          <w:rFonts w:ascii="Times New Roman" w:hAnsi="Times New Roman" w:cs="Times New Roman"/>
          <w:bCs/>
          <w:color w:val="000000" w:themeColor="text1"/>
          <w:lang w:eastAsia="zh-CN"/>
        </w:rPr>
        <w:fldChar w:fldCharType="end"/>
      </w:r>
      <w:r w:rsidR="001B3EE7" w:rsidRPr="009D4085">
        <w:rPr>
          <w:rFonts w:ascii="Times New Roman" w:hAnsi="Times New Roman" w:cs="Times New Roman"/>
          <w:bCs/>
          <w:color w:val="000000" w:themeColor="text1"/>
          <w:lang w:eastAsia="zh-CN"/>
        </w:rPr>
        <w:t xml:space="preserve">. </w:t>
      </w:r>
      <w:r w:rsidR="004F3231" w:rsidRPr="009D4085">
        <w:rPr>
          <w:rFonts w:ascii="Times New Roman" w:hAnsi="Times New Roman" w:cs="Times New Roman"/>
          <w:bCs/>
          <w:color w:val="000000" w:themeColor="text1"/>
          <w:lang w:eastAsia="zh-CN"/>
        </w:rPr>
        <w:t xml:space="preserve">Briefly, </w:t>
      </w:r>
      <w:r w:rsidR="008F31C5" w:rsidRPr="009D4085">
        <w:rPr>
          <w:rFonts w:ascii="Times New Roman" w:hAnsi="Times New Roman" w:cs="Times New Roman"/>
          <w:bCs/>
          <w:color w:val="000000" w:themeColor="text1"/>
          <w:lang w:eastAsia="zh-CN"/>
        </w:rPr>
        <w:t xml:space="preserve">methylation haplotypes </w:t>
      </w:r>
      <w:proofErr w:type="gramStart"/>
      <w:r w:rsidR="008F31C5" w:rsidRPr="009D4085">
        <w:rPr>
          <w:rFonts w:ascii="Times New Roman" w:hAnsi="Times New Roman" w:cs="Times New Roman"/>
          <w:bCs/>
          <w:color w:val="000000" w:themeColor="text1"/>
          <w:lang w:eastAsia="zh-CN"/>
        </w:rPr>
        <w:t>were extracted</w:t>
      </w:r>
      <w:proofErr w:type="gramEnd"/>
      <w:r w:rsidR="008F31C5" w:rsidRPr="009D4085">
        <w:rPr>
          <w:rFonts w:ascii="Times New Roman" w:hAnsi="Times New Roman" w:cs="Times New Roman"/>
          <w:bCs/>
          <w:color w:val="000000" w:themeColor="text1"/>
          <w:lang w:eastAsia="zh-CN"/>
        </w:rPr>
        <w:t xml:space="preserve"> from </w:t>
      </w:r>
      <w:r w:rsidR="00C73A7B" w:rsidRPr="009D4085">
        <w:rPr>
          <w:rFonts w:ascii="Times New Roman" w:hAnsi="Times New Roman" w:cs="Times New Roman"/>
          <w:bCs/>
          <w:color w:val="000000" w:themeColor="text1"/>
          <w:lang w:eastAsia="zh-CN"/>
        </w:rPr>
        <w:t>sequence</w:t>
      </w:r>
      <w:r w:rsidR="00BC1031">
        <w:rPr>
          <w:rFonts w:ascii="Times New Roman" w:hAnsi="Times New Roman" w:cs="Times New Roman"/>
          <w:bCs/>
          <w:color w:val="000000" w:themeColor="text1"/>
          <w:lang w:eastAsia="zh-CN"/>
        </w:rPr>
        <w:t>-</w:t>
      </w:r>
      <w:r w:rsidR="00C73A7B" w:rsidRPr="009D4085">
        <w:rPr>
          <w:rFonts w:ascii="Times New Roman" w:hAnsi="Times New Roman" w:cs="Times New Roman"/>
          <w:bCs/>
          <w:color w:val="000000" w:themeColor="text1"/>
          <w:lang w:eastAsia="zh-CN"/>
        </w:rPr>
        <w:t>aligned</w:t>
      </w:r>
      <w:r w:rsidR="00EB71A4" w:rsidRPr="009D4085">
        <w:rPr>
          <w:rFonts w:ascii="Times New Roman" w:hAnsi="Times New Roman" w:cs="Times New Roman"/>
          <w:bCs/>
          <w:color w:val="000000" w:themeColor="text1"/>
          <w:lang w:eastAsia="zh-CN"/>
        </w:rPr>
        <w:t xml:space="preserve"> </w:t>
      </w:r>
      <w:r w:rsidR="000D5949" w:rsidRPr="009D4085">
        <w:rPr>
          <w:rFonts w:ascii="Times New Roman" w:hAnsi="Times New Roman" w:cs="Times New Roman"/>
          <w:bCs/>
          <w:color w:val="000000" w:themeColor="text1"/>
          <w:lang w:eastAsia="zh-CN"/>
        </w:rPr>
        <w:t>BAM files</w:t>
      </w:r>
      <w:r w:rsidR="00EB71A4" w:rsidRPr="009D4085">
        <w:rPr>
          <w:rFonts w:ascii="Times New Roman" w:hAnsi="Times New Roman" w:cs="Times New Roman"/>
          <w:bCs/>
          <w:color w:val="000000" w:themeColor="text1"/>
          <w:lang w:eastAsia="zh-CN"/>
        </w:rPr>
        <w:t xml:space="preserve">. </w:t>
      </w:r>
      <w:r w:rsidR="00417ADB" w:rsidRPr="009D4085">
        <w:rPr>
          <w:rFonts w:ascii="Times New Roman" w:hAnsi="Times New Roman" w:cs="Times New Roman"/>
          <w:bCs/>
          <w:color w:val="000000" w:themeColor="text1"/>
          <w:lang w:eastAsia="zh-CN"/>
        </w:rPr>
        <w:t>We then generate</w:t>
      </w:r>
      <w:r w:rsidR="00C222FA" w:rsidRPr="009D4085">
        <w:rPr>
          <w:rFonts w:ascii="Times New Roman" w:hAnsi="Times New Roman" w:cs="Times New Roman"/>
          <w:bCs/>
          <w:color w:val="000000" w:themeColor="text1"/>
          <w:lang w:eastAsia="zh-CN"/>
        </w:rPr>
        <w:t>d</w:t>
      </w:r>
      <w:r w:rsidR="00417ADB" w:rsidRPr="009D4085">
        <w:rPr>
          <w:rFonts w:ascii="Times New Roman" w:hAnsi="Times New Roman" w:cs="Times New Roman"/>
          <w:bCs/>
          <w:color w:val="000000" w:themeColor="text1"/>
          <w:lang w:eastAsia="zh-CN"/>
        </w:rPr>
        <w:t xml:space="preserve"> </w:t>
      </w:r>
      <w:r w:rsidR="00E60A44" w:rsidRPr="009D4085">
        <w:rPr>
          <w:rFonts w:ascii="Times New Roman" w:hAnsi="Times New Roman" w:cs="Times New Roman"/>
          <w:bCs/>
          <w:color w:val="000000" w:themeColor="text1"/>
          <w:lang w:eastAsia="zh-CN"/>
        </w:rPr>
        <w:t>high</w:t>
      </w:r>
      <w:r w:rsidR="00A4232F" w:rsidRPr="009D4085">
        <w:rPr>
          <w:rFonts w:ascii="Times New Roman" w:hAnsi="Times New Roman" w:cs="Times New Roman"/>
          <w:bCs/>
          <w:color w:val="000000" w:themeColor="text1"/>
          <w:lang w:eastAsia="zh-CN"/>
        </w:rPr>
        <w:t>ly</w:t>
      </w:r>
      <w:r w:rsidR="00E60A44" w:rsidRPr="009D4085">
        <w:rPr>
          <w:rFonts w:ascii="Times New Roman" w:hAnsi="Times New Roman" w:cs="Times New Roman"/>
          <w:bCs/>
          <w:color w:val="000000" w:themeColor="text1"/>
          <w:lang w:eastAsia="zh-CN"/>
        </w:rPr>
        <w:t xml:space="preserve"> </w:t>
      </w:r>
      <w:proofErr w:type="spellStart"/>
      <w:r w:rsidR="00417ADB" w:rsidRPr="009D4085">
        <w:rPr>
          <w:rFonts w:ascii="Times New Roman" w:hAnsi="Times New Roman" w:cs="Times New Roman"/>
          <w:bCs/>
          <w:color w:val="000000" w:themeColor="text1"/>
          <w:lang w:eastAsia="zh-CN"/>
        </w:rPr>
        <w:t>mappable</w:t>
      </w:r>
      <w:proofErr w:type="spellEnd"/>
      <w:r w:rsidR="00417ADB" w:rsidRPr="009D4085">
        <w:rPr>
          <w:rFonts w:ascii="Times New Roman" w:hAnsi="Times New Roman" w:cs="Times New Roman"/>
          <w:bCs/>
          <w:color w:val="000000" w:themeColor="text1"/>
          <w:lang w:eastAsia="zh-CN"/>
        </w:rPr>
        <w:t xml:space="preserve"> regions </w:t>
      </w:r>
      <w:r w:rsidR="007C0AFE" w:rsidRPr="009D4085">
        <w:rPr>
          <w:rFonts w:ascii="Times New Roman" w:hAnsi="Times New Roman" w:cs="Times New Roman"/>
          <w:bCs/>
          <w:color w:val="000000" w:themeColor="text1"/>
          <w:lang w:eastAsia="zh-CN"/>
        </w:rPr>
        <w:t xml:space="preserve">in the genome </w:t>
      </w:r>
      <w:r w:rsidR="00951402" w:rsidRPr="009D4085">
        <w:rPr>
          <w:rFonts w:ascii="Times New Roman" w:hAnsi="Times New Roman" w:cs="Times New Roman"/>
          <w:bCs/>
          <w:color w:val="000000" w:themeColor="text1"/>
          <w:lang w:eastAsia="zh-CN"/>
        </w:rPr>
        <w:t>using a minimum mapping depth</w:t>
      </w:r>
      <w:r w:rsidR="00D21C57" w:rsidRPr="009D4085">
        <w:rPr>
          <w:rFonts w:ascii="Times New Roman" w:hAnsi="Times New Roman" w:cs="Times New Roman"/>
          <w:bCs/>
          <w:color w:val="000000" w:themeColor="text1"/>
          <w:lang w:eastAsia="zh-CN"/>
        </w:rPr>
        <w:t xml:space="preserve"> cut</w:t>
      </w:r>
      <w:ins w:id="12" w:author="Guo, Shicheng" w:date="2018-12-01T22:23:00Z">
        <w:r w:rsidR="00DA75AE">
          <w:rPr>
            <w:rFonts w:ascii="Times New Roman" w:hAnsi="Times New Roman" w:cs="Times New Roman"/>
            <w:bCs/>
            <w:color w:val="000000" w:themeColor="text1"/>
            <w:lang w:eastAsia="zh-CN"/>
          </w:rPr>
          <w:t>-</w:t>
        </w:r>
      </w:ins>
      <w:r w:rsidR="00D21C57" w:rsidRPr="009D4085">
        <w:rPr>
          <w:rFonts w:ascii="Times New Roman" w:hAnsi="Times New Roman" w:cs="Times New Roman"/>
          <w:bCs/>
          <w:color w:val="000000" w:themeColor="text1"/>
          <w:lang w:eastAsia="zh-CN"/>
        </w:rPr>
        <w:t xml:space="preserve">off of </w:t>
      </w:r>
      <w:proofErr w:type="gramStart"/>
      <w:r w:rsidR="00D21C57" w:rsidRPr="009D4085">
        <w:rPr>
          <w:rFonts w:ascii="Times New Roman" w:hAnsi="Times New Roman" w:cs="Times New Roman"/>
          <w:bCs/>
          <w:color w:val="000000" w:themeColor="text1"/>
          <w:lang w:eastAsia="zh-CN"/>
        </w:rPr>
        <w:t>5</w:t>
      </w:r>
      <w:proofErr w:type="gramEnd"/>
      <w:r w:rsidR="0053053D" w:rsidRPr="009D4085">
        <w:rPr>
          <w:rFonts w:ascii="Times New Roman" w:hAnsi="Times New Roman" w:cs="Times New Roman"/>
          <w:bCs/>
          <w:color w:val="000000" w:themeColor="text1"/>
          <w:lang w:eastAsia="zh-CN"/>
        </w:rPr>
        <w:t>.</w:t>
      </w:r>
      <w:r w:rsidR="000779E5" w:rsidRPr="009D4085">
        <w:rPr>
          <w:rFonts w:ascii="Times New Roman" w:hAnsi="Times New Roman" w:cs="Times New Roman"/>
          <w:bCs/>
          <w:color w:val="000000" w:themeColor="text1"/>
          <w:lang w:eastAsia="zh-CN"/>
        </w:rPr>
        <w:t xml:space="preserve"> </w:t>
      </w:r>
      <w:r w:rsidR="00EE61AE" w:rsidRPr="009D4085">
        <w:rPr>
          <w:rFonts w:ascii="Times New Roman" w:hAnsi="Times New Roman" w:cs="Times New Roman"/>
          <w:bCs/>
          <w:color w:val="000000" w:themeColor="text1"/>
          <w:lang w:eastAsia="zh-CN"/>
        </w:rPr>
        <w:t xml:space="preserve">Methylation linkage disequilibrium </w:t>
      </w:r>
      <w:proofErr w:type="gramStart"/>
      <w:r w:rsidR="00EE61AE" w:rsidRPr="009D4085">
        <w:rPr>
          <w:rFonts w:ascii="Times New Roman" w:hAnsi="Times New Roman" w:cs="Times New Roman"/>
          <w:bCs/>
          <w:color w:val="000000" w:themeColor="text1"/>
          <w:lang w:eastAsia="zh-CN"/>
        </w:rPr>
        <w:t>was calculated</w:t>
      </w:r>
      <w:proofErr w:type="gramEnd"/>
      <w:r w:rsidR="00EE61AE" w:rsidRPr="009D4085">
        <w:rPr>
          <w:rFonts w:ascii="Times New Roman" w:hAnsi="Times New Roman" w:cs="Times New Roman"/>
          <w:bCs/>
          <w:color w:val="000000" w:themeColor="text1"/>
          <w:lang w:eastAsia="zh-CN"/>
        </w:rPr>
        <w:t xml:space="preserve"> on the </w:t>
      </w:r>
      <w:r w:rsidR="00331AC7" w:rsidRPr="009D4085">
        <w:rPr>
          <w:rFonts w:ascii="Times New Roman" w:hAnsi="Times New Roman" w:cs="Times New Roman"/>
          <w:bCs/>
          <w:color w:val="000000" w:themeColor="text1"/>
          <w:lang w:eastAsia="zh-CN"/>
        </w:rPr>
        <w:t xml:space="preserve">continuous </w:t>
      </w:r>
      <w:proofErr w:type="spellStart"/>
      <w:r w:rsidR="00331AC7" w:rsidRPr="009D4085">
        <w:rPr>
          <w:rFonts w:ascii="Times New Roman" w:hAnsi="Times New Roman" w:cs="Times New Roman"/>
          <w:bCs/>
          <w:color w:val="000000" w:themeColor="text1"/>
          <w:lang w:eastAsia="zh-CN"/>
        </w:rPr>
        <w:t>mappable</w:t>
      </w:r>
      <w:proofErr w:type="spellEnd"/>
      <w:r w:rsidR="00331AC7" w:rsidRPr="009D4085">
        <w:rPr>
          <w:rFonts w:ascii="Times New Roman" w:hAnsi="Times New Roman" w:cs="Times New Roman"/>
          <w:bCs/>
          <w:color w:val="000000" w:themeColor="text1"/>
          <w:lang w:eastAsia="zh-CN"/>
        </w:rPr>
        <w:t xml:space="preserve"> bins</w:t>
      </w:r>
      <w:r w:rsidR="009B4BBD" w:rsidRPr="009D4085">
        <w:rPr>
          <w:rFonts w:ascii="Times New Roman" w:hAnsi="Times New Roman" w:cs="Times New Roman"/>
          <w:bCs/>
          <w:color w:val="000000" w:themeColor="text1"/>
          <w:lang w:eastAsia="zh-CN"/>
        </w:rPr>
        <w:t xml:space="preserve"> </w:t>
      </w:r>
      <w:r w:rsidR="00585666" w:rsidRPr="009D4085">
        <w:rPr>
          <w:rFonts w:ascii="Times New Roman" w:hAnsi="Times New Roman" w:cs="Times New Roman"/>
          <w:bCs/>
          <w:color w:val="000000" w:themeColor="text1"/>
          <w:lang w:eastAsia="zh-CN"/>
        </w:rPr>
        <w:t>generated from</w:t>
      </w:r>
      <w:r w:rsidR="00EE61AE" w:rsidRPr="009D4085">
        <w:rPr>
          <w:rFonts w:ascii="Times New Roman" w:hAnsi="Times New Roman" w:cs="Times New Roman"/>
          <w:bCs/>
          <w:color w:val="000000" w:themeColor="text1"/>
          <w:lang w:eastAsia="zh-CN"/>
        </w:rPr>
        <w:t xml:space="preserve"> methylation haplotypes. </w:t>
      </w:r>
      <w:r w:rsidR="00427EF3" w:rsidRPr="009D4085">
        <w:rPr>
          <w:rFonts w:ascii="Times New Roman" w:hAnsi="Times New Roman" w:cs="Times New Roman"/>
          <w:bCs/>
          <w:color w:val="000000" w:themeColor="text1"/>
          <w:lang w:eastAsia="zh-CN"/>
        </w:rPr>
        <w:t xml:space="preserve">The largest possible continuous region </w:t>
      </w:r>
      <w:r w:rsidR="00FA0661" w:rsidRPr="009D4085">
        <w:rPr>
          <w:rFonts w:ascii="Times New Roman" w:hAnsi="Times New Roman" w:cs="Times New Roman"/>
          <w:bCs/>
          <w:color w:val="000000" w:themeColor="text1"/>
          <w:lang w:eastAsia="zh-CN"/>
        </w:rPr>
        <w:t>was</w:t>
      </w:r>
      <w:r w:rsidR="002E40C9" w:rsidRPr="009D4085">
        <w:rPr>
          <w:rFonts w:ascii="Times New Roman" w:hAnsi="Times New Roman" w:cs="Times New Roman"/>
          <w:bCs/>
          <w:color w:val="000000" w:themeColor="text1"/>
          <w:lang w:eastAsia="zh-CN"/>
        </w:rPr>
        <w:t xml:space="preserve"> </w:t>
      </w:r>
      <w:r w:rsidR="003F19AA" w:rsidRPr="009D4085">
        <w:rPr>
          <w:rFonts w:ascii="Times New Roman" w:hAnsi="Times New Roman" w:cs="Times New Roman"/>
          <w:bCs/>
          <w:color w:val="000000" w:themeColor="text1"/>
          <w:lang w:eastAsia="zh-CN"/>
        </w:rPr>
        <w:t xml:space="preserve">considered as </w:t>
      </w:r>
      <w:r w:rsidR="002C7392">
        <w:rPr>
          <w:rFonts w:ascii="Times New Roman" w:hAnsi="Times New Roman" w:cs="Times New Roman"/>
          <w:bCs/>
          <w:color w:val="000000" w:themeColor="text1"/>
          <w:lang w:eastAsia="zh-CN"/>
        </w:rPr>
        <w:t xml:space="preserve">an </w:t>
      </w:r>
      <w:r w:rsidR="005E517B" w:rsidRPr="009D4085">
        <w:rPr>
          <w:rFonts w:ascii="Times New Roman" w:hAnsi="Times New Roman" w:cs="Times New Roman"/>
          <w:bCs/>
          <w:color w:val="000000" w:themeColor="text1"/>
          <w:lang w:eastAsia="zh-CN"/>
        </w:rPr>
        <w:t>MHB</w:t>
      </w:r>
      <w:r w:rsidR="002E40C9" w:rsidRPr="009D4085">
        <w:rPr>
          <w:rFonts w:ascii="Times New Roman" w:hAnsi="Times New Roman" w:cs="Times New Roman"/>
          <w:bCs/>
          <w:color w:val="000000" w:themeColor="text1"/>
          <w:lang w:eastAsia="zh-CN"/>
        </w:rPr>
        <w:t xml:space="preserve"> </w:t>
      </w:r>
      <w:r w:rsidR="007433E3" w:rsidRPr="009D4085">
        <w:rPr>
          <w:rFonts w:ascii="Times New Roman" w:hAnsi="Times New Roman" w:cs="Times New Roman"/>
          <w:bCs/>
          <w:color w:val="000000" w:themeColor="text1"/>
          <w:lang w:eastAsia="zh-CN"/>
        </w:rPr>
        <w:t>when</w:t>
      </w:r>
      <w:r w:rsidR="006843BE" w:rsidRPr="009D4085">
        <w:rPr>
          <w:rFonts w:ascii="Times New Roman" w:hAnsi="Times New Roman" w:cs="Times New Roman"/>
          <w:bCs/>
          <w:color w:val="000000" w:themeColor="text1"/>
          <w:lang w:eastAsia="zh-CN"/>
        </w:rPr>
        <w:t xml:space="preserve"> the </w:t>
      </w:r>
      <w:r w:rsidR="00FE66DC" w:rsidRPr="009D4085">
        <w:rPr>
          <w:rFonts w:ascii="Times New Roman" w:hAnsi="Times New Roman" w:cs="Times New Roman"/>
          <w:bCs/>
          <w:color w:val="000000" w:themeColor="text1"/>
          <w:lang w:eastAsia="zh-CN"/>
        </w:rPr>
        <w:t>minimum linkage disequilibrium score</w:t>
      </w:r>
      <w:r w:rsidR="004D5C74" w:rsidRPr="009D4085">
        <w:rPr>
          <w:rFonts w:ascii="Times New Roman" w:hAnsi="Times New Roman" w:cs="Times New Roman"/>
          <w:bCs/>
          <w:color w:val="000000" w:themeColor="text1"/>
          <w:lang w:eastAsia="zh-CN"/>
        </w:rPr>
        <w:t>s</w:t>
      </w:r>
      <w:r w:rsidR="00A90EAE" w:rsidRPr="009D4085">
        <w:rPr>
          <w:rFonts w:ascii="Times New Roman" w:hAnsi="Times New Roman" w:cs="Times New Roman"/>
          <w:bCs/>
          <w:color w:val="000000" w:themeColor="text1"/>
          <w:lang w:eastAsia="zh-CN"/>
        </w:rPr>
        <w:t xml:space="preserve"> (r</w:t>
      </w:r>
      <w:r w:rsidR="00A90EAE" w:rsidRPr="009D4085">
        <w:rPr>
          <w:rFonts w:ascii="Times New Roman" w:hAnsi="Times New Roman" w:cs="Times New Roman"/>
          <w:bCs/>
          <w:color w:val="000000" w:themeColor="text1"/>
          <w:vertAlign w:val="superscript"/>
          <w:lang w:eastAsia="zh-CN"/>
        </w:rPr>
        <w:t>2</w:t>
      </w:r>
      <w:r w:rsidR="00A90EAE" w:rsidRPr="009D4085">
        <w:rPr>
          <w:rFonts w:ascii="Times New Roman" w:hAnsi="Times New Roman" w:cs="Times New Roman"/>
          <w:bCs/>
          <w:color w:val="000000" w:themeColor="text1"/>
          <w:lang w:eastAsia="zh-CN"/>
        </w:rPr>
        <w:t>)</w:t>
      </w:r>
      <w:r w:rsidR="00FE66DC" w:rsidRPr="009D4085">
        <w:rPr>
          <w:rFonts w:ascii="Times New Roman" w:hAnsi="Times New Roman" w:cs="Times New Roman"/>
          <w:bCs/>
          <w:color w:val="000000" w:themeColor="text1"/>
          <w:lang w:eastAsia="zh-CN"/>
        </w:rPr>
        <w:t xml:space="preserve"> of </w:t>
      </w:r>
      <w:proofErr w:type="spellStart"/>
      <w:r w:rsidR="006843BE" w:rsidRPr="009D4085">
        <w:rPr>
          <w:rFonts w:ascii="Times New Roman" w:hAnsi="Times New Roman" w:cs="Times New Roman"/>
          <w:bCs/>
          <w:color w:val="000000" w:themeColor="text1"/>
          <w:lang w:eastAsia="zh-CN"/>
        </w:rPr>
        <w:t>CpG</w:t>
      </w:r>
      <w:proofErr w:type="spellEnd"/>
      <w:r w:rsidR="006843BE" w:rsidRPr="009D4085">
        <w:rPr>
          <w:rFonts w:ascii="Times New Roman" w:hAnsi="Times New Roman" w:cs="Times New Roman"/>
          <w:bCs/>
          <w:color w:val="000000" w:themeColor="text1"/>
          <w:lang w:eastAsia="zh-CN"/>
        </w:rPr>
        <w:t xml:space="preserve"> sites </w:t>
      </w:r>
      <w:r w:rsidR="00A16B4A" w:rsidRPr="009D4085">
        <w:rPr>
          <w:rFonts w:ascii="Times New Roman" w:hAnsi="Times New Roman" w:cs="Times New Roman"/>
          <w:bCs/>
          <w:color w:val="000000" w:themeColor="text1"/>
          <w:lang w:eastAsia="zh-CN"/>
        </w:rPr>
        <w:t xml:space="preserve">in the region </w:t>
      </w:r>
      <w:r w:rsidR="00CA4B30">
        <w:rPr>
          <w:rFonts w:ascii="Times New Roman" w:hAnsi="Times New Roman" w:cs="Times New Roman"/>
          <w:bCs/>
          <w:color w:val="000000" w:themeColor="text1"/>
          <w:lang w:eastAsia="zh-CN"/>
        </w:rPr>
        <w:t xml:space="preserve">was </w:t>
      </w:r>
      <w:r w:rsidR="00CA4B30">
        <w:rPr>
          <w:rFonts w:ascii="Times New Roman" w:hAnsi="Times New Roman" w:cs="Times New Roman"/>
          <w:bCs/>
          <w:color w:val="000000" w:themeColor="text1"/>
          <w:lang w:eastAsia="zh-CN"/>
        </w:rPr>
        <w:sym w:font="Symbol" w:char="F0B3"/>
      </w:r>
      <w:r w:rsidR="004D5C74" w:rsidRPr="009D4085">
        <w:rPr>
          <w:rFonts w:ascii="Times New Roman" w:hAnsi="Times New Roman" w:cs="Times New Roman"/>
          <w:bCs/>
          <w:color w:val="000000" w:themeColor="text1"/>
          <w:lang w:eastAsia="zh-CN"/>
        </w:rPr>
        <w:t xml:space="preserve"> </w:t>
      </w:r>
      <w:r w:rsidR="004C2D98" w:rsidRPr="009D4085">
        <w:rPr>
          <w:rFonts w:ascii="Times New Roman" w:hAnsi="Times New Roman" w:cs="Times New Roman"/>
          <w:bCs/>
          <w:color w:val="000000" w:themeColor="text1"/>
          <w:lang w:eastAsia="zh-CN"/>
        </w:rPr>
        <w:t>0</w:t>
      </w:r>
      <w:r w:rsidR="006843BE" w:rsidRPr="009D4085">
        <w:rPr>
          <w:rFonts w:ascii="Times New Roman" w:hAnsi="Times New Roman" w:cs="Times New Roman"/>
          <w:bCs/>
          <w:color w:val="000000" w:themeColor="text1"/>
          <w:lang w:eastAsia="zh-CN"/>
        </w:rPr>
        <w:t>.5</w:t>
      </w:r>
      <w:r w:rsidR="004D5C74" w:rsidRPr="009D4085">
        <w:rPr>
          <w:rFonts w:ascii="Times New Roman" w:hAnsi="Times New Roman" w:cs="Times New Roman"/>
          <w:bCs/>
          <w:color w:val="000000" w:themeColor="text1"/>
          <w:lang w:eastAsia="zh-CN"/>
        </w:rPr>
        <w:t xml:space="preserve">. </w:t>
      </w:r>
      <w:r w:rsidR="00C7523B">
        <w:rPr>
          <w:rFonts w:ascii="Times New Roman" w:hAnsi="Times New Roman" w:cs="Times New Roman"/>
          <w:bCs/>
          <w:color w:val="000000" w:themeColor="text1"/>
          <w:lang w:eastAsia="zh-CN"/>
        </w:rPr>
        <w:t>MHBs</w:t>
      </w:r>
      <w:r w:rsidR="00D3210C" w:rsidRPr="009D4085">
        <w:rPr>
          <w:rFonts w:ascii="Times New Roman" w:hAnsi="Times New Roman" w:cs="Times New Roman"/>
          <w:bCs/>
          <w:color w:val="000000" w:themeColor="text1"/>
          <w:lang w:eastAsia="zh-CN"/>
        </w:rPr>
        <w:t xml:space="preserve"> were required to contain</w:t>
      </w:r>
      <w:r w:rsidR="009057D6" w:rsidRPr="009D4085">
        <w:rPr>
          <w:rFonts w:ascii="Times New Roman" w:hAnsi="Times New Roman" w:cs="Times New Roman"/>
          <w:bCs/>
          <w:color w:val="000000" w:themeColor="text1"/>
          <w:lang w:eastAsia="zh-CN"/>
        </w:rPr>
        <w:t xml:space="preserve"> at least three</w:t>
      </w:r>
      <w:r w:rsidR="000939E3" w:rsidRPr="009D4085">
        <w:rPr>
          <w:rFonts w:ascii="Times New Roman" w:hAnsi="Times New Roman" w:cs="Times New Roman"/>
          <w:bCs/>
          <w:color w:val="000000" w:themeColor="text1"/>
          <w:lang w:eastAsia="zh-CN"/>
        </w:rPr>
        <w:t xml:space="preserve"> </w:t>
      </w:r>
      <w:proofErr w:type="spellStart"/>
      <w:r w:rsidR="000939E3" w:rsidRPr="009D4085">
        <w:rPr>
          <w:rFonts w:ascii="Times New Roman" w:hAnsi="Times New Roman" w:cs="Times New Roman"/>
          <w:bCs/>
          <w:color w:val="000000" w:themeColor="text1"/>
          <w:lang w:eastAsia="zh-CN"/>
        </w:rPr>
        <w:t>CpG</w:t>
      </w:r>
      <w:proofErr w:type="spellEnd"/>
      <w:r w:rsidR="000939E3" w:rsidRPr="009D4085">
        <w:rPr>
          <w:rFonts w:ascii="Times New Roman" w:hAnsi="Times New Roman" w:cs="Times New Roman"/>
          <w:bCs/>
          <w:color w:val="000000" w:themeColor="text1"/>
          <w:lang w:eastAsia="zh-CN"/>
        </w:rPr>
        <w:t xml:space="preserve"> sites</w:t>
      </w:r>
      <w:r w:rsidR="00CB17C2" w:rsidRPr="009D4085">
        <w:rPr>
          <w:rFonts w:ascii="Times New Roman" w:hAnsi="Times New Roman" w:cs="Times New Roman"/>
          <w:bCs/>
          <w:color w:val="000000" w:themeColor="text1"/>
          <w:lang w:eastAsia="zh-CN"/>
        </w:rPr>
        <w:t xml:space="preserve"> in the identification process.</w:t>
      </w:r>
      <w:r w:rsidR="00233038" w:rsidRPr="009D4085">
        <w:rPr>
          <w:rFonts w:ascii="Times New Roman" w:hAnsi="Times New Roman" w:cs="Times New Roman"/>
          <w:bCs/>
          <w:color w:val="000000" w:themeColor="text1"/>
          <w:lang w:eastAsia="zh-CN"/>
        </w:rPr>
        <w:t xml:space="preserve"> </w:t>
      </w:r>
      <w:r w:rsidR="00991C50" w:rsidRPr="009D4085">
        <w:rPr>
          <w:rFonts w:ascii="Times New Roman" w:hAnsi="Times New Roman" w:cs="Times New Roman"/>
          <w:bCs/>
          <w:color w:val="000000" w:themeColor="text1"/>
          <w:lang w:eastAsia="zh-CN"/>
        </w:rPr>
        <w:t xml:space="preserve">To eliminate </w:t>
      </w:r>
      <w:r w:rsidR="00346B2E">
        <w:rPr>
          <w:rFonts w:ascii="Times New Roman" w:hAnsi="Times New Roman" w:cs="Times New Roman"/>
          <w:bCs/>
          <w:color w:val="000000" w:themeColor="text1"/>
          <w:lang w:eastAsia="zh-CN"/>
        </w:rPr>
        <w:t>sex</w:t>
      </w:r>
      <w:r w:rsidR="00346B2E" w:rsidRPr="009D4085">
        <w:rPr>
          <w:rFonts w:ascii="Times New Roman" w:hAnsi="Times New Roman" w:cs="Times New Roman"/>
          <w:bCs/>
          <w:color w:val="000000" w:themeColor="text1"/>
          <w:lang w:eastAsia="zh-CN"/>
        </w:rPr>
        <w:t xml:space="preserve"> </w:t>
      </w:r>
      <w:r w:rsidR="00991C50" w:rsidRPr="009D4085">
        <w:rPr>
          <w:rFonts w:ascii="Times New Roman" w:hAnsi="Times New Roman" w:cs="Times New Roman"/>
          <w:bCs/>
          <w:color w:val="000000" w:themeColor="text1"/>
          <w:lang w:eastAsia="zh-CN"/>
        </w:rPr>
        <w:t>effects</w:t>
      </w:r>
      <w:r w:rsidR="00F3214A" w:rsidRPr="009D4085">
        <w:rPr>
          <w:rFonts w:ascii="Times New Roman" w:hAnsi="Times New Roman" w:cs="Times New Roman"/>
          <w:bCs/>
          <w:color w:val="000000" w:themeColor="text1"/>
          <w:lang w:eastAsia="zh-CN"/>
        </w:rPr>
        <w:t>,</w:t>
      </w:r>
      <w:r w:rsidR="00991C50" w:rsidRPr="009D4085">
        <w:rPr>
          <w:rFonts w:ascii="Times New Roman" w:hAnsi="Times New Roman" w:cs="Times New Roman"/>
          <w:bCs/>
          <w:color w:val="000000" w:themeColor="text1"/>
          <w:lang w:eastAsia="zh-CN"/>
        </w:rPr>
        <w:t xml:space="preserve"> </w:t>
      </w:r>
      <w:r w:rsidR="00F3214A" w:rsidRPr="009D4085">
        <w:rPr>
          <w:rFonts w:ascii="Times New Roman" w:hAnsi="Times New Roman" w:cs="Times New Roman"/>
          <w:bCs/>
          <w:color w:val="000000" w:themeColor="text1"/>
          <w:lang w:eastAsia="zh-CN"/>
        </w:rPr>
        <w:t>MHBs on the X</w:t>
      </w:r>
      <w:r w:rsidR="00C8071B" w:rsidRPr="009D4085">
        <w:rPr>
          <w:rFonts w:ascii="Times New Roman" w:hAnsi="Times New Roman" w:cs="Times New Roman"/>
          <w:bCs/>
          <w:color w:val="000000" w:themeColor="text1"/>
          <w:lang w:eastAsia="zh-CN"/>
        </w:rPr>
        <w:t xml:space="preserve"> and </w:t>
      </w:r>
      <w:proofErr w:type="gramStart"/>
      <w:r w:rsidR="00C8071B" w:rsidRPr="009D4085">
        <w:rPr>
          <w:rFonts w:ascii="Times New Roman" w:hAnsi="Times New Roman" w:cs="Times New Roman"/>
          <w:bCs/>
          <w:color w:val="000000" w:themeColor="text1"/>
          <w:lang w:eastAsia="zh-CN"/>
        </w:rPr>
        <w:t>Y</w:t>
      </w:r>
      <w:r w:rsidR="00EB17F0" w:rsidRPr="009D4085">
        <w:rPr>
          <w:rFonts w:ascii="Times New Roman" w:hAnsi="Times New Roman" w:cs="Times New Roman"/>
          <w:bCs/>
          <w:color w:val="000000" w:themeColor="text1"/>
          <w:lang w:eastAsia="zh-CN"/>
        </w:rPr>
        <w:t xml:space="preserve"> </w:t>
      </w:r>
      <w:r w:rsidR="00C8071B" w:rsidRPr="009D4085">
        <w:rPr>
          <w:rFonts w:ascii="Times New Roman" w:hAnsi="Times New Roman" w:cs="Times New Roman"/>
          <w:bCs/>
          <w:color w:val="000000" w:themeColor="text1"/>
          <w:lang w:eastAsia="zh-CN"/>
        </w:rPr>
        <w:t>chromosomes</w:t>
      </w:r>
      <w:proofErr w:type="gramEnd"/>
      <w:r w:rsidR="00C8071B" w:rsidRPr="009D4085">
        <w:rPr>
          <w:rFonts w:ascii="Times New Roman" w:hAnsi="Times New Roman" w:cs="Times New Roman"/>
          <w:bCs/>
          <w:color w:val="000000" w:themeColor="text1"/>
          <w:lang w:eastAsia="zh-CN"/>
        </w:rPr>
        <w:t xml:space="preserve"> were</w:t>
      </w:r>
      <w:r w:rsidR="00395B91" w:rsidRPr="009D4085">
        <w:rPr>
          <w:rFonts w:ascii="Times New Roman" w:hAnsi="Times New Roman" w:cs="Times New Roman"/>
          <w:bCs/>
          <w:color w:val="000000" w:themeColor="text1"/>
          <w:lang w:eastAsia="zh-CN"/>
        </w:rPr>
        <w:t xml:space="preserve"> removed</w:t>
      </w:r>
      <w:r w:rsidR="00FF61F7" w:rsidRPr="009D4085">
        <w:rPr>
          <w:rFonts w:ascii="Times New Roman" w:hAnsi="Times New Roman" w:cs="Times New Roman"/>
          <w:bCs/>
          <w:color w:val="000000" w:themeColor="text1"/>
          <w:lang w:eastAsia="zh-CN"/>
        </w:rPr>
        <w:t>.</w:t>
      </w:r>
      <w:r w:rsidR="00C8071B" w:rsidRPr="009D4085">
        <w:rPr>
          <w:rFonts w:ascii="Times New Roman" w:hAnsi="Times New Roman" w:cs="Times New Roman"/>
          <w:bCs/>
          <w:color w:val="000000" w:themeColor="text1"/>
          <w:lang w:eastAsia="zh-CN"/>
        </w:rPr>
        <w:t xml:space="preserve"> </w:t>
      </w:r>
      <w:r w:rsidR="009D6F7B">
        <w:rPr>
          <w:rFonts w:ascii="Times New Roman" w:hAnsi="Times New Roman" w:cs="Times New Roman"/>
          <w:bCs/>
          <w:color w:val="000000" w:themeColor="text1"/>
          <w:lang w:eastAsia="zh-CN"/>
        </w:rPr>
        <w:t>In bisulfite sequencing data sets,</w:t>
      </w:r>
      <w:r w:rsidR="00770A14" w:rsidRPr="009D4085">
        <w:rPr>
          <w:rFonts w:ascii="Times New Roman" w:hAnsi="Times New Roman" w:cs="Times New Roman"/>
          <w:bCs/>
          <w:color w:val="000000" w:themeColor="text1"/>
          <w:lang w:eastAsia="zh-CN"/>
        </w:rPr>
        <w:t xml:space="preserve"> MHB methylation level was</w:t>
      </w:r>
      <w:r w:rsidR="007929C2" w:rsidRPr="009D4085">
        <w:rPr>
          <w:rFonts w:ascii="Times New Roman" w:hAnsi="Times New Roman" w:cs="Times New Roman"/>
          <w:bCs/>
          <w:color w:val="000000" w:themeColor="text1"/>
          <w:lang w:eastAsia="zh-CN"/>
        </w:rPr>
        <w:t xml:space="preserve"> </w:t>
      </w:r>
      <w:r w:rsidR="00B35EDA">
        <w:rPr>
          <w:rFonts w:ascii="Times New Roman" w:hAnsi="Times New Roman" w:cs="Times New Roman"/>
          <w:bCs/>
          <w:color w:val="000000" w:themeColor="text1"/>
          <w:lang w:eastAsia="zh-CN"/>
        </w:rPr>
        <w:t>defined</w:t>
      </w:r>
      <w:r w:rsidR="00B35EDA" w:rsidRPr="009D4085">
        <w:rPr>
          <w:rFonts w:ascii="Times New Roman" w:hAnsi="Times New Roman" w:cs="Times New Roman"/>
          <w:bCs/>
          <w:color w:val="000000" w:themeColor="text1"/>
          <w:lang w:eastAsia="zh-CN"/>
        </w:rPr>
        <w:t xml:space="preserve"> </w:t>
      </w:r>
      <w:r w:rsidR="007929C2" w:rsidRPr="009D4085">
        <w:rPr>
          <w:rFonts w:ascii="Times New Roman" w:hAnsi="Times New Roman" w:cs="Times New Roman"/>
          <w:bCs/>
          <w:color w:val="000000" w:themeColor="text1"/>
          <w:lang w:eastAsia="zh-CN"/>
        </w:rPr>
        <w:t xml:space="preserve">as </w:t>
      </w:r>
      <w:r w:rsidR="00F33A75">
        <w:rPr>
          <w:rFonts w:ascii="Times New Roman" w:hAnsi="Times New Roman" w:cs="Times New Roman"/>
          <w:bCs/>
          <w:color w:val="000000" w:themeColor="text1"/>
          <w:lang w:eastAsia="zh-CN"/>
        </w:rPr>
        <w:t xml:space="preserve">the </w:t>
      </w:r>
      <w:r w:rsidR="00E348EE" w:rsidRPr="009D4085">
        <w:rPr>
          <w:rFonts w:ascii="Times New Roman" w:hAnsi="Times New Roman" w:cs="Times New Roman"/>
          <w:bCs/>
          <w:color w:val="000000" w:themeColor="text1"/>
          <w:lang w:eastAsia="zh-CN"/>
        </w:rPr>
        <w:t xml:space="preserve">methylation haplotype load </w:t>
      </w:r>
      <w:r w:rsidR="00495910" w:rsidRPr="009D4085">
        <w:rPr>
          <w:rFonts w:ascii="Times New Roman" w:hAnsi="Times New Roman" w:cs="Times New Roman"/>
          <w:bCs/>
          <w:color w:val="000000" w:themeColor="text1"/>
          <w:lang w:eastAsia="zh-CN"/>
        </w:rPr>
        <w:t>(</w:t>
      </w:r>
      <w:r w:rsidR="00E348EE" w:rsidRPr="009D4085">
        <w:rPr>
          <w:rFonts w:ascii="Times New Roman" w:hAnsi="Times New Roman" w:cs="Times New Roman"/>
          <w:bCs/>
          <w:color w:val="000000" w:themeColor="text1"/>
          <w:lang w:eastAsia="zh-CN"/>
        </w:rPr>
        <w:t>MHL</w:t>
      </w:r>
      <w:r w:rsidR="00495910" w:rsidRPr="009D4085">
        <w:rPr>
          <w:rFonts w:ascii="Times New Roman" w:hAnsi="Times New Roman" w:cs="Times New Roman"/>
          <w:bCs/>
          <w:color w:val="000000" w:themeColor="text1"/>
          <w:lang w:eastAsia="zh-CN"/>
        </w:rPr>
        <w:t>)</w:t>
      </w:r>
      <w:r w:rsidR="003B0907" w:rsidRPr="009D4085">
        <w:rPr>
          <w:rFonts w:ascii="Times New Roman" w:hAnsi="Times New Roman" w:cs="Times New Roman"/>
          <w:bCs/>
          <w:color w:val="000000" w:themeColor="text1"/>
          <w:lang w:eastAsia="zh-CN"/>
        </w:rPr>
        <w:t>, which</w:t>
      </w:r>
      <w:r w:rsidR="00575C71" w:rsidRPr="009D4085">
        <w:rPr>
          <w:rFonts w:ascii="Times New Roman" w:hAnsi="Times New Roman" w:cs="Times New Roman"/>
          <w:bCs/>
          <w:color w:val="000000" w:themeColor="text1"/>
          <w:lang w:eastAsia="zh-CN"/>
        </w:rPr>
        <w:t xml:space="preserve"> </w:t>
      </w:r>
      <w:r w:rsidR="007F7DB7" w:rsidRPr="009D4085">
        <w:rPr>
          <w:rFonts w:ascii="Times New Roman" w:hAnsi="Times New Roman" w:cs="Times New Roman"/>
          <w:bCs/>
          <w:color w:val="000000" w:themeColor="text1"/>
          <w:lang w:eastAsia="zh-CN"/>
        </w:rPr>
        <w:t>i</w:t>
      </w:r>
      <w:r w:rsidR="00575C71" w:rsidRPr="009D4085">
        <w:rPr>
          <w:rFonts w:ascii="Times New Roman" w:hAnsi="Times New Roman" w:cs="Times New Roman"/>
          <w:bCs/>
          <w:color w:val="000000" w:themeColor="text1"/>
          <w:lang w:eastAsia="zh-CN"/>
        </w:rPr>
        <w:t xml:space="preserve">s the normalized fraction of methylated </w:t>
      </w:r>
      <w:r w:rsidR="00D57872" w:rsidRPr="009D4085">
        <w:rPr>
          <w:rFonts w:ascii="Times New Roman" w:hAnsi="Times New Roman" w:cs="Times New Roman"/>
          <w:bCs/>
          <w:color w:val="000000" w:themeColor="text1"/>
          <w:lang w:eastAsia="zh-CN"/>
        </w:rPr>
        <w:t>haplotypes at different lengths</w:t>
      </w:r>
      <w:r w:rsidR="00506D5F" w:rsidRPr="009D4085">
        <w:rPr>
          <w:rFonts w:ascii="Times New Roman" w:hAnsi="Times New Roman" w:cs="Times New Roman"/>
          <w:bCs/>
          <w:color w:val="000000" w:themeColor="text1"/>
          <w:lang w:eastAsia="zh-CN"/>
        </w:rPr>
        <w:t xml:space="preserve"> </w:t>
      </w:r>
      <w:r w:rsidR="00506D5F" w:rsidRPr="009D4085">
        <w:rPr>
          <w:rFonts w:ascii="Times New Roman" w:hAnsi="Times New Roman" w:cs="Times New Roman"/>
          <w:bCs/>
          <w:color w:val="000000" w:themeColor="text1"/>
          <w:lang w:eastAsia="zh-CN"/>
        </w:rPr>
        <w:fldChar w:fldCharType="begin" w:fldLock="1"/>
      </w:r>
      <w:r w:rsidR="00506D5F" w:rsidRPr="009D4085">
        <w:rPr>
          <w:rFonts w:ascii="Times New Roman" w:hAnsi="Times New Roman" w:cs="Times New Roman"/>
          <w:bCs/>
          <w:color w:val="000000" w:themeColor="text1"/>
          <w:lang w:eastAsia="zh-CN"/>
        </w:rPr>
        <w:instrText>ADDIN CSL_CITATION { "citationItems" : [ { "id" : "ITEM-1", "itemData" : { "DOI" : "10.1038/ng.3805", "ISBN" : "1546-1718 (Electronic)\r1061-4036 (Linking)", "ISSN" : "15461718", "PMID" : "28263317", "abstract" : "Adjacent CpG sites in mammalian genomes can be co-methylated owing to the processivity of methyltransferases or demethylases, yet discordant methylation patterns have also been observed, which are related to stochastic or uncoordinated molecular processes. We focused on a systematic search and investigation of regions in the full human genome that show highly coordinated methylation. We defined 147,888 blocks of tightly coupled CpG sites, called methylation haplotype blocks, after analysis of 61 whole-genome bisulfite sequencing data sets and validation with 101 reduced-representation bisulfite sequencing data sets and 637 methylation array data sets. Using a metric called methylation haplotype load, we performed tissue-specific methylation analysis at the block level. Subsets of informative blocks were further identified for deconvolution of heterogeneous samples. Finally, using methylation haplotypes we demonstrated quantitative estimation of tumor load and tissue-of-origin mapping in the circulating cell-free DNA of 59 patients with lung or colorectal cancer.", "author" : [ { "dropping-particle" : "", "family" : "Guo", "given" : "Shicheng", "non-dropping-particle" : "", "parse-names" : false, "suffix" : "" }, { "dropping-particle" : "", "family" : "Diep", "given" : "Dinh", "non-dropping-particle" : "", "parse-names" : false, "suffix" : "" }, { "dropping-particle" : "", "family" : "Plongthongkum", "given" : "Nongluk", "non-dropping-particle" : "", "parse-names" : false, "suffix" : "" }, { "dropping-particle" : "", "family" : "Fung", "given" : "Ho Lim", "non-dropping-particle" : "", "parse-names" : false, "suffix" : "" }, { "dropping-particle" : "", "family" : "Zhang", "given" : "Kang", "non-dropping-particle" : "", "parse-names" : false, "suffix" : "" }, { "dropping-particle" : "", "family" : "Zhang", "given" : "Kun", "non-dropping-particle" : "", "parse-names" : false, "suffix" : "" } ], "container-title" : "Nature Genetics", "id" : "ITEM-1", "issue" : "4", "issued" : { "date-parts" : [ [ "2017" ] ] }, "page" : "635-642", "title" : "Identification of methylation haplotype blocks AIDS in deconvolution of heterogeneous tissue samples and tumor tissue-of-origin mapping from plasma DNA", "type" : "article-journal", "volume" : "49" }, "uris" : [ "http://www.mendeley.com/documents/?uuid=26126026-bf4e-4894-b3c6-2dd52b83d91a" ] } ], "mendeley" : { "formattedCitation" : "[6]", "plainTextFormattedCitation" : "[6]", "previouslyFormattedCitation" : "[6]" }, "properties" : { "noteIndex" : 0 }, "schema" : "https://github.com/citation-style-language/schema/raw/master/csl-citation.json" }</w:instrText>
      </w:r>
      <w:r w:rsidR="00506D5F" w:rsidRPr="009D4085">
        <w:rPr>
          <w:rFonts w:ascii="Times New Roman" w:hAnsi="Times New Roman" w:cs="Times New Roman"/>
          <w:bCs/>
          <w:color w:val="000000" w:themeColor="text1"/>
          <w:lang w:eastAsia="zh-CN"/>
        </w:rPr>
        <w:fldChar w:fldCharType="separate"/>
      </w:r>
      <w:r w:rsidR="00506D5F" w:rsidRPr="009D4085">
        <w:rPr>
          <w:rFonts w:ascii="Times New Roman" w:hAnsi="Times New Roman" w:cs="Times New Roman"/>
          <w:bCs/>
          <w:noProof/>
          <w:color w:val="000000" w:themeColor="text1"/>
          <w:lang w:eastAsia="zh-CN"/>
        </w:rPr>
        <w:t>[6]</w:t>
      </w:r>
      <w:r w:rsidR="00506D5F" w:rsidRPr="009D4085">
        <w:rPr>
          <w:rFonts w:ascii="Times New Roman" w:hAnsi="Times New Roman" w:cs="Times New Roman"/>
          <w:bCs/>
          <w:color w:val="000000" w:themeColor="text1"/>
          <w:lang w:eastAsia="zh-CN"/>
        </w:rPr>
        <w:fldChar w:fldCharType="end"/>
      </w:r>
      <w:r w:rsidR="00D57872" w:rsidRPr="009D4085">
        <w:rPr>
          <w:rFonts w:ascii="Times New Roman" w:hAnsi="Times New Roman" w:cs="Times New Roman"/>
          <w:bCs/>
          <w:color w:val="000000" w:themeColor="text1"/>
          <w:lang w:eastAsia="zh-CN"/>
        </w:rPr>
        <w:t>.</w:t>
      </w:r>
      <w:r w:rsidR="00AD55C6" w:rsidRPr="009D4085">
        <w:rPr>
          <w:rFonts w:ascii="Times New Roman" w:hAnsi="Times New Roman" w:cs="Times New Roman"/>
          <w:bCs/>
          <w:color w:val="000000" w:themeColor="text1"/>
          <w:lang w:eastAsia="zh-CN"/>
        </w:rPr>
        <w:t xml:space="preserve"> </w:t>
      </w:r>
      <w:r w:rsidR="00CB51B0">
        <w:rPr>
          <w:rFonts w:ascii="Times New Roman" w:hAnsi="Times New Roman" w:cs="Times New Roman"/>
          <w:bCs/>
          <w:color w:val="000000" w:themeColor="text1"/>
          <w:lang w:eastAsia="zh-CN"/>
        </w:rPr>
        <w:t>I</w:t>
      </w:r>
      <w:r w:rsidR="00394086" w:rsidRPr="009D4085">
        <w:rPr>
          <w:rFonts w:ascii="Times New Roman" w:hAnsi="Times New Roman" w:cs="Times New Roman"/>
          <w:bCs/>
          <w:color w:val="000000" w:themeColor="text1"/>
          <w:lang w:eastAsia="zh-CN"/>
        </w:rPr>
        <w:t>n</w:t>
      </w:r>
      <w:r w:rsidR="00394086" w:rsidRPr="009D4085">
        <w:rPr>
          <w:rFonts w:ascii="Times New Roman" w:hAnsi="Times New Roman" w:cs="Times New Roman"/>
          <w:color w:val="000000" w:themeColor="text1"/>
          <w:lang w:eastAsia="zh-CN"/>
        </w:rPr>
        <w:t xml:space="preserve"> methylation array data sets, </w:t>
      </w:r>
      <w:r w:rsidR="00CF3558" w:rsidRPr="009D4085">
        <w:rPr>
          <w:rFonts w:ascii="Times New Roman" w:hAnsi="Times New Roman" w:cs="Times New Roman"/>
          <w:color w:val="000000" w:themeColor="text1"/>
          <w:lang w:eastAsia="zh-CN"/>
        </w:rPr>
        <w:t xml:space="preserve">the </w:t>
      </w:r>
      <w:r w:rsidR="007B0FFE" w:rsidRPr="009D4085">
        <w:rPr>
          <w:rFonts w:ascii="Times New Roman" w:hAnsi="Times New Roman" w:cs="Times New Roman"/>
          <w:color w:val="000000" w:themeColor="text1"/>
          <w:lang w:eastAsia="zh-CN"/>
        </w:rPr>
        <w:t>MHB methylation</w:t>
      </w:r>
      <w:r w:rsidR="00CF3558" w:rsidRPr="009D4085">
        <w:rPr>
          <w:rFonts w:ascii="Times New Roman" w:hAnsi="Times New Roman" w:cs="Times New Roman"/>
          <w:color w:val="000000" w:themeColor="text1"/>
          <w:lang w:eastAsia="zh-CN"/>
        </w:rPr>
        <w:t xml:space="preserve"> level </w:t>
      </w:r>
      <w:proofErr w:type="gramStart"/>
      <w:r w:rsidR="00CF3558" w:rsidRPr="009D4085">
        <w:rPr>
          <w:rFonts w:ascii="Times New Roman" w:hAnsi="Times New Roman" w:cs="Times New Roman"/>
          <w:color w:val="000000" w:themeColor="text1"/>
          <w:lang w:eastAsia="zh-CN"/>
        </w:rPr>
        <w:t>was</w:t>
      </w:r>
      <w:r w:rsidR="008609B7" w:rsidRPr="009D4085">
        <w:rPr>
          <w:rFonts w:ascii="Times New Roman" w:hAnsi="Times New Roman" w:cs="Times New Roman"/>
          <w:color w:val="000000" w:themeColor="text1"/>
          <w:lang w:eastAsia="zh-CN"/>
        </w:rPr>
        <w:t xml:space="preserve"> calculated</w:t>
      </w:r>
      <w:proofErr w:type="gramEnd"/>
      <w:r w:rsidR="00F62293" w:rsidRPr="009D4085">
        <w:rPr>
          <w:rFonts w:ascii="Times New Roman" w:hAnsi="Times New Roman" w:cs="Times New Roman"/>
          <w:color w:val="000000" w:themeColor="text1"/>
          <w:lang w:eastAsia="zh-CN"/>
        </w:rPr>
        <w:t xml:space="preserve"> </w:t>
      </w:r>
      <w:r w:rsidR="00301ED4" w:rsidRPr="009D4085">
        <w:rPr>
          <w:rFonts w:ascii="Times New Roman" w:hAnsi="Times New Roman" w:cs="Times New Roman"/>
          <w:color w:val="000000" w:themeColor="text1"/>
          <w:lang w:eastAsia="zh-CN"/>
        </w:rPr>
        <w:t>through</w:t>
      </w:r>
      <w:r w:rsidR="008609B7" w:rsidRPr="009D4085">
        <w:rPr>
          <w:rFonts w:ascii="Times New Roman" w:hAnsi="Times New Roman" w:cs="Times New Roman"/>
          <w:color w:val="000000" w:themeColor="text1"/>
          <w:lang w:eastAsia="zh-CN"/>
        </w:rPr>
        <w:t xml:space="preserve"> </w:t>
      </w:r>
      <w:r w:rsidR="00F62293" w:rsidRPr="009D4085">
        <w:rPr>
          <w:rFonts w:ascii="Times New Roman" w:hAnsi="Times New Roman" w:cs="Times New Roman"/>
          <w:color w:val="000000" w:themeColor="text1"/>
          <w:lang w:eastAsia="zh-CN"/>
        </w:rPr>
        <w:t>an</w:t>
      </w:r>
      <w:r w:rsidR="007B0FFE" w:rsidRPr="009D4085">
        <w:rPr>
          <w:rFonts w:ascii="Times New Roman" w:hAnsi="Times New Roman" w:cs="Times New Roman"/>
          <w:color w:val="000000" w:themeColor="text1"/>
          <w:lang w:eastAsia="zh-CN"/>
        </w:rPr>
        <w:t xml:space="preserve"> </w:t>
      </w:r>
      <w:r w:rsidR="00394086" w:rsidRPr="009D4085">
        <w:rPr>
          <w:rFonts w:ascii="Times New Roman" w:hAnsi="Times New Roman" w:cs="Times New Roman"/>
          <w:color w:val="000000" w:themeColor="text1"/>
          <w:lang w:eastAsia="zh-CN"/>
        </w:rPr>
        <w:t xml:space="preserve">average methylation value of multiple </w:t>
      </w:r>
      <w:proofErr w:type="spellStart"/>
      <w:r w:rsidR="00394086" w:rsidRPr="009D4085">
        <w:rPr>
          <w:rFonts w:ascii="Times New Roman" w:hAnsi="Times New Roman" w:cs="Times New Roman"/>
          <w:color w:val="000000" w:themeColor="text1"/>
          <w:lang w:eastAsia="zh-CN"/>
        </w:rPr>
        <w:t>CpG</w:t>
      </w:r>
      <w:proofErr w:type="spellEnd"/>
      <w:r w:rsidR="00394086" w:rsidRPr="009D4085">
        <w:rPr>
          <w:rFonts w:ascii="Times New Roman" w:hAnsi="Times New Roman" w:cs="Times New Roman"/>
          <w:color w:val="000000" w:themeColor="text1"/>
          <w:lang w:eastAsia="zh-CN"/>
        </w:rPr>
        <w:t xml:space="preserve"> sites within </w:t>
      </w:r>
      <w:r w:rsidR="008609B7" w:rsidRPr="009D4085">
        <w:rPr>
          <w:rFonts w:ascii="Times New Roman" w:hAnsi="Times New Roman" w:cs="Times New Roman"/>
          <w:color w:val="000000" w:themeColor="text1"/>
          <w:lang w:eastAsia="zh-CN"/>
        </w:rPr>
        <w:t>each</w:t>
      </w:r>
      <w:r w:rsidR="00394086" w:rsidRPr="009D4085">
        <w:rPr>
          <w:rFonts w:ascii="Times New Roman" w:hAnsi="Times New Roman" w:cs="Times New Roman"/>
          <w:color w:val="000000" w:themeColor="text1"/>
          <w:lang w:eastAsia="zh-CN"/>
        </w:rPr>
        <w:t xml:space="preserve"> block.</w:t>
      </w:r>
      <w:r w:rsidR="001B683B" w:rsidRPr="009D4085">
        <w:rPr>
          <w:rFonts w:ascii="Times New Roman" w:hAnsi="Times New Roman" w:cs="Times New Roman"/>
          <w:color w:val="000000" w:themeColor="text1"/>
          <w:lang w:eastAsia="zh-CN"/>
        </w:rPr>
        <w:t xml:space="preserve"> </w:t>
      </w:r>
      <w:r w:rsidR="00BB6EEB" w:rsidRPr="009D4085">
        <w:rPr>
          <w:rFonts w:ascii="Times New Roman" w:hAnsi="Times New Roman" w:cs="Times New Roman"/>
          <w:color w:val="000000" w:themeColor="text1"/>
          <w:lang w:eastAsia="zh-CN"/>
        </w:rPr>
        <w:t xml:space="preserve">Differential </w:t>
      </w:r>
      <w:r w:rsidR="00C105F2" w:rsidRPr="009D4085">
        <w:rPr>
          <w:rFonts w:ascii="Times New Roman" w:hAnsi="Times New Roman" w:cs="Times New Roman"/>
          <w:color w:val="000000" w:themeColor="text1"/>
          <w:lang w:eastAsia="zh-CN"/>
        </w:rPr>
        <w:t xml:space="preserve">MHB </w:t>
      </w:r>
      <w:r w:rsidR="005813DB" w:rsidRPr="009D4085">
        <w:rPr>
          <w:rFonts w:ascii="Times New Roman" w:hAnsi="Times New Roman" w:cs="Times New Roman"/>
          <w:color w:val="000000" w:themeColor="text1"/>
          <w:lang w:eastAsia="zh-CN"/>
        </w:rPr>
        <w:t xml:space="preserve">methylation </w:t>
      </w:r>
      <w:r w:rsidR="006C230F" w:rsidRPr="009D4085">
        <w:rPr>
          <w:rFonts w:ascii="Times New Roman" w:hAnsi="Times New Roman" w:cs="Times New Roman"/>
          <w:color w:val="000000" w:themeColor="text1"/>
          <w:lang w:eastAsia="zh-CN"/>
        </w:rPr>
        <w:t>level</w:t>
      </w:r>
      <w:r w:rsidR="00DF17BC">
        <w:rPr>
          <w:rFonts w:ascii="Times New Roman" w:hAnsi="Times New Roman" w:cs="Times New Roman"/>
          <w:color w:val="000000" w:themeColor="text1"/>
          <w:lang w:eastAsia="zh-CN"/>
        </w:rPr>
        <w:t>s</w:t>
      </w:r>
      <w:r w:rsidR="006C230F" w:rsidRPr="009D4085">
        <w:rPr>
          <w:rFonts w:ascii="Times New Roman" w:hAnsi="Times New Roman" w:cs="Times New Roman"/>
          <w:color w:val="000000" w:themeColor="text1"/>
          <w:lang w:eastAsia="zh-CN"/>
        </w:rPr>
        <w:t xml:space="preserve"> </w:t>
      </w:r>
      <w:r w:rsidR="00BB6EEB" w:rsidRPr="009D4085">
        <w:rPr>
          <w:rFonts w:ascii="Times New Roman" w:hAnsi="Times New Roman" w:cs="Times New Roman"/>
          <w:color w:val="000000" w:themeColor="text1"/>
          <w:lang w:eastAsia="zh-CN"/>
        </w:rPr>
        <w:t>between</w:t>
      </w:r>
      <w:r w:rsidR="006F2287" w:rsidRPr="009D4085">
        <w:rPr>
          <w:rFonts w:ascii="Times New Roman" w:hAnsi="Times New Roman" w:cs="Times New Roman"/>
          <w:color w:val="000000" w:themeColor="text1"/>
          <w:lang w:eastAsia="zh-CN"/>
        </w:rPr>
        <w:t xml:space="preserve"> populations</w:t>
      </w:r>
      <w:r w:rsidR="00BB6EEB" w:rsidRPr="009D4085">
        <w:rPr>
          <w:rFonts w:ascii="Times New Roman" w:hAnsi="Times New Roman" w:cs="Times New Roman"/>
          <w:color w:val="000000" w:themeColor="text1"/>
          <w:lang w:eastAsia="zh-CN"/>
        </w:rPr>
        <w:t xml:space="preserve"> </w:t>
      </w:r>
      <w:proofErr w:type="gramStart"/>
      <w:r w:rsidR="007F24D8" w:rsidRPr="009D4085">
        <w:rPr>
          <w:rFonts w:ascii="Times New Roman" w:hAnsi="Times New Roman" w:cs="Times New Roman"/>
          <w:color w:val="000000" w:themeColor="text1"/>
          <w:lang w:eastAsia="zh-CN"/>
        </w:rPr>
        <w:t>w</w:t>
      </w:r>
      <w:r w:rsidR="009E34BB">
        <w:rPr>
          <w:rFonts w:ascii="Times New Roman" w:hAnsi="Times New Roman" w:cs="Times New Roman"/>
          <w:color w:val="000000" w:themeColor="text1"/>
          <w:lang w:eastAsia="zh-CN"/>
        </w:rPr>
        <w:t>ere</w:t>
      </w:r>
      <w:r w:rsidR="00BB6EEB" w:rsidRPr="009D4085">
        <w:rPr>
          <w:rFonts w:ascii="Times New Roman" w:hAnsi="Times New Roman" w:cs="Times New Roman"/>
          <w:color w:val="000000" w:themeColor="text1"/>
          <w:lang w:eastAsia="zh-CN"/>
        </w:rPr>
        <w:t xml:space="preserve"> </w:t>
      </w:r>
      <w:r w:rsidR="008A5488" w:rsidRPr="009D4085">
        <w:rPr>
          <w:rFonts w:ascii="Times New Roman" w:hAnsi="Times New Roman" w:cs="Times New Roman"/>
          <w:color w:val="000000" w:themeColor="text1"/>
          <w:lang w:eastAsia="zh-CN"/>
        </w:rPr>
        <w:t>obtained</w:t>
      </w:r>
      <w:proofErr w:type="gramEnd"/>
      <w:r w:rsidR="008A5488" w:rsidRPr="009D4085">
        <w:rPr>
          <w:rFonts w:ascii="Times New Roman" w:hAnsi="Times New Roman" w:cs="Times New Roman"/>
          <w:color w:val="000000" w:themeColor="text1"/>
          <w:lang w:eastAsia="zh-CN"/>
        </w:rPr>
        <w:t xml:space="preserve"> </w:t>
      </w:r>
      <w:r w:rsidR="004E40D9" w:rsidRPr="009D4085">
        <w:rPr>
          <w:rFonts w:ascii="Times New Roman" w:hAnsi="Times New Roman" w:cs="Times New Roman"/>
          <w:color w:val="000000" w:themeColor="text1"/>
          <w:lang w:eastAsia="zh-CN"/>
        </w:rPr>
        <w:t>using</w:t>
      </w:r>
      <w:r w:rsidR="00BB6EEB" w:rsidRPr="009D4085">
        <w:rPr>
          <w:rFonts w:ascii="Times New Roman" w:hAnsi="Times New Roman" w:cs="Times New Roman"/>
          <w:color w:val="000000" w:themeColor="text1"/>
          <w:lang w:eastAsia="zh-CN"/>
        </w:rPr>
        <w:t xml:space="preserve"> a </w:t>
      </w:r>
      <w:r w:rsidR="005814B1" w:rsidRPr="009D4085">
        <w:rPr>
          <w:rFonts w:ascii="Times New Roman" w:hAnsi="Times New Roman" w:cs="Times New Roman"/>
          <w:color w:val="000000" w:themeColor="text1"/>
          <w:lang w:eastAsia="zh-CN"/>
        </w:rPr>
        <w:t xml:space="preserve">Mann-Whitney U test </w:t>
      </w:r>
      <w:r w:rsidR="00215F7D" w:rsidRPr="009D4085">
        <w:rPr>
          <w:rFonts w:ascii="Times New Roman" w:hAnsi="Times New Roman" w:cs="Times New Roman"/>
          <w:color w:val="000000" w:themeColor="text1"/>
          <w:lang w:eastAsia="zh-CN"/>
        </w:rPr>
        <w:t xml:space="preserve">or a two-tailed Student’s </w:t>
      </w:r>
      <w:r w:rsidR="00215F7D" w:rsidRPr="009D4085">
        <w:rPr>
          <w:rFonts w:ascii="Times New Roman" w:hAnsi="Times New Roman" w:cs="Times New Roman"/>
          <w:i/>
          <w:color w:val="000000" w:themeColor="text1"/>
          <w:lang w:eastAsia="zh-CN"/>
        </w:rPr>
        <w:t>t</w:t>
      </w:r>
      <w:r w:rsidR="00215F7D" w:rsidRPr="009D4085">
        <w:rPr>
          <w:rFonts w:ascii="Times New Roman" w:hAnsi="Times New Roman" w:cs="Times New Roman"/>
          <w:color w:val="000000" w:themeColor="text1"/>
          <w:lang w:eastAsia="zh-CN"/>
        </w:rPr>
        <w:t>-test</w:t>
      </w:r>
      <w:r w:rsidR="00BB6EEB" w:rsidRPr="009D4085">
        <w:rPr>
          <w:rFonts w:ascii="Times New Roman" w:hAnsi="Times New Roman" w:cs="Times New Roman"/>
          <w:color w:val="000000" w:themeColor="text1"/>
          <w:lang w:eastAsia="zh-CN"/>
        </w:rPr>
        <w:t>.</w:t>
      </w:r>
    </w:p>
    <w:p w14:paraId="4B2F6C80" w14:textId="08A361AF" w:rsidR="00A02345" w:rsidRPr="009D4085" w:rsidRDefault="00A02345" w:rsidP="009D4085">
      <w:pPr>
        <w:spacing w:line="480" w:lineRule="auto"/>
        <w:jc w:val="both"/>
        <w:rPr>
          <w:rFonts w:ascii="Times New Roman" w:hAnsi="Times New Roman" w:cs="Times New Roman"/>
          <w:b/>
          <w:bCs/>
          <w:color w:val="000000" w:themeColor="text1"/>
          <w:lang w:eastAsia="zh-CN"/>
        </w:rPr>
      </w:pPr>
      <w:r w:rsidRPr="009D4085">
        <w:rPr>
          <w:rFonts w:ascii="Times New Roman" w:hAnsi="Times New Roman" w:cs="Times New Roman"/>
          <w:b/>
          <w:bCs/>
          <w:color w:val="000000" w:themeColor="text1"/>
          <w:lang w:eastAsia="zh-CN"/>
        </w:rPr>
        <w:t xml:space="preserve">Enrichment analysis of </w:t>
      </w:r>
      <w:r w:rsidR="00A109A3" w:rsidRPr="009D4085">
        <w:rPr>
          <w:rFonts w:ascii="Times New Roman" w:hAnsi="Times New Roman" w:cs="Times New Roman"/>
          <w:b/>
          <w:bCs/>
          <w:color w:val="000000" w:themeColor="text1"/>
          <w:lang w:eastAsia="zh-CN"/>
        </w:rPr>
        <w:t>MHBs</w:t>
      </w:r>
      <w:r w:rsidRPr="009D4085">
        <w:rPr>
          <w:rFonts w:ascii="Times New Roman" w:hAnsi="Times New Roman" w:cs="Times New Roman"/>
          <w:b/>
          <w:bCs/>
          <w:color w:val="000000" w:themeColor="text1"/>
          <w:lang w:eastAsia="zh-CN"/>
        </w:rPr>
        <w:t xml:space="preserve"> for known </w:t>
      </w:r>
      <w:r w:rsidR="00873906" w:rsidRPr="009D4085">
        <w:rPr>
          <w:rFonts w:ascii="Times New Roman" w:hAnsi="Times New Roman" w:cs="Times New Roman"/>
          <w:b/>
          <w:bCs/>
          <w:color w:val="000000" w:themeColor="text1"/>
          <w:lang w:eastAsia="zh-CN"/>
        </w:rPr>
        <w:t>genomic featu</w:t>
      </w:r>
      <w:r w:rsidR="00861123" w:rsidRPr="009D4085">
        <w:rPr>
          <w:rFonts w:ascii="Times New Roman" w:hAnsi="Times New Roman" w:cs="Times New Roman"/>
          <w:b/>
          <w:bCs/>
          <w:color w:val="000000" w:themeColor="text1"/>
          <w:lang w:eastAsia="zh-CN"/>
        </w:rPr>
        <w:t>res</w:t>
      </w:r>
    </w:p>
    <w:p w14:paraId="4B082D7F" w14:textId="2CF42859" w:rsidR="00027A9E" w:rsidRPr="009D4085" w:rsidRDefault="00D974CB" w:rsidP="009D4085">
      <w:pPr>
        <w:spacing w:after="120" w:line="480" w:lineRule="auto"/>
        <w:ind w:firstLine="288"/>
        <w:jc w:val="both"/>
        <w:rPr>
          <w:rFonts w:ascii="Times New Roman" w:hAnsi="Times New Roman" w:cs="Times New Roman"/>
          <w:bCs/>
          <w:color w:val="000000" w:themeColor="text1"/>
          <w:lang w:eastAsia="zh-CN"/>
        </w:rPr>
      </w:pPr>
      <w:r w:rsidRPr="009D4085">
        <w:rPr>
          <w:rFonts w:ascii="Times New Roman" w:hAnsi="Times New Roman" w:cs="Times New Roman"/>
          <w:bCs/>
          <w:color w:val="000000" w:themeColor="text1"/>
          <w:lang w:eastAsia="zh-CN"/>
        </w:rPr>
        <w:t>Genomic regions with same numbers</w:t>
      </w:r>
      <w:r w:rsidR="001C426C" w:rsidRPr="009D4085">
        <w:rPr>
          <w:rFonts w:ascii="Times New Roman" w:hAnsi="Times New Roman" w:cs="Times New Roman"/>
          <w:bCs/>
          <w:color w:val="000000" w:themeColor="text1"/>
          <w:lang w:eastAsia="zh-CN"/>
        </w:rPr>
        <w:t xml:space="preserve"> and length distributions</w:t>
      </w:r>
      <w:r w:rsidRPr="009D4085">
        <w:rPr>
          <w:rFonts w:ascii="Times New Roman" w:hAnsi="Times New Roman" w:cs="Times New Roman"/>
          <w:bCs/>
          <w:color w:val="000000" w:themeColor="text1"/>
          <w:lang w:eastAsia="zh-CN"/>
        </w:rPr>
        <w:t xml:space="preserve"> of </w:t>
      </w:r>
      <w:r w:rsidR="001B5B43" w:rsidRPr="009D4085">
        <w:rPr>
          <w:rFonts w:ascii="Times New Roman" w:hAnsi="Times New Roman" w:cs="Times New Roman"/>
          <w:bCs/>
          <w:color w:val="000000" w:themeColor="text1"/>
          <w:lang w:eastAsia="zh-CN"/>
        </w:rPr>
        <w:t xml:space="preserve">European and African </w:t>
      </w:r>
      <w:r w:rsidRPr="009D4085">
        <w:rPr>
          <w:rFonts w:ascii="Times New Roman" w:hAnsi="Times New Roman" w:cs="Times New Roman"/>
          <w:bCs/>
          <w:color w:val="000000" w:themeColor="text1"/>
          <w:lang w:eastAsia="zh-CN"/>
        </w:rPr>
        <w:t>MHBs</w:t>
      </w:r>
      <w:r w:rsidR="001B5B43" w:rsidRPr="009D4085">
        <w:rPr>
          <w:rFonts w:ascii="Times New Roman" w:hAnsi="Times New Roman" w:cs="Times New Roman"/>
          <w:bCs/>
          <w:color w:val="000000" w:themeColor="text1"/>
          <w:lang w:eastAsia="zh-CN"/>
        </w:rPr>
        <w:t xml:space="preserve"> </w:t>
      </w:r>
      <w:r w:rsidR="0015523C" w:rsidRPr="009D4085">
        <w:rPr>
          <w:rFonts w:ascii="Times New Roman" w:hAnsi="Times New Roman" w:cs="Times New Roman"/>
          <w:bCs/>
          <w:color w:val="000000" w:themeColor="text1"/>
          <w:lang w:eastAsia="zh-CN"/>
        </w:rPr>
        <w:t xml:space="preserve">were randomly selected from </w:t>
      </w:r>
      <w:r w:rsidR="00385707" w:rsidRPr="009D4085">
        <w:rPr>
          <w:rFonts w:ascii="Times New Roman" w:hAnsi="Times New Roman" w:cs="Times New Roman"/>
          <w:bCs/>
          <w:color w:val="000000" w:themeColor="text1"/>
          <w:lang w:eastAsia="zh-CN"/>
        </w:rPr>
        <w:t xml:space="preserve">highly </w:t>
      </w:r>
      <w:proofErr w:type="spellStart"/>
      <w:r w:rsidR="00385707" w:rsidRPr="009D4085">
        <w:rPr>
          <w:rFonts w:ascii="Times New Roman" w:hAnsi="Times New Roman" w:cs="Times New Roman"/>
          <w:bCs/>
          <w:color w:val="000000" w:themeColor="text1"/>
          <w:lang w:eastAsia="zh-CN"/>
        </w:rPr>
        <w:t>mappable</w:t>
      </w:r>
      <w:proofErr w:type="spellEnd"/>
      <w:r w:rsidR="00385707" w:rsidRPr="009D4085">
        <w:rPr>
          <w:rFonts w:ascii="Times New Roman" w:hAnsi="Times New Roman" w:cs="Times New Roman"/>
          <w:bCs/>
          <w:color w:val="000000" w:themeColor="text1"/>
          <w:lang w:eastAsia="zh-CN"/>
        </w:rPr>
        <w:t xml:space="preserve"> regions</w:t>
      </w:r>
      <w:r w:rsidR="003344CA" w:rsidRPr="009D4085">
        <w:rPr>
          <w:rFonts w:ascii="Times New Roman" w:hAnsi="Times New Roman" w:cs="Times New Roman"/>
          <w:bCs/>
          <w:color w:val="000000" w:themeColor="text1"/>
          <w:lang w:eastAsia="zh-CN"/>
        </w:rPr>
        <w:t xml:space="preserve"> with </w:t>
      </w:r>
      <w:r w:rsidR="00FD60D5" w:rsidRPr="009D4085">
        <w:rPr>
          <w:rFonts w:ascii="Times New Roman" w:hAnsi="Times New Roman" w:cs="Times New Roman"/>
          <w:bCs/>
          <w:color w:val="000000" w:themeColor="text1"/>
          <w:lang w:eastAsia="zh-CN"/>
        </w:rPr>
        <w:t xml:space="preserve">a minimum mapping depth of </w:t>
      </w:r>
      <w:proofErr w:type="gramStart"/>
      <w:r w:rsidR="00FD60D5" w:rsidRPr="009D4085">
        <w:rPr>
          <w:rFonts w:ascii="Times New Roman" w:hAnsi="Times New Roman" w:cs="Times New Roman"/>
          <w:bCs/>
          <w:color w:val="000000" w:themeColor="text1"/>
          <w:lang w:eastAsia="zh-CN"/>
        </w:rPr>
        <w:t>5</w:t>
      </w:r>
      <w:proofErr w:type="gramEnd"/>
      <w:r w:rsidR="009D701C" w:rsidRPr="009D4085">
        <w:rPr>
          <w:rFonts w:ascii="Times New Roman" w:hAnsi="Times New Roman" w:cs="Times New Roman"/>
          <w:bCs/>
          <w:color w:val="000000" w:themeColor="text1"/>
          <w:lang w:eastAsia="zh-CN"/>
        </w:rPr>
        <w:t xml:space="preserve">. </w:t>
      </w:r>
      <w:r w:rsidR="00A60813" w:rsidRPr="009D4085">
        <w:rPr>
          <w:rFonts w:ascii="Times New Roman" w:hAnsi="Times New Roman" w:cs="Times New Roman"/>
          <w:bCs/>
          <w:color w:val="000000" w:themeColor="text1"/>
          <w:lang w:eastAsia="zh-CN"/>
        </w:rPr>
        <w:t xml:space="preserve">The random sampling process </w:t>
      </w:r>
      <w:proofErr w:type="gramStart"/>
      <w:r w:rsidR="00A60813" w:rsidRPr="009D4085">
        <w:rPr>
          <w:rFonts w:ascii="Times New Roman" w:hAnsi="Times New Roman" w:cs="Times New Roman"/>
          <w:bCs/>
          <w:color w:val="000000" w:themeColor="text1"/>
          <w:lang w:eastAsia="zh-CN"/>
        </w:rPr>
        <w:t>w</w:t>
      </w:r>
      <w:r w:rsidR="00B84EB5">
        <w:rPr>
          <w:rFonts w:ascii="Times New Roman" w:hAnsi="Times New Roman" w:cs="Times New Roman"/>
          <w:bCs/>
          <w:color w:val="000000" w:themeColor="text1"/>
          <w:lang w:eastAsia="zh-CN"/>
        </w:rPr>
        <w:t>as</w:t>
      </w:r>
      <w:r w:rsidR="00A60813" w:rsidRPr="009D4085">
        <w:rPr>
          <w:rFonts w:ascii="Times New Roman" w:hAnsi="Times New Roman" w:cs="Times New Roman"/>
          <w:bCs/>
          <w:color w:val="000000" w:themeColor="text1"/>
          <w:lang w:eastAsia="zh-CN"/>
        </w:rPr>
        <w:t xml:space="preserve"> repeated</w:t>
      </w:r>
      <w:proofErr w:type="gramEnd"/>
      <w:r w:rsidR="00A60813" w:rsidRPr="009D4085">
        <w:rPr>
          <w:rFonts w:ascii="Times New Roman" w:hAnsi="Times New Roman" w:cs="Times New Roman"/>
          <w:bCs/>
          <w:color w:val="000000" w:themeColor="text1"/>
          <w:lang w:eastAsia="zh-CN"/>
        </w:rPr>
        <w:t xml:space="preserve"> 200,000</w:t>
      </w:r>
      <w:r w:rsidR="004E7876" w:rsidRPr="009D4085">
        <w:rPr>
          <w:rFonts w:ascii="Times New Roman" w:hAnsi="Times New Roman" w:cs="Times New Roman"/>
          <w:bCs/>
          <w:color w:val="000000" w:themeColor="text1"/>
          <w:lang w:eastAsia="zh-CN"/>
        </w:rPr>
        <w:t xml:space="preserve"> times</w:t>
      </w:r>
      <w:r w:rsidR="004B533A" w:rsidRPr="009D4085">
        <w:rPr>
          <w:rFonts w:ascii="Times New Roman" w:hAnsi="Times New Roman" w:cs="Times New Roman"/>
          <w:bCs/>
          <w:color w:val="000000" w:themeColor="text1"/>
          <w:lang w:eastAsia="zh-CN"/>
        </w:rPr>
        <w:t xml:space="preserve"> </w:t>
      </w:r>
      <w:r w:rsidR="00BD5DA5" w:rsidRPr="009D4085">
        <w:rPr>
          <w:rFonts w:ascii="Times New Roman" w:hAnsi="Times New Roman" w:cs="Times New Roman"/>
          <w:bCs/>
          <w:color w:val="000000" w:themeColor="text1"/>
          <w:lang w:eastAsia="zh-CN"/>
        </w:rPr>
        <w:t>for each population MHB.</w:t>
      </w:r>
      <w:r w:rsidR="00092E99" w:rsidRPr="009D4085">
        <w:rPr>
          <w:rFonts w:ascii="Times New Roman" w:hAnsi="Times New Roman" w:cs="Times New Roman"/>
          <w:bCs/>
          <w:color w:val="000000" w:themeColor="text1"/>
          <w:lang w:eastAsia="zh-CN"/>
        </w:rPr>
        <w:t xml:space="preserve"> </w:t>
      </w:r>
      <w:r w:rsidR="00123900" w:rsidRPr="009D4085">
        <w:rPr>
          <w:rFonts w:ascii="Times New Roman" w:hAnsi="Times New Roman" w:cs="Times New Roman"/>
          <w:bCs/>
          <w:color w:val="000000" w:themeColor="text1"/>
          <w:lang w:eastAsia="zh-CN"/>
        </w:rPr>
        <w:t>Enrichment factors</w:t>
      </w:r>
      <w:r w:rsidR="00B43863" w:rsidRPr="009D4085">
        <w:rPr>
          <w:rFonts w:ascii="Times New Roman" w:hAnsi="Times New Roman" w:cs="Times New Roman"/>
          <w:bCs/>
          <w:color w:val="000000" w:themeColor="text1"/>
          <w:lang w:eastAsia="zh-CN"/>
        </w:rPr>
        <w:t xml:space="preserve"> </w:t>
      </w:r>
      <w:proofErr w:type="gramStart"/>
      <w:r w:rsidR="00B43863" w:rsidRPr="009D4085">
        <w:rPr>
          <w:rFonts w:ascii="Times New Roman" w:hAnsi="Times New Roman" w:cs="Times New Roman"/>
          <w:bCs/>
          <w:color w:val="000000" w:themeColor="text1"/>
          <w:lang w:eastAsia="zh-CN"/>
        </w:rPr>
        <w:t>were calculated</w:t>
      </w:r>
      <w:proofErr w:type="gramEnd"/>
      <w:r w:rsidR="00B43863" w:rsidRPr="009D4085">
        <w:rPr>
          <w:rFonts w:ascii="Times New Roman" w:hAnsi="Times New Roman" w:cs="Times New Roman"/>
          <w:bCs/>
          <w:color w:val="000000" w:themeColor="text1"/>
          <w:lang w:eastAsia="zh-CN"/>
        </w:rPr>
        <w:t xml:space="preserve"> as the </w:t>
      </w:r>
      <w:r w:rsidR="00D41F22" w:rsidRPr="009D4085">
        <w:rPr>
          <w:rFonts w:ascii="Times New Roman" w:hAnsi="Times New Roman" w:cs="Times New Roman"/>
          <w:bCs/>
          <w:color w:val="000000" w:themeColor="text1"/>
          <w:lang w:eastAsia="zh-CN"/>
        </w:rPr>
        <w:t>fold changes</w:t>
      </w:r>
      <w:r w:rsidR="00B43863" w:rsidRPr="009D4085">
        <w:rPr>
          <w:rFonts w:ascii="Times New Roman" w:hAnsi="Times New Roman" w:cs="Times New Roman"/>
          <w:bCs/>
          <w:color w:val="000000" w:themeColor="text1"/>
          <w:lang w:eastAsia="zh-CN"/>
        </w:rPr>
        <w:t xml:space="preserve"> of observed values </w:t>
      </w:r>
      <w:r w:rsidR="00FA16BB">
        <w:rPr>
          <w:rFonts w:ascii="Times New Roman" w:hAnsi="Times New Roman" w:cs="Times New Roman"/>
          <w:bCs/>
          <w:color w:val="000000" w:themeColor="text1"/>
          <w:lang w:eastAsia="zh-CN"/>
        </w:rPr>
        <w:t>over</w:t>
      </w:r>
      <w:r w:rsidR="00FA16BB" w:rsidRPr="009D4085">
        <w:rPr>
          <w:rFonts w:ascii="Times New Roman" w:hAnsi="Times New Roman" w:cs="Times New Roman"/>
          <w:bCs/>
          <w:color w:val="000000" w:themeColor="text1"/>
          <w:lang w:eastAsia="zh-CN"/>
        </w:rPr>
        <w:t xml:space="preserve"> </w:t>
      </w:r>
      <w:r w:rsidR="00B43863" w:rsidRPr="009D4085">
        <w:rPr>
          <w:rFonts w:ascii="Times New Roman" w:hAnsi="Times New Roman" w:cs="Times New Roman"/>
          <w:bCs/>
          <w:color w:val="000000" w:themeColor="text1"/>
          <w:lang w:eastAsia="zh-CN"/>
        </w:rPr>
        <w:t>expected values.</w:t>
      </w:r>
      <w:r w:rsidR="0065601D" w:rsidRPr="009D4085">
        <w:rPr>
          <w:rFonts w:ascii="Times New Roman" w:hAnsi="Times New Roman" w:cs="Times New Roman"/>
          <w:bCs/>
          <w:color w:val="000000" w:themeColor="text1"/>
          <w:lang w:eastAsia="zh-CN"/>
        </w:rPr>
        <w:t xml:space="preserve"> </w:t>
      </w:r>
      <w:r w:rsidR="00F1463C" w:rsidRPr="009D4085">
        <w:rPr>
          <w:rFonts w:ascii="Times New Roman" w:hAnsi="Times New Roman" w:cs="Times New Roman"/>
          <w:bCs/>
          <w:color w:val="000000" w:themeColor="text1"/>
          <w:lang w:eastAsia="zh-CN"/>
        </w:rPr>
        <w:t>Annotation files of</w:t>
      </w:r>
      <w:r w:rsidR="00732F89" w:rsidRPr="009D4085">
        <w:rPr>
          <w:rFonts w:ascii="Times New Roman" w:hAnsi="Times New Roman" w:cs="Times New Roman"/>
          <w:bCs/>
          <w:color w:val="000000" w:themeColor="text1"/>
          <w:lang w:eastAsia="zh-CN"/>
        </w:rPr>
        <w:t xml:space="preserve"> </w:t>
      </w:r>
      <w:r w:rsidR="000440E8" w:rsidRPr="009D4085">
        <w:rPr>
          <w:rFonts w:ascii="Times New Roman" w:hAnsi="Times New Roman" w:cs="Times New Roman"/>
          <w:bCs/>
          <w:color w:val="000000" w:themeColor="text1"/>
          <w:lang w:eastAsia="zh-CN"/>
        </w:rPr>
        <w:t>coding exon,</w:t>
      </w:r>
      <w:r w:rsidR="00732F89" w:rsidRPr="009D4085">
        <w:rPr>
          <w:rFonts w:ascii="Times New Roman" w:hAnsi="Times New Roman" w:cs="Times New Roman"/>
          <w:bCs/>
          <w:color w:val="000000" w:themeColor="text1"/>
          <w:lang w:eastAsia="zh-CN"/>
        </w:rPr>
        <w:t xml:space="preserve"> intron, </w:t>
      </w:r>
      <w:r w:rsidR="00110C4F" w:rsidRPr="009D4085">
        <w:rPr>
          <w:rFonts w:ascii="Times New Roman" w:hAnsi="Times New Roman" w:cs="Times New Roman"/>
          <w:bCs/>
          <w:color w:val="000000" w:themeColor="text1"/>
          <w:lang w:eastAsia="zh-CN"/>
        </w:rPr>
        <w:t xml:space="preserve">1kb </w:t>
      </w:r>
      <w:r w:rsidR="00A357DC" w:rsidRPr="009D4085">
        <w:rPr>
          <w:rFonts w:ascii="Times New Roman" w:hAnsi="Times New Roman" w:cs="Times New Roman"/>
          <w:bCs/>
          <w:color w:val="000000" w:themeColor="text1"/>
          <w:lang w:eastAsia="zh-CN"/>
        </w:rPr>
        <w:t>downstream</w:t>
      </w:r>
      <w:r w:rsidR="00E233DA" w:rsidRPr="009D4085">
        <w:rPr>
          <w:rFonts w:ascii="Times New Roman" w:hAnsi="Times New Roman" w:cs="Times New Roman"/>
          <w:bCs/>
          <w:color w:val="000000" w:themeColor="text1"/>
          <w:lang w:eastAsia="zh-CN"/>
        </w:rPr>
        <w:t>,</w:t>
      </w:r>
      <w:r w:rsidR="00A357DC" w:rsidRPr="009D4085">
        <w:rPr>
          <w:rFonts w:ascii="Times New Roman" w:hAnsi="Times New Roman" w:cs="Times New Roman"/>
          <w:bCs/>
          <w:color w:val="000000" w:themeColor="text1"/>
          <w:lang w:eastAsia="zh-CN"/>
        </w:rPr>
        <w:t xml:space="preserve"> </w:t>
      </w:r>
      <w:r w:rsidR="00732F89" w:rsidRPr="009D4085">
        <w:rPr>
          <w:rFonts w:ascii="Times New Roman" w:hAnsi="Times New Roman" w:cs="Times New Roman"/>
          <w:bCs/>
          <w:color w:val="000000" w:themeColor="text1"/>
          <w:lang w:eastAsia="zh-CN"/>
        </w:rPr>
        <w:t xml:space="preserve">5’ UTR and 3’ UTR </w:t>
      </w:r>
      <w:r w:rsidR="004868D3">
        <w:rPr>
          <w:rFonts w:ascii="Times New Roman" w:hAnsi="Times New Roman" w:cs="Times New Roman"/>
          <w:bCs/>
          <w:color w:val="000000" w:themeColor="text1"/>
          <w:lang w:eastAsia="zh-CN"/>
        </w:rPr>
        <w:t xml:space="preserve">regions </w:t>
      </w:r>
      <w:proofErr w:type="gramStart"/>
      <w:r w:rsidR="00732F89" w:rsidRPr="009D4085">
        <w:rPr>
          <w:rFonts w:ascii="Times New Roman" w:hAnsi="Times New Roman" w:cs="Times New Roman"/>
          <w:bCs/>
          <w:color w:val="000000" w:themeColor="text1"/>
          <w:lang w:eastAsia="zh-CN"/>
        </w:rPr>
        <w:t xml:space="preserve">were </w:t>
      </w:r>
      <w:r w:rsidR="00194832">
        <w:rPr>
          <w:rFonts w:ascii="Times New Roman" w:hAnsi="Times New Roman" w:cs="Times New Roman"/>
          <w:bCs/>
          <w:color w:val="000000" w:themeColor="text1"/>
          <w:lang w:eastAsia="zh-CN"/>
        </w:rPr>
        <w:t>retrieved</w:t>
      </w:r>
      <w:proofErr w:type="gramEnd"/>
      <w:r w:rsidR="00194832" w:rsidRPr="009D4085">
        <w:rPr>
          <w:rFonts w:ascii="Times New Roman" w:hAnsi="Times New Roman" w:cs="Times New Roman"/>
          <w:bCs/>
          <w:color w:val="000000" w:themeColor="text1"/>
          <w:lang w:eastAsia="zh-CN"/>
        </w:rPr>
        <w:t xml:space="preserve"> </w:t>
      </w:r>
      <w:r w:rsidR="00732F89" w:rsidRPr="009D4085">
        <w:rPr>
          <w:rFonts w:ascii="Times New Roman" w:hAnsi="Times New Roman" w:cs="Times New Roman"/>
          <w:bCs/>
          <w:color w:val="000000" w:themeColor="text1"/>
          <w:lang w:eastAsia="zh-CN"/>
        </w:rPr>
        <w:t xml:space="preserve">from the UCSC </w:t>
      </w:r>
      <w:r w:rsidR="00C65C26">
        <w:rPr>
          <w:rFonts w:ascii="Times New Roman" w:hAnsi="Times New Roman" w:cs="Times New Roman"/>
          <w:bCs/>
          <w:color w:val="000000" w:themeColor="text1"/>
          <w:lang w:eastAsia="zh-CN"/>
        </w:rPr>
        <w:t>Genome Browser</w:t>
      </w:r>
      <w:r w:rsidR="00C65C26" w:rsidRPr="009D4085">
        <w:rPr>
          <w:rFonts w:ascii="Times New Roman" w:hAnsi="Times New Roman" w:cs="Times New Roman"/>
          <w:bCs/>
          <w:color w:val="000000" w:themeColor="text1"/>
          <w:lang w:eastAsia="zh-CN"/>
        </w:rPr>
        <w:t xml:space="preserve"> </w:t>
      </w:r>
      <w:r w:rsidR="006D7E0B" w:rsidRPr="009D4085">
        <w:rPr>
          <w:rFonts w:ascii="Times New Roman" w:hAnsi="Times New Roman" w:cs="Times New Roman"/>
          <w:bCs/>
          <w:color w:val="000000" w:themeColor="text1"/>
          <w:lang w:eastAsia="zh-CN"/>
        </w:rPr>
        <w:t>(</w:t>
      </w:r>
      <w:r w:rsidR="00157C11">
        <w:rPr>
          <w:rStyle w:val="Hyperlink"/>
          <w:rFonts w:ascii="Times New Roman" w:hAnsi="Times New Roman" w:cs="Times New Roman"/>
          <w:bCs/>
          <w:color w:val="000000" w:themeColor="text1"/>
          <w:lang w:eastAsia="zh-CN"/>
        </w:rPr>
        <w:fldChar w:fldCharType="begin"/>
      </w:r>
      <w:r w:rsidR="00157C11">
        <w:rPr>
          <w:rStyle w:val="Hyperlink"/>
          <w:rFonts w:ascii="Times New Roman" w:hAnsi="Times New Roman" w:cs="Times New Roman"/>
          <w:bCs/>
          <w:color w:val="000000" w:themeColor="text1"/>
          <w:lang w:eastAsia="zh-CN"/>
        </w:rPr>
        <w:instrText xml:space="preserve"> HYPERLINK "https://genome.ucsc.edu" </w:instrText>
      </w:r>
      <w:r w:rsidR="00157C11">
        <w:rPr>
          <w:rStyle w:val="Hyperlink"/>
          <w:rFonts w:ascii="Times New Roman" w:hAnsi="Times New Roman" w:cs="Times New Roman"/>
          <w:bCs/>
          <w:color w:val="000000" w:themeColor="text1"/>
          <w:lang w:eastAsia="zh-CN"/>
        </w:rPr>
        <w:fldChar w:fldCharType="separate"/>
      </w:r>
      <w:r w:rsidR="0042580D" w:rsidRPr="009D4085">
        <w:rPr>
          <w:rStyle w:val="Hyperlink"/>
          <w:rFonts w:ascii="Times New Roman" w:hAnsi="Times New Roman" w:cs="Times New Roman"/>
          <w:bCs/>
          <w:color w:val="000000" w:themeColor="text1"/>
          <w:lang w:eastAsia="zh-CN"/>
        </w:rPr>
        <w:t>https://genome.ucsc.edu</w:t>
      </w:r>
      <w:r w:rsidR="00157C11">
        <w:rPr>
          <w:rStyle w:val="Hyperlink"/>
          <w:rFonts w:ascii="Times New Roman" w:hAnsi="Times New Roman" w:cs="Times New Roman"/>
          <w:bCs/>
          <w:color w:val="000000" w:themeColor="text1"/>
          <w:lang w:eastAsia="zh-CN"/>
        </w:rPr>
        <w:fldChar w:fldCharType="end"/>
      </w:r>
      <w:r w:rsidR="006D7E0B" w:rsidRPr="009D4085">
        <w:rPr>
          <w:rFonts w:ascii="Times New Roman" w:hAnsi="Times New Roman" w:cs="Times New Roman"/>
          <w:bCs/>
          <w:color w:val="000000" w:themeColor="text1"/>
          <w:lang w:eastAsia="zh-CN"/>
        </w:rPr>
        <w:t>)</w:t>
      </w:r>
      <w:r w:rsidR="00732F89" w:rsidRPr="009D4085">
        <w:rPr>
          <w:rFonts w:ascii="Times New Roman" w:hAnsi="Times New Roman" w:cs="Times New Roman"/>
          <w:bCs/>
          <w:color w:val="000000" w:themeColor="text1"/>
          <w:lang w:eastAsia="zh-CN"/>
        </w:rPr>
        <w:t xml:space="preserve">. </w:t>
      </w:r>
      <w:r w:rsidR="00D73F27" w:rsidRPr="009D4085">
        <w:rPr>
          <w:rFonts w:ascii="Times New Roman" w:hAnsi="Times New Roman" w:cs="Times New Roman"/>
          <w:bCs/>
          <w:color w:val="000000" w:themeColor="text1"/>
          <w:lang w:eastAsia="zh-CN"/>
        </w:rPr>
        <w:t xml:space="preserve">Long noncoding RNAs and pseudogenes </w:t>
      </w:r>
      <w:r w:rsidR="00692C6B">
        <w:rPr>
          <w:rFonts w:ascii="Times New Roman" w:hAnsi="Times New Roman" w:cs="Times New Roman"/>
          <w:bCs/>
          <w:color w:val="000000" w:themeColor="text1"/>
          <w:lang w:eastAsia="zh-CN"/>
        </w:rPr>
        <w:t xml:space="preserve">annotations </w:t>
      </w:r>
      <w:r w:rsidR="00D73F27" w:rsidRPr="009D4085">
        <w:rPr>
          <w:rFonts w:ascii="Times New Roman" w:hAnsi="Times New Roman" w:cs="Times New Roman"/>
          <w:bCs/>
          <w:color w:val="000000" w:themeColor="text1"/>
          <w:lang w:eastAsia="zh-CN"/>
        </w:rPr>
        <w:t xml:space="preserve">were </w:t>
      </w:r>
      <w:r w:rsidR="0026371C" w:rsidRPr="009D4085">
        <w:rPr>
          <w:rFonts w:ascii="Times New Roman" w:hAnsi="Times New Roman" w:cs="Times New Roman"/>
          <w:bCs/>
          <w:color w:val="000000" w:themeColor="text1"/>
          <w:lang w:eastAsia="zh-CN"/>
        </w:rPr>
        <w:t xml:space="preserve">collected from </w:t>
      </w:r>
      <w:r w:rsidR="00B0642D">
        <w:rPr>
          <w:rFonts w:ascii="Times New Roman" w:hAnsi="Times New Roman" w:cs="Times New Roman"/>
          <w:bCs/>
          <w:color w:val="000000" w:themeColor="text1"/>
          <w:lang w:eastAsia="zh-CN"/>
        </w:rPr>
        <w:t xml:space="preserve">the </w:t>
      </w:r>
      <w:r w:rsidR="0026371C" w:rsidRPr="009D4085">
        <w:rPr>
          <w:rFonts w:ascii="Times New Roman" w:hAnsi="Times New Roman" w:cs="Times New Roman"/>
          <w:bCs/>
          <w:color w:val="000000" w:themeColor="text1"/>
          <w:lang w:eastAsia="zh-CN"/>
        </w:rPr>
        <w:t>GENCODE</w:t>
      </w:r>
      <w:r w:rsidR="0025615C" w:rsidRPr="009D4085">
        <w:rPr>
          <w:rFonts w:ascii="Times New Roman" w:hAnsi="Times New Roman" w:cs="Times New Roman"/>
          <w:bCs/>
          <w:color w:val="000000" w:themeColor="text1"/>
          <w:lang w:eastAsia="zh-CN"/>
        </w:rPr>
        <w:t xml:space="preserve"> database</w:t>
      </w:r>
      <w:r w:rsidR="001A3871" w:rsidRPr="009D4085">
        <w:rPr>
          <w:rFonts w:ascii="Times New Roman" w:hAnsi="Times New Roman" w:cs="Times New Roman"/>
          <w:bCs/>
          <w:color w:val="000000" w:themeColor="text1"/>
          <w:lang w:eastAsia="zh-CN"/>
        </w:rPr>
        <w:t xml:space="preserve"> </w:t>
      </w:r>
      <w:r w:rsidR="001A3871" w:rsidRPr="009D4085">
        <w:rPr>
          <w:rFonts w:ascii="Times New Roman" w:hAnsi="Times New Roman" w:cs="Times New Roman"/>
          <w:bCs/>
          <w:color w:val="000000" w:themeColor="text1"/>
          <w:lang w:eastAsia="zh-CN"/>
        </w:rPr>
        <w:fldChar w:fldCharType="begin" w:fldLock="1"/>
      </w:r>
      <w:r w:rsidR="00C24FC4" w:rsidRPr="009D4085">
        <w:rPr>
          <w:rFonts w:ascii="Times New Roman" w:hAnsi="Times New Roman" w:cs="Times New Roman"/>
          <w:bCs/>
          <w:color w:val="000000" w:themeColor="text1"/>
          <w:lang w:eastAsia="zh-CN"/>
        </w:rPr>
        <w:instrText>ADDIN CSL_CITATION { "citationItems" : [ { "id" : "ITEM-1", "itemData" : { "DOI" : "10.1101/gr.135350.111", "ISBN" : "1549-5469 (Electronic)\\n1088-9051 (Linking)", "ISSN" : "10889051", "PMID" : "22955987", "abstract" : "The GENCODE Consortium aims to identify all gene features in the human genome using a combination of computational analysis, manual annotation, and experimental validation. Since the first public release of this annotation data set, few new protein-coding loci have been added, yet the number of alternative splicing transcripts annotated has steadily increased. The GENCODE 7 release contains 20,687 protein-coding and 9640 long noncoding RNA loci and has 33,977 coding transcripts not represented in UCSC genes and RefSeq. It also has the most comprehensive annotation of long noncoding RNA (lncRNA) loci publicly available with the predominant transcript form consisting of two exons. We have examined the completeness of the transcript annotation and found that 35% of transcriptional start sites are supported by CAGE clusters and 62% of protein-coding genes have annotated polyA sites. Over one-third of GENCODE protein-coding genes are supported by peptide hits derived from mass spectrometry spectra submitted to Peptide Atlas. New models derived from the Illumina Body Map 2.0 RNA-seq data identify 3689 new loci not currently in GENCODE, of which 3127 consist of two exon models indicating that they are possibly unannotated long noncoding loci. GENCODE 7 is publicly available from gencodegenes.org and via the Ensembl and UCSC Genome Browsers.", "author" : [ { "dropping-particle" : "", "family" : "Harrow", "given" : "Jennifer", "non-dropping-particle" : "", "parse-names" : false, "suffix" : "" }, { "dropping-particle" : "", "family" : "Frankish", "given" : "Adam", "non-dropping-particle" : "", "parse-names" : false, "suffix" : "" }, { "dropping-particle" : "", "family" : "Gonzalez", "given" : "Jose M.", "non-dropping-particle" : "", "parse-names" : false, "suffix" : "" }, { "dropping-particle" : "", "family" : "Tapanari", "given" : "Electra", "non-dropping-particle" : "", "parse-names" : false, "suffix" : "" }, { "dropping-particle" : "", "family" : "Diekhans", "given" : "Mark", "non-dropping-particle" : "", "parse-names" : false, "suffix" : "" }, { "dropping-particle" : "", "family" : "Kokocinski", "given" : "Felix", "non-dropping-particle" : "", "parse-names" : false, "suffix" : "" }, { "dropping-particle" : "", "family" : "Aken", "given" : "Bronwen L.", "non-dropping-particle" : "", "parse-names" : false, "suffix" : "" }, { "dropping-particle" : "", "family" : "Barrell", "given" : "Daniel", "non-dropping-particle" : "", "parse-names" : false, "suffix" : "" }, { "dropping-particle" : "", "family" : "Zadissa", "given" : "Amonida", "non-dropping-particle" : "", "parse-names" : false, "suffix" : "" }, { "dropping-particle" : "", "family" : "Searle", "given" : "Stephen", "non-dropping-particle" : "", "parse-names" : false, "suffix" : "" }, { "dropping-particle" : "", "family" : "Barnes", "given" : "If", "non-dropping-particle" : "", "parse-names" : false, "suffix" : "" }, { "dropping-particle" : "", "family" : "Bignell", "given" : "Alexandra", "non-dropping-particle" : "", "parse-names" : false, "suffix" : "" }, { "dropping-particle" : "", "family" : "Boychenko", "given" : "Veronika", "non-dropping-particle" : "", "parse-names" : false, "suffix" : "" }, { "dropping-particle" : "", "family" : "Hunt", "given" : "Toby", "non-dropping-particle" : "", "parse-names" : false, "suffix" : "" }, { "dropping-particle" : "", "family" : "Kay", "given" : "Mike", "non-dropping-particle" : "", "parse-names" : false, "suffix" : "" }, { "dropping-particle" : "", "family" : "Mukherjee", "given" : "Gaurab", "non-dropping-particle" : "", "parse-names" : false, "suffix" : "" }, { "dropping-particle" : "", "family" : "Rajan", "given" : "Jeena", "non-dropping-particle" : "", "parse-names" : false, "suffix" : "" }, { "dropping-particle" : "", "family" : "Despacio-Reyes", "given" : "Gloria", "non-dropping-particle" : "", "parse-names" : false, "suffix" : "" }, { "dropping-particle" : "", "family" : "Saunders", "given" : "Gary", "non-dropping-particle" : "", "parse-names" : false, "suffix" : "" }, { "dropping-particle" : "", "family" : "Steward", "given" : "Charles", "non-dropping-particle" : "", "parse-names" : false, "suffix" : "" }, { "dropping-particle" : "", "family" : "Harte", "given" : "Rachel", "non-dropping-particle" : "", "parse-names" : false, "suffix" : "" }, { "dropping-particle" : "", "family" : "Lin", "given" : "Michael", "non-dropping-particle" : "", "parse-names" : false, "suffix" : "" }, { "dropping-particle" : "", "family" : "Howald", "given" : "C\u00e9dric", "non-dropping-particle" : "", "parse-names" : false, "suffix" : "" }, { "dropping-particle" : "", "family" : "Tanzer", "given" : "Andrea", "non-dropping-particle" : "", "parse-names" : false, "suffix" : "" }, { "dropping-particle" : "", "family" : "Derrien", "given" : "Thomas", "non-dropping-particle" : "", "parse-names" : false, "suffix" : "" }, { "dropping-particle" : "", "family" : "Chrast", "given" : "Jacqueline", "non-dropping-particle" : "", "parse-names" : false, "suffix" : "" }, { "dropping-particle" : "", "family" : "Walters", "given" : "Nathalie", "non-dropping-particle" : "", "parse-names" : false, "suffix" : "" }, { "dropping-particle" : "", "family" : "Balasubramanian", "given" : "Suganthi", "non-dropping-particle" : "", "parse-names" : false, "suffix" : "" }, { "dropping-particle" : "", "family" : "Pei", "given" : "Baikang", "non-dropping-particle" : "", "parse-names" : false, "suffix" : "" }, { "dropping-particle" : "", "family" : "Tress", "given" : "Michael", "non-dropping-particle" : "", "parse-names" : false, "suffix" : "" }, { "dropping-particle" : "", "family" : "Rodriguez", "given" : "Jose Manuel", "non-dropping-particle" : "", "parse-names" : false, "suffix" : "" }, { "dropping-particle" : "", "family" : "Ezkurdia", "given" : "Iakes", "non-dropping-particle" : "", "parse-names" : false, "suffix" : "" }, { "dropping-particle" : "", "family" : "Baren", "given" : "Jeltje", "non-dropping-particle" : "Van", "parse-names" : false, "suffix" : "" }, { "dropping-particle" : "", "family" : "Brent", "given" : "Michael", "non-dropping-particle" : "", "parse-names" : false, "suffix" : "" }, { "dropping-particle" : "", "family" : "Haussler", "given" : "David", "non-dropping-particle" : "", "parse-names" : false, "suffix" : "" }, { "dropping-particle" : "", "family" : "Kellis", "given" : "Manolis", "non-dropping-particle" : "", "parse-names" : false, "suffix" : "" }, { "dropping-particle" : "", "family" : "Valencia", "given" : "Alfonso", "non-dropping-particle" : "", "parse-names" : false, "suffix" : "" }, { "dropping-particle" : "", "family" : "Reymond", "given" : "Alexandre", "non-dropping-particle" : "", "parse-names" : false, "suffix" : "" }, { "dropping-particle" : "", "family" : "Gerstein", "given" : "Mark", "non-dropping-particle" : "", "parse-names" : false, "suffix" : "" }, { "dropping-particle" : "", "family" : "Guig\u00f3", "given" : "Roderic", "non-dropping-particle" : "", "parse-names" : false, "suffix" : "" }, { "dropping-particle" : "", "family" : "Hubbard", "given" : "Tim J.", "non-dropping-particle" : "", "parse-names" : false, "suffix" : "" } ], "container-title" : "Genome Research", "id" : "ITEM-1", "issue" : "9", "issued" : { "date-parts" : [ [ "2012" ] ] }, "page" : "1760-1774", "title" : "GENCODE: The reference human genome annotation for the ENCODE project", "type" : "article-journal", "volume" : "22" }, "uris" : [ "http://www.mendeley.com/documents/?uuid=b2dedc03-f7d6-4e50-bb83-32ff732cded7" ] } ], "mendeley" : { "formattedCitation" : "[56]", "plainTextFormattedCitation" : "[56]", "previouslyFormattedCitation" : "[56]" }, "properties" : { "noteIndex" : 0 }, "schema" : "https://github.com/citation-style-language/schema/raw/master/csl-citation.json" }</w:instrText>
      </w:r>
      <w:r w:rsidR="001A3871" w:rsidRPr="009D4085">
        <w:rPr>
          <w:rFonts w:ascii="Times New Roman" w:hAnsi="Times New Roman" w:cs="Times New Roman"/>
          <w:bCs/>
          <w:color w:val="000000" w:themeColor="text1"/>
          <w:lang w:eastAsia="zh-CN"/>
        </w:rPr>
        <w:fldChar w:fldCharType="separate"/>
      </w:r>
      <w:r w:rsidR="001A3871" w:rsidRPr="009D4085">
        <w:rPr>
          <w:rFonts w:ascii="Times New Roman" w:hAnsi="Times New Roman" w:cs="Times New Roman"/>
          <w:bCs/>
          <w:noProof/>
          <w:color w:val="000000" w:themeColor="text1"/>
          <w:lang w:eastAsia="zh-CN"/>
        </w:rPr>
        <w:t>[56]</w:t>
      </w:r>
      <w:r w:rsidR="001A3871" w:rsidRPr="009D4085">
        <w:rPr>
          <w:rFonts w:ascii="Times New Roman" w:hAnsi="Times New Roman" w:cs="Times New Roman"/>
          <w:bCs/>
          <w:color w:val="000000" w:themeColor="text1"/>
          <w:lang w:eastAsia="zh-CN"/>
        </w:rPr>
        <w:fldChar w:fldCharType="end"/>
      </w:r>
      <w:r w:rsidR="0026371C" w:rsidRPr="009D4085">
        <w:rPr>
          <w:rFonts w:ascii="Times New Roman" w:hAnsi="Times New Roman" w:cs="Times New Roman"/>
          <w:bCs/>
          <w:color w:val="000000" w:themeColor="text1"/>
          <w:lang w:eastAsia="zh-CN"/>
        </w:rPr>
        <w:t xml:space="preserve"> (</w:t>
      </w:r>
      <w:r w:rsidR="00157C11">
        <w:rPr>
          <w:rStyle w:val="Hyperlink"/>
          <w:rFonts w:ascii="Times New Roman" w:hAnsi="Times New Roman" w:cs="Times New Roman"/>
          <w:bCs/>
          <w:color w:val="000000" w:themeColor="text1"/>
          <w:lang w:eastAsia="zh-CN"/>
        </w:rPr>
        <w:fldChar w:fldCharType="begin"/>
      </w:r>
      <w:r w:rsidR="00157C11">
        <w:rPr>
          <w:rStyle w:val="Hyperlink"/>
          <w:rFonts w:ascii="Times New Roman" w:hAnsi="Times New Roman" w:cs="Times New Roman"/>
          <w:bCs/>
          <w:color w:val="000000" w:themeColor="text1"/>
          <w:lang w:eastAsia="zh-CN"/>
        </w:rPr>
        <w:instrText xml:space="preserve"> HYPERLINK "https://www.gencodegenes.org/releases/19.html" </w:instrText>
      </w:r>
      <w:r w:rsidR="00157C11">
        <w:rPr>
          <w:rStyle w:val="Hyperlink"/>
          <w:rFonts w:ascii="Times New Roman" w:hAnsi="Times New Roman" w:cs="Times New Roman"/>
          <w:bCs/>
          <w:color w:val="000000" w:themeColor="text1"/>
          <w:lang w:eastAsia="zh-CN"/>
        </w:rPr>
        <w:fldChar w:fldCharType="separate"/>
      </w:r>
      <w:r w:rsidR="006D3B81" w:rsidRPr="009D4085">
        <w:rPr>
          <w:rStyle w:val="Hyperlink"/>
          <w:rFonts w:ascii="Times New Roman" w:hAnsi="Times New Roman" w:cs="Times New Roman"/>
          <w:bCs/>
          <w:color w:val="000000" w:themeColor="text1"/>
          <w:lang w:eastAsia="zh-CN"/>
        </w:rPr>
        <w:t>https://www.gencodegenes.org/releases/19.html</w:t>
      </w:r>
      <w:r w:rsidR="00157C11">
        <w:rPr>
          <w:rStyle w:val="Hyperlink"/>
          <w:rFonts w:ascii="Times New Roman" w:hAnsi="Times New Roman" w:cs="Times New Roman"/>
          <w:bCs/>
          <w:color w:val="000000" w:themeColor="text1"/>
          <w:lang w:eastAsia="zh-CN"/>
        </w:rPr>
        <w:fldChar w:fldCharType="end"/>
      </w:r>
      <w:r w:rsidR="006D3B81" w:rsidRPr="009D4085">
        <w:rPr>
          <w:rFonts w:ascii="Times New Roman" w:hAnsi="Times New Roman" w:cs="Times New Roman"/>
          <w:bCs/>
          <w:color w:val="000000" w:themeColor="text1"/>
          <w:lang w:eastAsia="zh-CN"/>
        </w:rPr>
        <w:t>)</w:t>
      </w:r>
      <w:r w:rsidR="001A3871" w:rsidRPr="009D4085">
        <w:rPr>
          <w:rFonts w:ascii="Times New Roman" w:hAnsi="Times New Roman" w:cs="Times New Roman"/>
          <w:bCs/>
          <w:color w:val="000000" w:themeColor="text1"/>
          <w:lang w:eastAsia="zh-CN"/>
        </w:rPr>
        <w:t xml:space="preserve">. </w:t>
      </w:r>
      <w:r w:rsidR="00A83C74" w:rsidRPr="009D4085">
        <w:rPr>
          <w:rFonts w:ascii="Times New Roman" w:hAnsi="Times New Roman" w:cs="Times New Roman"/>
          <w:bCs/>
          <w:color w:val="000000" w:themeColor="text1"/>
          <w:lang w:eastAsia="zh-CN"/>
        </w:rPr>
        <w:t>Other functional elements</w:t>
      </w:r>
      <w:r w:rsidR="0006714C" w:rsidRPr="009D4085">
        <w:rPr>
          <w:rFonts w:ascii="Times New Roman" w:hAnsi="Times New Roman" w:cs="Times New Roman"/>
          <w:bCs/>
          <w:color w:val="000000" w:themeColor="text1"/>
          <w:lang w:eastAsia="zh-CN"/>
        </w:rPr>
        <w:t>, such as</w:t>
      </w:r>
      <w:r w:rsidR="00A62319" w:rsidRPr="009D4085">
        <w:rPr>
          <w:rFonts w:ascii="Times New Roman" w:hAnsi="Times New Roman" w:cs="Times New Roman"/>
          <w:bCs/>
          <w:color w:val="000000" w:themeColor="text1"/>
          <w:lang w:eastAsia="zh-CN"/>
        </w:rPr>
        <w:t xml:space="preserve"> promoter</w:t>
      </w:r>
      <w:r w:rsidR="00647E8F" w:rsidRPr="009D4085">
        <w:rPr>
          <w:rFonts w:ascii="Times New Roman" w:hAnsi="Times New Roman" w:cs="Times New Roman"/>
          <w:bCs/>
          <w:color w:val="000000" w:themeColor="text1"/>
          <w:lang w:eastAsia="zh-CN"/>
        </w:rPr>
        <w:t>s</w:t>
      </w:r>
      <w:r w:rsidR="00A62319" w:rsidRPr="009D4085">
        <w:rPr>
          <w:rFonts w:ascii="Times New Roman" w:hAnsi="Times New Roman" w:cs="Times New Roman"/>
          <w:bCs/>
          <w:color w:val="000000" w:themeColor="text1"/>
          <w:lang w:eastAsia="zh-CN"/>
        </w:rPr>
        <w:t xml:space="preserve"> and enhancer</w:t>
      </w:r>
      <w:r w:rsidR="00647E8F" w:rsidRPr="009D4085">
        <w:rPr>
          <w:rFonts w:ascii="Times New Roman" w:hAnsi="Times New Roman" w:cs="Times New Roman"/>
          <w:bCs/>
          <w:color w:val="000000" w:themeColor="text1"/>
          <w:lang w:eastAsia="zh-CN"/>
        </w:rPr>
        <w:t>s</w:t>
      </w:r>
      <w:r w:rsidR="00B3147C" w:rsidRPr="009D4085">
        <w:rPr>
          <w:rFonts w:ascii="Times New Roman" w:hAnsi="Times New Roman" w:cs="Times New Roman"/>
          <w:bCs/>
          <w:color w:val="000000" w:themeColor="text1"/>
          <w:lang w:eastAsia="zh-CN"/>
        </w:rPr>
        <w:t>,</w:t>
      </w:r>
      <w:r w:rsidR="00A83C74" w:rsidRPr="009D4085">
        <w:rPr>
          <w:rFonts w:ascii="Times New Roman" w:hAnsi="Times New Roman" w:cs="Times New Roman"/>
          <w:bCs/>
          <w:color w:val="000000" w:themeColor="text1"/>
          <w:lang w:eastAsia="zh-CN"/>
        </w:rPr>
        <w:t xml:space="preserve"> were</w:t>
      </w:r>
      <w:r w:rsidR="00B3147C" w:rsidRPr="009D4085">
        <w:rPr>
          <w:rFonts w:ascii="Times New Roman" w:hAnsi="Times New Roman" w:cs="Times New Roman"/>
          <w:bCs/>
          <w:color w:val="000000" w:themeColor="text1"/>
          <w:lang w:eastAsia="zh-CN"/>
        </w:rPr>
        <w:t xml:space="preserve"> </w:t>
      </w:r>
      <w:r w:rsidR="00560A9A" w:rsidRPr="009D4085">
        <w:rPr>
          <w:rFonts w:ascii="Times New Roman" w:hAnsi="Times New Roman" w:cs="Times New Roman"/>
          <w:bCs/>
          <w:color w:val="000000" w:themeColor="text1"/>
          <w:lang w:eastAsia="zh-CN"/>
        </w:rPr>
        <w:t xml:space="preserve">collected </w:t>
      </w:r>
      <w:r w:rsidR="00727DDC" w:rsidRPr="009D4085">
        <w:rPr>
          <w:rFonts w:ascii="Times New Roman" w:hAnsi="Times New Roman" w:cs="Times New Roman"/>
          <w:bCs/>
          <w:color w:val="000000" w:themeColor="text1"/>
          <w:lang w:eastAsia="zh-CN"/>
        </w:rPr>
        <w:t xml:space="preserve">from </w:t>
      </w:r>
      <w:r w:rsidR="00733B7B" w:rsidRPr="009D4085">
        <w:rPr>
          <w:rFonts w:ascii="Times New Roman" w:hAnsi="Times New Roman" w:cs="Times New Roman"/>
          <w:bCs/>
          <w:color w:val="000000" w:themeColor="text1"/>
          <w:lang w:eastAsia="zh-CN"/>
        </w:rPr>
        <w:t xml:space="preserve">a </w:t>
      </w:r>
      <w:proofErr w:type="spellStart"/>
      <w:r w:rsidR="00727DDC" w:rsidRPr="009D4085">
        <w:rPr>
          <w:rFonts w:ascii="Times New Roman" w:hAnsi="Times New Roman" w:cs="Times New Roman"/>
          <w:bCs/>
          <w:color w:val="000000" w:themeColor="text1"/>
          <w:lang w:eastAsia="zh-CN"/>
        </w:rPr>
        <w:t>ChromHMM</w:t>
      </w:r>
      <w:proofErr w:type="spellEnd"/>
      <w:r w:rsidR="0025744A" w:rsidRPr="009D4085">
        <w:rPr>
          <w:rFonts w:ascii="Times New Roman" w:hAnsi="Times New Roman" w:cs="Times New Roman"/>
          <w:bCs/>
          <w:color w:val="000000" w:themeColor="text1"/>
          <w:lang w:eastAsia="zh-CN"/>
        </w:rPr>
        <w:t xml:space="preserve"> </w:t>
      </w:r>
      <w:r w:rsidR="004F6D03" w:rsidRPr="009D4085">
        <w:rPr>
          <w:rFonts w:ascii="Times New Roman" w:hAnsi="Times New Roman" w:cs="Times New Roman"/>
          <w:bCs/>
          <w:color w:val="000000" w:themeColor="text1"/>
          <w:lang w:eastAsia="zh-CN"/>
        </w:rPr>
        <w:t xml:space="preserve">file </w:t>
      </w:r>
      <w:r w:rsidR="0025744A" w:rsidRPr="009D4085">
        <w:rPr>
          <w:rFonts w:ascii="Times New Roman" w:hAnsi="Times New Roman" w:cs="Times New Roman"/>
          <w:bCs/>
          <w:color w:val="000000" w:themeColor="text1"/>
          <w:lang w:eastAsia="zh-CN"/>
        </w:rPr>
        <w:t xml:space="preserve">for </w:t>
      </w:r>
      <w:r w:rsidR="008A4345" w:rsidRPr="009D4085">
        <w:rPr>
          <w:rFonts w:ascii="Times New Roman" w:hAnsi="Times New Roman" w:cs="Times New Roman"/>
          <w:bCs/>
          <w:color w:val="000000" w:themeColor="text1"/>
          <w:lang w:eastAsia="zh-CN"/>
        </w:rPr>
        <w:t xml:space="preserve">the </w:t>
      </w:r>
      <w:r w:rsidR="003119AB" w:rsidRPr="009D4085">
        <w:rPr>
          <w:rFonts w:ascii="Times New Roman" w:hAnsi="Times New Roman" w:cs="Times New Roman"/>
          <w:bCs/>
          <w:color w:val="000000" w:themeColor="text1"/>
          <w:lang w:eastAsia="zh-CN"/>
        </w:rPr>
        <w:t>GM12878</w:t>
      </w:r>
      <w:r w:rsidR="008A4345" w:rsidRPr="009D4085">
        <w:rPr>
          <w:rFonts w:ascii="Times New Roman" w:hAnsi="Times New Roman" w:cs="Times New Roman"/>
          <w:bCs/>
          <w:color w:val="000000" w:themeColor="text1"/>
          <w:lang w:eastAsia="zh-CN"/>
        </w:rPr>
        <w:t xml:space="preserve"> cell line</w:t>
      </w:r>
      <w:r w:rsidR="00694BF6" w:rsidRPr="009D4085">
        <w:rPr>
          <w:rFonts w:ascii="Times New Roman" w:hAnsi="Times New Roman" w:cs="Times New Roman"/>
          <w:bCs/>
          <w:color w:val="000000" w:themeColor="text1"/>
          <w:lang w:eastAsia="zh-CN"/>
        </w:rPr>
        <w:t xml:space="preserve"> </w:t>
      </w:r>
      <w:r w:rsidR="00C24FC4" w:rsidRPr="009D4085">
        <w:rPr>
          <w:rFonts w:ascii="Times New Roman" w:hAnsi="Times New Roman" w:cs="Times New Roman"/>
          <w:bCs/>
          <w:color w:val="000000" w:themeColor="text1"/>
          <w:lang w:eastAsia="zh-CN"/>
        </w:rPr>
        <w:fldChar w:fldCharType="begin" w:fldLock="1"/>
      </w:r>
      <w:r w:rsidR="00C17AA0" w:rsidRPr="009D4085">
        <w:rPr>
          <w:rFonts w:ascii="Times New Roman" w:hAnsi="Times New Roman" w:cs="Times New Roman"/>
          <w:bCs/>
          <w:color w:val="000000" w:themeColor="text1"/>
          <w:lang w:eastAsia="zh-CN"/>
        </w:rPr>
        <w:instrText>ADDIN CSL_CITATION { "citationItems" : [ { "id" : "ITEM-1", "itemData" : { "DOI" : "10.1038/nature09906", "ISBN" : "1476-4687 (Electronic)\\n0028-0836 (Linking)", "ISSN" : "00280836", "PMID" : "21441907", "abstract" : "Chromatin profiling has emerged as a powerful means of genome annotation and detection of regulatory activity. The approach is especially well suited to the characterization of non-coding portions of the genome, which critically contribute to cellular phenotypes yet remain largely uncharted. Here we map nine chromatin marks across nine cell types to systematically characterize regulatory elements, their cell-type specificities and their functional interactions. Focusing on cell-type-specific patterns of promoters and enhancers, we define multicell activity profiles for chromatin state, gene expression, regulatory motif enrichment and regulator expression. We use correlations between these profiles to link enhancers to putative target genes, and predict the cell-type-specific activators and repressors that modulate them. The resulting annotations and regulatory predictions have implications for the interpretation of genome-wide association studies. Top-scoring disease single nucleotide polymorphisms are frequently positioned within enhancer elements specifically active in relevant cell types, and in some cases affect a motif instance for a predicted regulator, thus suggesting a mechanism for the association. Our study presents a general framework for deciphering cis-regulatory connections and their roles in disease.", "author" : [ { "dropping-particle" : "", "family" : "Ernst", "given" : "Jason", "non-dropping-particle" : "", "parse-names" : false, "suffix" : "" }, { "dropping-particle" : "", "family" : "Kheradpour", "given" : "Pouya", "non-dropping-particle" : "", "parse-names" : false, "suffix" : "" }, { "dropping-particle" : "", "family" : "Mikkelsen", "given" : "Tarjei S.", "non-dropping-particle" : "", "parse-names" : false, "suffix" : "" }, { "dropping-particle" : "", "family" : "Shoresh", "given" : "Noam", "non-dropping-particle" : "", "parse-names" : false, "suffix" : "" }, { "dropping-particle" : "", "family" : "Ward", "given" : "Lucas D.", "non-dropping-particle" : "", "parse-names" : false, "suffix" : "" }, { "dropping-particle" : "", "family" : "Epstein", "given" : "Charles B.", "non-dropping-particle" : "", "parse-names" : false, "suffix" : "" }, { "dropping-particle" : "", "family" : "Zhang", "given" : "Xiaolan", "non-dropping-particle" : "", "parse-names" : false, "suffix" : "" }, { "dropping-particle" : "", "family" : "Wang", "given" : "Li", "non-dropping-particle" : "", "parse-names" : false, "suffix" : "" }, { "dropping-particle" : "", "family" : "Issner", "given" : "Robbyn", "non-dropping-particle" : "", "parse-names" : false, "suffix" : "" }, { "dropping-particle" : "", "family" : "Coyne", "given" : "Michael", "non-dropping-particle" : "", "parse-names" : false, "suffix" : "" }, { "dropping-particle" : "", "family" : "Ku", "given" : "Manching", "non-dropping-particle" : "", "parse-names" : false, "suffix" : "" }, { "dropping-particle" : "", "family" : "Durham", "given" : "Timothy", "non-dropping-particle" : "", "parse-names" : false, "suffix" : "" }, { "dropping-particle" : "", "family" : "Kellis", "given" : "Manolis", "non-dropping-particle" : "", "parse-names" : false, "suffix" : "" }, { "dropping-particle" : "", "family" : "Bernstein", "given" : "Bradley E.", "non-dropping-particle" : "", "parse-names" : false, "suffix" : "" } ], "container-title" : "Nature", "id" : "ITEM-1", "issue" : "7345", "issued" : { "date-parts" : [ [ "2011" ] ] }, "page" : "43-49", "title" : "Mapping and analysis of chromatin state dynamics in nine human cell types", "type" : "article-journal", "volume" : "473" }, "uris" : [ "http://www.mendeley.com/documents/?uuid=3e08c3fe-2882-466a-b275-765f3af4ef3a" ] } ], "mendeley" : { "formattedCitation" : "[57]", "plainTextFormattedCitation" : "[57]", "previouslyFormattedCitation" : "[57]" }, "properties" : { "noteIndex" : 0 }, "schema" : "https://github.com/citation-style-language/schema/raw/master/csl-citation.json" }</w:instrText>
      </w:r>
      <w:r w:rsidR="00C24FC4" w:rsidRPr="009D4085">
        <w:rPr>
          <w:rFonts w:ascii="Times New Roman" w:hAnsi="Times New Roman" w:cs="Times New Roman"/>
          <w:bCs/>
          <w:color w:val="000000" w:themeColor="text1"/>
          <w:lang w:eastAsia="zh-CN"/>
        </w:rPr>
        <w:fldChar w:fldCharType="separate"/>
      </w:r>
      <w:r w:rsidR="00C24FC4" w:rsidRPr="009D4085">
        <w:rPr>
          <w:rFonts w:ascii="Times New Roman" w:hAnsi="Times New Roman" w:cs="Times New Roman"/>
          <w:bCs/>
          <w:noProof/>
          <w:color w:val="000000" w:themeColor="text1"/>
          <w:lang w:eastAsia="zh-CN"/>
        </w:rPr>
        <w:t>[57]</w:t>
      </w:r>
      <w:r w:rsidR="00C24FC4" w:rsidRPr="009D4085">
        <w:rPr>
          <w:rFonts w:ascii="Times New Roman" w:hAnsi="Times New Roman" w:cs="Times New Roman"/>
          <w:bCs/>
          <w:color w:val="000000" w:themeColor="text1"/>
          <w:lang w:eastAsia="zh-CN"/>
        </w:rPr>
        <w:fldChar w:fldCharType="end"/>
      </w:r>
      <w:r w:rsidR="00C255C7" w:rsidRPr="009D4085">
        <w:rPr>
          <w:rFonts w:ascii="Times New Roman" w:hAnsi="Times New Roman" w:cs="Times New Roman"/>
          <w:bCs/>
          <w:color w:val="000000" w:themeColor="text1"/>
          <w:lang w:eastAsia="zh-CN"/>
        </w:rPr>
        <w:t xml:space="preserve"> (</w:t>
      </w:r>
      <w:r w:rsidR="00157C11">
        <w:rPr>
          <w:rStyle w:val="Hyperlink"/>
          <w:rFonts w:ascii="Times New Roman" w:hAnsi="Times New Roman" w:cs="Times New Roman"/>
          <w:bCs/>
          <w:color w:val="000000" w:themeColor="text1"/>
          <w:lang w:eastAsia="zh-CN"/>
        </w:rPr>
        <w:fldChar w:fldCharType="begin"/>
      </w:r>
      <w:r w:rsidR="00157C11">
        <w:rPr>
          <w:rStyle w:val="Hyperlink"/>
          <w:rFonts w:ascii="Times New Roman" w:hAnsi="Times New Roman" w:cs="Times New Roman"/>
          <w:bCs/>
          <w:color w:val="000000" w:themeColor="text1"/>
          <w:lang w:eastAsia="zh-CN"/>
        </w:rPr>
        <w:instrText xml:space="preserve"> HYPERLINK "http://hgdownload.cse.ucsc.edu/goldenPath/hg19/encod</w:instrText>
      </w:r>
      <w:r w:rsidR="00157C11">
        <w:rPr>
          <w:rStyle w:val="Hyperlink"/>
          <w:rFonts w:ascii="Times New Roman" w:hAnsi="Times New Roman" w:cs="Times New Roman"/>
          <w:bCs/>
          <w:color w:val="000000" w:themeColor="text1"/>
          <w:lang w:eastAsia="zh-CN"/>
        </w:rPr>
        <w:instrText xml:space="preserve">eDCC/wgEncodeBroadHmm" </w:instrText>
      </w:r>
      <w:r w:rsidR="00157C11">
        <w:rPr>
          <w:rStyle w:val="Hyperlink"/>
          <w:rFonts w:ascii="Times New Roman" w:hAnsi="Times New Roman" w:cs="Times New Roman"/>
          <w:bCs/>
          <w:color w:val="000000" w:themeColor="text1"/>
          <w:lang w:eastAsia="zh-CN"/>
        </w:rPr>
        <w:fldChar w:fldCharType="separate"/>
      </w:r>
      <w:r w:rsidR="00DB51A7" w:rsidRPr="009D4085">
        <w:rPr>
          <w:rStyle w:val="Hyperlink"/>
          <w:rFonts w:ascii="Times New Roman" w:hAnsi="Times New Roman" w:cs="Times New Roman"/>
          <w:bCs/>
          <w:color w:val="000000" w:themeColor="text1"/>
          <w:lang w:eastAsia="zh-CN"/>
        </w:rPr>
        <w:t>http://hgdownload.cse.ucsc.edu/goldenPath/hg19/encodeDCC/wgEncodeBroadHmm</w:t>
      </w:r>
      <w:r w:rsidR="00157C11">
        <w:rPr>
          <w:rStyle w:val="Hyperlink"/>
          <w:rFonts w:ascii="Times New Roman" w:hAnsi="Times New Roman" w:cs="Times New Roman"/>
          <w:bCs/>
          <w:color w:val="000000" w:themeColor="text1"/>
          <w:lang w:eastAsia="zh-CN"/>
        </w:rPr>
        <w:fldChar w:fldCharType="end"/>
      </w:r>
      <w:r w:rsidR="006D3B81" w:rsidRPr="009D4085">
        <w:rPr>
          <w:rFonts w:ascii="Times New Roman" w:hAnsi="Times New Roman" w:cs="Times New Roman"/>
          <w:bCs/>
          <w:color w:val="000000" w:themeColor="text1"/>
          <w:lang w:eastAsia="zh-CN"/>
        </w:rPr>
        <w:t>)</w:t>
      </w:r>
      <w:r w:rsidR="00300F01" w:rsidRPr="009D4085">
        <w:rPr>
          <w:rFonts w:ascii="Times New Roman" w:hAnsi="Times New Roman" w:cs="Times New Roman"/>
          <w:bCs/>
          <w:color w:val="000000" w:themeColor="text1"/>
          <w:lang w:eastAsia="zh-CN"/>
        </w:rPr>
        <w:t>.</w:t>
      </w:r>
      <w:r w:rsidR="00F8018D" w:rsidRPr="009D4085">
        <w:rPr>
          <w:rFonts w:ascii="Times New Roman" w:hAnsi="Times New Roman" w:cs="Times New Roman"/>
          <w:bCs/>
          <w:color w:val="000000" w:themeColor="text1"/>
          <w:lang w:eastAsia="zh-CN"/>
        </w:rPr>
        <w:t xml:space="preserve"> </w:t>
      </w:r>
      <w:r w:rsidR="004C3265" w:rsidRPr="009D4085">
        <w:rPr>
          <w:rFonts w:ascii="Times New Roman" w:hAnsi="Times New Roman" w:cs="Times New Roman"/>
          <w:bCs/>
          <w:color w:val="000000" w:themeColor="text1"/>
          <w:lang w:eastAsia="zh-CN"/>
        </w:rPr>
        <w:t>All g</w:t>
      </w:r>
      <w:r w:rsidR="00F8018D" w:rsidRPr="009D4085">
        <w:rPr>
          <w:rFonts w:ascii="Times New Roman" w:hAnsi="Times New Roman" w:cs="Times New Roman"/>
          <w:bCs/>
          <w:color w:val="000000" w:themeColor="text1"/>
          <w:lang w:eastAsia="zh-CN"/>
        </w:rPr>
        <w:t xml:space="preserve">enomic coordinates </w:t>
      </w:r>
      <w:r w:rsidR="008B0F4F" w:rsidRPr="009D4085">
        <w:rPr>
          <w:rFonts w:ascii="Times New Roman" w:hAnsi="Times New Roman" w:cs="Times New Roman"/>
          <w:bCs/>
          <w:color w:val="000000" w:themeColor="text1"/>
          <w:lang w:eastAsia="zh-CN"/>
        </w:rPr>
        <w:t xml:space="preserve">in this study </w:t>
      </w:r>
      <w:proofErr w:type="gramStart"/>
      <w:r w:rsidR="00F8018D" w:rsidRPr="009D4085">
        <w:rPr>
          <w:rFonts w:ascii="Times New Roman" w:hAnsi="Times New Roman" w:cs="Times New Roman"/>
          <w:bCs/>
          <w:color w:val="000000" w:themeColor="text1"/>
          <w:lang w:eastAsia="zh-CN"/>
        </w:rPr>
        <w:t>were based</w:t>
      </w:r>
      <w:proofErr w:type="gramEnd"/>
      <w:r w:rsidR="00F8018D" w:rsidRPr="009D4085">
        <w:rPr>
          <w:rFonts w:ascii="Times New Roman" w:hAnsi="Times New Roman" w:cs="Times New Roman"/>
          <w:bCs/>
          <w:color w:val="000000" w:themeColor="text1"/>
          <w:lang w:eastAsia="zh-CN"/>
        </w:rPr>
        <w:t xml:space="preserve"> on the </w:t>
      </w:r>
      <w:r w:rsidR="00C31D72" w:rsidRPr="009D4085">
        <w:rPr>
          <w:rFonts w:ascii="Times New Roman" w:hAnsi="Times New Roman" w:cs="Times New Roman"/>
          <w:bCs/>
          <w:color w:val="000000" w:themeColor="text1"/>
          <w:lang w:eastAsia="zh-CN"/>
        </w:rPr>
        <w:t xml:space="preserve">human reference genome </w:t>
      </w:r>
      <w:r w:rsidR="00F8018D" w:rsidRPr="009D4085">
        <w:rPr>
          <w:rFonts w:ascii="Times New Roman" w:hAnsi="Times New Roman" w:cs="Times New Roman"/>
          <w:bCs/>
          <w:color w:val="000000" w:themeColor="text1"/>
          <w:lang w:eastAsia="zh-CN"/>
        </w:rPr>
        <w:t>GRCh37/hg19.</w:t>
      </w:r>
      <w:r w:rsidR="005027BD" w:rsidRPr="009D4085">
        <w:rPr>
          <w:rFonts w:ascii="Times New Roman" w:hAnsi="Times New Roman" w:cs="Times New Roman"/>
          <w:bCs/>
          <w:color w:val="000000" w:themeColor="text1"/>
          <w:lang w:eastAsia="zh-CN"/>
        </w:rPr>
        <w:t xml:space="preserve"> </w:t>
      </w:r>
    </w:p>
    <w:p w14:paraId="2CA37850" w14:textId="1478C03E" w:rsidR="00CD0FB0" w:rsidRPr="009D4085" w:rsidRDefault="00B80C6A" w:rsidP="009D4085">
      <w:pPr>
        <w:spacing w:line="480" w:lineRule="auto"/>
        <w:jc w:val="both"/>
        <w:rPr>
          <w:rFonts w:ascii="Times New Roman" w:hAnsi="Times New Roman" w:cs="Times New Roman"/>
          <w:b/>
          <w:bCs/>
          <w:color w:val="000000" w:themeColor="text1"/>
          <w:lang w:eastAsia="zh-CN"/>
        </w:rPr>
      </w:pPr>
      <w:r w:rsidRPr="009D4085">
        <w:rPr>
          <w:rFonts w:ascii="Times New Roman" w:hAnsi="Times New Roman" w:cs="Times New Roman"/>
          <w:b/>
          <w:bCs/>
          <w:color w:val="000000" w:themeColor="text1"/>
          <w:lang w:eastAsia="zh-CN"/>
        </w:rPr>
        <w:t>Pathway enrichment analysis for genes corresponded to population-specific MHBs</w:t>
      </w:r>
    </w:p>
    <w:p w14:paraId="4BE97C48" w14:textId="13BE06B2" w:rsidR="00481EF9" w:rsidRPr="009D4085" w:rsidRDefault="0034705F" w:rsidP="009D4085">
      <w:pPr>
        <w:spacing w:line="480" w:lineRule="auto"/>
        <w:ind w:firstLine="288"/>
        <w:jc w:val="both"/>
        <w:rPr>
          <w:rFonts w:ascii="Times New Roman" w:hAnsi="Times New Roman" w:cs="Times New Roman"/>
          <w:bCs/>
          <w:color w:val="000000" w:themeColor="text1"/>
          <w:lang w:eastAsia="zh-CN"/>
        </w:rPr>
      </w:pPr>
      <w:r w:rsidRPr="009D4085">
        <w:rPr>
          <w:rFonts w:ascii="Times New Roman" w:hAnsi="Times New Roman" w:cs="Times New Roman"/>
          <w:bCs/>
          <w:color w:val="000000" w:themeColor="text1"/>
          <w:lang w:eastAsia="zh-CN"/>
        </w:rPr>
        <w:t xml:space="preserve">We performed pathway enrichment calculations using </w:t>
      </w:r>
      <w:proofErr w:type="spellStart"/>
      <w:r w:rsidRPr="009D4085">
        <w:rPr>
          <w:rFonts w:ascii="Times New Roman" w:hAnsi="Times New Roman" w:cs="Times New Roman"/>
          <w:bCs/>
          <w:color w:val="000000" w:themeColor="text1"/>
          <w:lang w:eastAsia="zh-CN"/>
        </w:rPr>
        <w:t>Metascape</w:t>
      </w:r>
      <w:proofErr w:type="spellEnd"/>
      <w:r w:rsidRPr="009D4085">
        <w:rPr>
          <w:rFonts w:ascii="Times New Roman" w:hAnsi="Times New Roman" w:cs="Times New Roman"/>
          <w:bCs/>
          <w:color w:val="000000" w:themeColor="text1"/>
          <w:lang w:eastAsia="zh-CN"/>
        </w:rPr>
        <w:t xml:space="preserve"> </w:t>
      </w:r>
      <w:r w:rsidR="0091613B" w:rsidRPr="009D4085">
        <w:rPr>
          <w:rFonts w:ascii="Times New Roman" w:hAnsi="Times New Roman" w:cs="Times New Roman"/>
          <w:bCs/>
          <w:color w:val="000000" w:themeColor="text1"/>
          <w:lang w:eastAsia="zh-CN"/>
        </w:rPr>
        <w:fldChar w:fldCharType="begin" w:fldLock="1"/>
      </w:r>
      <w:r w:rsidR="00144A92" w:rsidRPr="009D4085">
        <w:rPr>
          <w:rFonts w:ascii="Times New Roman" w:hAnsi="Times New Roman" w:cs="Times New Roman"/>
          <w:bCs/>
          <w:color w:val="000000" w:themeColor="text1"/>
          <w:lang w:eastAsia="zh-CN"/>
        </w:rPr>
        <w:instrText>ADDIN CSL_CITATION { "citationItems" : [ { "id" : "ITEM-1", "itemData" : { "DOI" : "10.1016/j.chom.2015.11.002", "ISBN" : "1934-6069 (Electronic)\\r1931-3128 (Linking)", "ISSN" : "19346069", "PMID" : "26651948", "abstract" : "Summary Several systems-level datasets designed to dissect host-pathogen interactions during influenza A infection have been reported. However, apparent discordance among these data has hampered their full utility toward advancing mechanistic and therapeutic knowledge. To collectively reconcile these datasets, we performed a meta-analysis of data from eight published RNAi screens and integrated these data with three protein interaction datasets, including one generated within the context of this study. Further integration of these data with global virus-host interaction analyses revealed a functionally validated biochemical landscape of the influenza-host interface, which can be queried through a simplified and customizable web portal (http://www.metascape.org/IAV). Follow-up studies revealed that the putative ubiquitin ligase UBR4 associates with the viral M2 protein and promotes apical transport of viral proteins. Taken together, the integrative analysis of influenza OMICs datasets illuminates a viral-host network of high-confidence human proteins that are essential for influenza A virus replication.", "author" : [ { "dropping-particle" : "", "family" : "Tripathi", "given" : "Shashank", "non-dropping-particle" : "", "parse-names" : false, "suffix" : "" }, { "dropping-particle" : "", "family" : "Pohl", "given" : "Marie O.", "non-dropping-particle" : "", "parse-names" : false, "suffix" : "" }, { "dropping-particle" : "", "family" : "Zhou", "given" : "Yingyao", "non-dropping-particle" : "", "parse-names" : false, "suffix" : "" }, { "dropping-particle" : "", "family" : "Rodriguez-Frandsen", "given" : "Ariel", "non-dropping-particle" : "", "parse-names" : false, "suffix" : "" }, { "dropping-particle" : "", "family" : "Wang", "given" : "Guojun", "non-dropping-particle" : "", "parse-names" : false, "suffix" : "" }, { "dropping-particle" : "", "family" : "Stein", "given" : "David A.", "non-dropping-particle" : "", "parse-names" : false, "suffix" : "" }, { "dropping-particle" : "", "family" : "Moulton", "given" : "Hong M.", "non-dropping-particle" : "", "parse-names" : false, "suffix" : "" }, { "dropping-particle" : "", "family" : "Dejesus", "given" : "Paul", "non-dropping-particle" : "", "parse-names" : false, "suffix" : "" }, { "dropping-particle" : "", "family" : "Che", "given" : "Jianwei", "non-dropping-particle" : "", "parse-names" : false, "suffix" : "" }, { "dropping-particle" : "", "family" : "Mulder", "given" : "Lubbertus C.F.", "non-dropping-particle" : "", "parse-names" : false, "suffix" : "" }, { "dropping-particle" : "", "family" : "Y\u00e1ng\u00fcez", "given" : "Emilio", "non-dropping-particle" : "", "parse-names" : false, "suffix" : "" }, { "dropping-particle" : "", "family" : "Andenmatten", "given" : "Dario", "non-dropping-particle" : "", "parse-names" : false, "suffix" : "" }, { "dropping-particle" : "", "family" : "Pache", "given" : "Lars", "non-dropping-particle" : "", "parse-names" : false, "suffix" : "" }, { "dropping-particle" : "", "family" : "Manicassamy", "given" : "Balaji", "non-dropping-particle" : "", "parse-names" : false, "suffix" : "" }, { "dropping-particle" : "", "family" : "Albrecht", "given" : "Randy A.", "non-dropping-particle" : "", "parse-names" : false, "suffix" : "" }, { "dropping-particle" : "", "family" : "Gonzalez", "given" : "Maria G.", "non-dropping-particle" : "", "parse-names" : false, "suffix" : "" }, { "dropping-particle" : "", "family" : "Nguyen", "given" : "Quy", "non-dropping-particle" : "", "parse-names" : false, "suffix" : "" }, { "dropping-particle" : "", "family" : "Brass", "given" : "Abraham", "non-dropping-particle" : "", "parse-names" : false, "suffix" : "" }, { "dropping-particle" : "", "family" : "Elledge", "given" : "Stephen", "non-dropping-particle" : "", "parse-names" : false, "suffix" : "" }, { "dropping-particle" : "", "family" : "White", "given" : "Michael", "non-dropping-particle" : "", "parse-names" : false, "suffix" : "" }, { "dropping-particle" : "", "family" : "Shapira", "given" : "Sagi", "non-dropping-particle" : "", "parse-names" : false, "suffix" : "" }, { "dropping-particle" : "", "family" : "Hacohen", "given" : "Nir", "non-dropping-particle" : "", "parse-names" : false, "suffix" : "" }, { "dropping-particle" : "", "family" : "Karlas", "given" : "Alexander", "non-dropping-particle" : "", "parse-names" : false, "suffix" : "" }, { "dropping-particle" : "", "family" : "Meyer", "given" : "Thomas F.", "non-dropping-particle" : "", "parse-names" : false, "suffix" : "" }, { "dropping-particle" : "", "family" : "Shales", "given" : "Michael", "non-dropping-particle" : "", "parse-names" : false, "suffix" : "" }, { "dropping-particle" : "", "family" : "Gatorano", "given" : "Andre", "non-dropping-particle" : "", "parse-names" : false, "suffix" : "" }, { "dropping-particle" : "", "family" : "Johnson", "given" : "Jeffrey R.", "non-dropping-particle" : "", "parse-names" : false, "suffix" : "" }, { "dropping-particle" : "", "family" : "Jang", "given" : "Gwen", "non-dropping-particle" : "", "parse-names" : false, "suffix" : "" }, { "dropping-particle" : "", "family" : "Johnson", "given" : "Tasha", "non-dropping-particle" : "", "parse-names" : false, "suffix" : "" }, { "dropping-particle" : "", "family" : "Verschueren", "given" : "Erik", "non-dropping-particle" : "", "parse-names" : false, "suffix" : "" }, { "dropping-particle" : "", "family" : "Sanders", "given" : "Doug", "non-dropping-particle" : "", "parse-names" : false, "suffix" : "" }, { "dropping-particle" : "", "family" : "Krogan", "given" : "Nevan", "non-dropping-particle" : "", "parse-names" : false, "suffix" : "" }, { "dropping-particle" : "", "family" : "Shaw", "given" : "Megan", "non-dropping-particle" : "", "parse-names" : false, "suffix" : "" }, { "dropping-particle" : "", "family" : "K\u00f6nig", "given" : "Renate", "non-dropping-particle" : "", "parse-names" : false, "suffix" : "" }, { "dropping-particle" : "", "family" : "Stertz", "given" : "Silke", "non-dropping-particle" : "", "parse-names" : false, "suffix" : "" }, { "dropping-particle" : "", "family" : "Garc\u00eda-Sastre", "given" : "Adolfo", "non-dropping-particle" : "", "parse-names" : false, "suffix" : "" }, { "dropping-particle" : "", "family" : "Chanda", "given" : "Sumit K.", "non-dropping-particle" : "", "parse-names" : false, "suffix" : "" } ], "container-title" : "Cell Host and Microbe", "id" : "ITEM-1", "issue" : "6", "issued" : { "date-parts" : [ [ "2015" ] ] }, "page" : "723-735", "title" : "Meta- and Orthogonal Integration of Influenza \"oMICs\" Data Defines a Role for UBR4 in Virus Budding", "type" : "article-journal", "volume" : "18" }, "uris" : [ "http://www.mendeley.com/documents/?uuid=7167890d-cd99-4c70-b1cf-e84ba0f015c4" ] } ], "mendeley" : { "formattedCitation" : "[58]", "plainTextFormattedCitation" : "[58]", "previouslyFormattedCitation" : "[58]" }, "properties" : { "noteIndex" : 0 }, "schema" : "https://github.com/citation-style-language/schema/raw/master/csl-citation.json" }</w:instrText>
      </w:r>
      <w:r w:rsidR="0091613B" w:rsidRPr="009D4085">
        <w:rPr>
          <w:rFonts w:ascii="Times New Roman" w:hAnsi="Times New Roman" w:cs="Times New Roman"/>
          <w:bCs/>
          <w:color w:val="000000" w:themeColor="text1"/>
          <w:lang w:eastAsia="zh-CN"/>
        </w:rPr>
        <w:fldChar w:fldCharType="separate"/>
      </w:r>
      <w:r w:rsidR="0091613B" w:rsidRPr="009D4085">
        <w:rPr>
          <w:rFonts w:ascii="Times New Roman" w:hAnsi="Times New Roman" w:cs="Times New Roman"/>
          <w:bCs/>
          <w:noProof/>
          <w:color w:val="000000" w:themeColor="text1"/>
          <w:lang w:eastAsia="zh-CN"/>
        </w:rPr>
        <w:t>[58]</w:t>
      </w:r>
      <w:r w:rsidR="0091613B" w:rsidRPr="009D4085">
        <w:rPr>
          <w:rFonts w:ascii="Times New Roman" w:hAnsi="Times New Roman" w:cs="Times New Roman"/>
          <w:bCs/>
          <w:color w:val="000000" w:themeColor="text1"/>
          <w:lang w:eastAsia="zh-CN"/>
        </w:rPr>
        <w:fldChar w:fldCharType="end"/>
      </w:r>
      <w:r w:rsidR="0091613B" w:rsidRPr="009D4085">
        <w:rPr>
          <w:rFonts w:ascii="Times New Roman" w:hAnsi="Times New Roman" w:cs="Times New Roman"/>
          <w:bCs/>
          <w:color w:val="000000" w:themeColor="text1"/>
          <w:lang w:eastAsia="zh-CN"/>
        </w:rPr>
        <w:t xml:space="preserve">. </w:t>
      </w:r>
      <w:r w:rsidR="00D33FA3" w:rsidRPr="009D4085">
        <w:rPr>
          <w:rFonts w:ascii="Times New Roman" w:hAnsi="Times New Roman" w:cs="Times New Roman"/>
          <w:bCs/>
          <w:color w:val="000000" w:themeColor="text1"/>
          <w:lang w:eastAsia="zh-CN"/>
        </w:rPr>
        <w:t xml:space="preserve">Four major pathway </w:t>
      </w:r>
      <w:r w:rsidR="00AE5AE0" w:rsidRPr="009D4085">
        <w:rPr>
          <w:rFonts w:ascii="Times New Roman" w:hAnsi="Times New Roman" w:cs="Times New Roman"/>
          <w:bCs/>
          <w:color w:val="000000" w:themeColor="text1"/>
          <w:lang w:eastAsia="zh-CN"/>
        </w:rPr>
        <w:t>set</w:t>
      </w:r>
      <w:r w:rsidR="00D33FA3" w:rsidRPr="009D4085">
        <w:rPr>
          <w:rFonts w:ascii="Times New Roman" w:hAnsi="Times New Roman" w:cs="Times New Roman"/>
          <w:bCs/>
          <w:color w:val="000000" w:themeColor="text1"/>
          <w:lang w:eastAsia="zh-CN"/>
        </w:rPr>
        <w:t xml:space="preserve"> </w:t>
      </w:r>
      <w:r w:rsidR="00110887" w:rsidRPr="009D4085">
        <w:rPr>
          <w:rFonts w:ascii="Times New Roman" w:hAnsi="Times New Roman" w:cs="Times New Roman"/>
          <w:bCs/>
          <w:color w:val="000000" w:themeColor="text1"/>
          <w:lang w:eastAsia="zh-CN"/>
        </w:rPr>
        <w:t>databases</w:t>
      </w:r>
      <w:r w:rsidR="00D33FA3" w:rsidRPr="009D4085">
        <w:rPr>
          <w:rFonts w:ascii="Times New Roman" w:hAnsi="Times New Roman" w:cs="Times New Roman"/>
          <w:bCs/>
          <w:color w:val="000000" w:themeColor="text1"/>
          <w:lang w:eastAsia="zh-CN"/>
        </w:rPr>
        <w:t xml:space="preserve"> were </w:t>
      </w:r>
      <w:r w:rsidR="008C4DC0" w:rsidRPr="009D4085">
        <w:rPr>
          <w:rFonts w:ascii="Times New Roman" w:hAnsi="Times New Roman" w:cs="Times New Roman"/>
          <w:bCs/>
          <w:color w:val="000000" w:themeColor="text1"/>
          <w:lang w:eastAsia="zh-CN"/>
        </w:rPr>
        <w:t>included</w:t>
      </w:r>
      <w:r w:rsidR="00D33FA3" w:rsidRPr="009D4085">
        <w:rPr>
          <w:rFonts w:ascii="Times New Roman" w:hAnsi="Times New Roman" w:cs="Times New Roman"/>
          <w:bCs/>
          <w:color w:val="000000" w:themeColor="text1"/>
          <w:lang w:eastAsia="zh-CN"/>
        </w:rPr>
        <w:t>: KEGG Pathway</w:t>
      </w:r>
      <w:r w:rsidR="00144A92" w:rsidRPr="009D4085">
        <w:rPr>
          <w:rFonts w:ascii="Times New Roman" w:hAnsi="Times New Roman" w:cs="Times New Roman"/>
          <w:bCs/>
          <w:color w:val="000000" w:themeColor="text1"/>
          <w:lang w:eastAsia="zh-CN"/>
        </w:rPr>
        <w:t xml:space="preserve"> </w:t>
      </w:r>
      <w:r w:rsidR="00144A92" w:rsidRPr="009D4085">
        <w:rPr>
          <w:rFonts w:ascii="Times New Roman" w:hAnsi="Times New Roman" w:cs="Times New Roman"/>
          <w:bCs/>
          <w:color w:val="000000" w:themeColor="text1"/>
          <w:lang w:eastAsia="zh-CN"/>
        </w:rPr>
        <w:fldChar w:fldCharType="begin" w:fldLock="1"/>
      </w:r>
      <w:r w:rsidR="00144A92" w:rsidRPr="009D4085">
        <w:rPr>
          <w:rFonts w:ascii="Times New Roman" w:hAnsi="Times New Roman" w:cs="Times New Roman"/>
          <w:bCs/>
          <w:color w:val="000000" w:themeColor="text1"/>
          <w:lang w:eastAsia="zh-CN"/>
        </w:rPr>
        <w:instrText>ADDIN CSL_CITATION { "citationItems" : [ { "id" : "ITEM-1", "itemData" : { "DOI" : "10.1093/nar/gkp896", "ISSN" : "0305-1048", "author" : [ { "dropping-particle" : "", "family" : "Kanehisa", "given" : "Minoru", "non-dropping-particle" : "", "parse-names" : false, "suffix" : "" }, { "dropping-particle" : "", "family" : "Goto", "given" : "Susumu", "non-dropping-particle" : "", "parse-names" : false, "suffix" : "" }, { "dropping-particle" : "", "family" : "Furumichi", "given" : "Miho", "non-dropping-particle" : "", "parse-names" : false, "suffix" : "" }, { "dropping-particle" : "", "family" : "Tanabe", "given" : "Mao", "non-dropping-particle" : "", "parse-names" : false, "suffix" : "" }, { "dropping-particle" : "", "family" : "Hirakawa", "given" : "Mika", "non-dropping-particle" : "", "parse-names" : false, "suffix" : "" } ], "container-title" : "Nucleic Acids Research", "id" : "ITEM-1", "issue" : "suppl_1", "issued" : { "date-parts" : [ [ "2010", "1" ] ] }, "page" : "D355-D360", "publisher" : "Oxford University Press", "title" : "KEGG for representation and analysis of molecular networks involving diseases and drugs", "type" : "article-journal", "volume" : "38" }, "uris" : [ "http://www.mendeley.com/documents/?uuid=18b78e7c-62de-3506-9882-4213005eb408" ] } ], "mendeley" : { "formattedCitation" : "[59]", "plainTextFormattedCitation" : "[59]" }, "properties" : { "noteIndex" : 0 }, "schema" : "https://github.com/citation-style-language/schema/raw/master/csl-citation.json" }</w:instrText>
      </w:r>
      <w:r w:rsidR="00144A92" w:rsidRPr="009D4085">
        <w:rPr>
          <w:rFonts w:ascii="Times New Roman" w:hAnsi="Times New Roman" w:cs="Times New Roman"/>
          <w:bCs/>
          <w:color w:val="000000" w:themeColor="text1"/>
          <w:lang w:eastAsia="zh-CN"/>
        </w:rPr>
        <w:fldChar w:fldCharType="separate"/>
      </w:r>
      <w:r w:rsidR="00144A92" w:rsidRPr="009D4085">
        <w:rPr>
          <w:rFonts w:ascii="Times New Roman" w:hAnsi="Times New Roman" w:cs="Times New Roman"/>
          <w:bCs/>
          <w:noProof/>
          <w:color w:val="000000" w:themeColor="text1"/>
          <w:lang w:eastAsia="zh-CN"/>
        </w:rPr>
        <w:t>[59]</w:t>
      </w:r>
      <w:r w:rsidR="00144A92" w:rsidRPr="009D4085">
        <w:rPr>
          <w:rFonts w:ascii="Times New Roman" w:hAnsi="Times New Roman" w:cs="Times New Roman"/>
          <w:bCs/>
          <w:color w:val="000000" w:themeColor="text1"/>
          <w:lang w:eastAsia="zh-CN"/>
        </w:rPr>
        <w:fldChar w:fldCharType="end"/>
      </w:r>
      <w:r w:rsidR="00481EF9" w:rsidRPr="009D4085">
        <w:rPr>
          <w:rFonts w:ascii="Times New Roman" w:hAnsi="Times New Roman" w:cs="Times New Roman"/>
          <w:bCs/>
          <w:color w:val="000000" w:themeColor="text1"/>
          <w:lang w:eastAsia="zh-CN"/>
        </w:rPr>
        <w:t xml:space="preserve"> (</w:t>
      </w:r>
      <w:r w:rsidR="00157C11">
        <w:rPr>
          <w:rStyle w:val="Hyperlink"/>
          <w:rFonts w:ascii="Times New Roman" w:hAnsi="Times New Roman" w:cs="Times New Roman"/>
          <w:bCs/>
          <w:color w:val="000000" w:themeColor="text1"/>
          <w:lang w:eastAsia="zh-CN"/>
        </w:rPr>
        <w:fldChar w:fldCharType="begin"/>
      </w:r>
      <w:r w:rsidR="00157C11">
        <w:rPr>
          <w:rStyle w:val="Hyperlink"/>
          <w:rFonts w:ascii="Times New Roman" w:hAnsi="Times New Roman" w:cs="Times New Roman"/>
          <w:bCs/>
          <w:color w:val="000000" w:themeColor="text1"/>
          <w:lang w:eastAsia="zh-CN"/>
        </w:rPr>
        <w:instrText xml:space="preserve"> HYPERLINK "http://www.genome.jp/kegg/pathway.html" </w:instrText>
      </w:r>
      <w:r w:rsidR="00157C11">
        <w:rPr>
          <w:rStyle w:val="Hyperlink"/>
          <w:rFonts w:ascii="Times New Roman" w:hAnsi="Times New Roman" w:cs="Times New Roman"/>
          <w:bCs/>
          <w:color w:val="000000" w:themeColor="text1"/>
          <w:lang w:eastAsia="zh-CN"/>
        </w:rPr>
        <w:fldChar w:fldCharType="separate"/>
      </w:r>
      <w:r w:rsidR="00481EF9" w:rsidRPr="009D4085">
        <w:rPr>
          <w:rStyle w:val="Hyperlink"/>
          <w:rFonts w:ascii="Times New Roman" w:hAnsi="Times New Roman" w:cs="Times New Roman"/>
          <w:bCs/>
          <w:color w:val="000000" w:themeColor="text1"/>
          <w:lang w:eastAsia="zh-CN"/>
        </w:rPr>
        <w:t>http://www.genome.jp/kegg/pathway.html</w:t>
      </w:r>
      <w:r w:rsidR="00157C11">
        <w:rPr>
          <w:rStyle w:val="Hyperlink"/>
          <w:rFonts w:ascii="Times New Roman" w:hAnsi="Times New Roman" w:cs="Times New Roman"/>
          <w:bCs/>
          <w:color w:val="000000" w:themeColor="text1"/>
          <w:lang w:eastAsia="zh-CN"/>
        </w:rPr>
        <w:fldChar w:fldCharType="end"/>
      </w:r>
      <w:r w:rsidR="00481EF9" w:rsidRPr="009D4085">
        <w:rPr>
          <w:rFonts w:ascii="Times New Roman" w:hAnsi="Times New Roman" w:cs="Times New Roman"/>
          <w:bCs/>
          <w:color w:val="000000" w:themeColor="text1"/>
          <w:lang w:eastAsia="zh-CN"/>
        </w:rPr>
        <w:t>)</w:t>
      </w:r>
      <w:r w:rsidR="00D33FA3" w:rsidRPr="009D4085">
        <w:rPr>
          <w:rFonts w:ascii="Times New Roman" w:hAnsi="Times New Roman" w:cs="Times New Roman"/>
          <w:bCs/>
          <w:color w:val="000000" w:themeColor="text1"/>
          <w:lang w:eastAsia="zh-CN"/>
        </w:rPr>
        <w:t>, GO Biological Processes</w:t>
      </w:r>
      <w:r w:rsidR="00144A92" w:rsidRPr="009D4085">
        <w:rPr>
          <w:rFonts w:ascii="Times New Roman" w:hAnsi="Times New Roman" w:cs="Times New Roman"/>
          <w:bCs/>
          <w:color w:val="000000" w:themeColor="text1"/>
          <w:lang w:eastAsia="zh-CN"/>
        </w:rPr>
        <w:t xml:space="preserve"> </w:t>
      </w:r>
      <w:r w:rsidR="00144A92" w:rsidRPr="009D4085">
        <w:rPr>
          <w:rFonts w:ascii="Times New Roman" w:hAnsi="Times New Roman" w:cs="Times New Roman"/>
          <w:bCs/>
          <w:color w:val="000000" w:themeColor="text1"/>
          <w:lang w:eastAsia="zh-CN"/>
        </w:rPr>
        <w:fldChar w:fldCharType="begin" w:fldLock="1"/>
      </w:r>
      <w:r w:rsidR="00144A92" w:rsidRPr="009D4085">
        <w:rPr>
          <w:rFonts w:ascii="Times New Roman" w:hAnsi="Times New Roman" w:cs="Times New Roman"/>
          <w:bCs/>
          <w:color w:val="000000" w:themeColor="text1"/>
          <w:lang w:eastAsia="zh-CN"/>
        </w:rPr>
        <w:instrText>ADDIN CSL_CITATION { "citationItems" : [ { "id" : "ITEM-1", "itemData" : { "DOI" : "10.1038/75556", "ISBN" : "1061-4036 (Print)\\r1061-4036 (Linking)", "ISSN" : "1061-4036", "PMID" : "10802651", "abstract" : "Genomic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 "author" : [ { "dropping-particle" : "", "family" : "Ashburner", "given" : "M", "non-dropping-particle" : "", "parse-names" : false, "suffix" : "" }, { "dropping-particle" : "", "family" : "Ball", "given" : "C A", "non-dropping-particle" : "", "parse-names" : false, "suffix" : "" }, { "dropping-particle" : "", "family" : "Blake", "given" : "J A", "non-dropping-particle" : "", "parse-names" : false, "suffix" : "" }, { "dropping-particle" : "", "family" : "Botstein", "given" : "D", "non-dropping-particle" : "", "parse-names" : false, "suffix" : "" }, { "dropping-particle" : "", "family" : "Butler", "given" : "H", "non-dropping-particle" : "", "parse-names" : false, "suffix" : "" }, { "dropping-particle" : "", "family" : "Cherry", "given" : "J M", "non-dropping-particle" : "", "parse-names" : false, "suffix" : "" }, { "dropping-particle" : "", "family" : "Davis", "given" : "A P", "non-dropping-particle" : "", "parse-names" : false, "suffix" : "" }, { "dropping-particle" : "", "family" : "Dolinski", "given" : "K", "non-dropping-particle" : "", "parse-names" : false, "suffix" : "" }, { "dropping-particle" : "", "family" : "Dwight", "given" : "S S", "non-dropping-particle" : "", "parse-names" : false, "suffix" : "" }, { "dropping-particle" : "", "family" : "Eppig", "given" : "J T", "non-dropping-particle" : "", "parse-names" : false, "suffix" : "" }, { "dropping-particle" : "", "family" : "Harris", "given" : "M A", "non-dropping-particle" : "", "parse-names" : false, "suffix" : "" }, { "dropping-particle" : "", "family" : "Hill", "given" : "D P", "non-dropping-particle" : "", "parse-names" : false, "suffix" : "" }, { "dropping-particle" : "", "family" : "Issel-Tarver", "given" : "L", "non-dropping-particle" : "", "parse-names" : false, "suffix" : "" }, { "dropping-particle" : "", "family" : "Kasarskis", "given" : "A", "non-dropping-particle" : "", "parse-names" : false, "suffix" : "" }, { "dropping-particle" : "", "family" : "Lewis", "given" : "S", "non-dropping-particle" : "", "parse-names" : false, "suffix" : "" }, { "dropping-particle" : "", "family" : "Matese", "given" : "J C", "non-dropping-particle" : "", "parse-names" : false, "suffix" : "" }, { "dropping-particle" : "", "family" : "Richardson", "given" : "J E", "non-dropping-particle" : "", "parse-names" : false, "suffix" : "" }, { "dropping-particle" : "", "family" : "Ringwald", "given" : "M", "non-dropping-particle" : "", "parse-names" : false, "suffix" : "" }, { "dropping-particle" : "", "family" : "Rubin", "given" : "G M", "non-dropping-particle" : "", "parse-names" : false, "suffix" : "" }, { "dropping-particle" : "", "family" : "Sherlock", "given" : "G", "non-dropping-particle" : "", "parse-names" : false, "suffix" : "" }, { "dropping-particle" : "", "family" : "Consortium", "given" : "Gene Ontology", "non-dropping-particle" : "", "parse-names" : false, "suffix" : "" } ], "container-title" : "NATURE GENETICS", "id" : "ITEM-1", "issue" : "1", "issued" : { "date-parts" : [ [ "2000" ] ] }, "page" : "25-29", "title" : "Gene Ontology: Tool for The Unification of Biology", "type" : "article-journal", "volume" : "25" }, "uris" : [ "http://www.mendeley.com/documents/?uuid=5f285590-8e52-4be2-8c00-07732bd968d3" ] } ], "mendeley" : { "formattedCitation" : "[60]", "plainTextFormattedCitation" : "[60]", "previouslyFormattedCitation" : "[59]" }, "properties" : { "noteIndex" : 0 }, "schema" : "https://github.com/citation-style-language/schema/raw/master/csl-citation.json" }</w:instrText>
      </w:r>
      <w:r w:rsidR="00144A92" w:rsidRPr="009D4085">
        <w:rPr>
          <w:rFonts w:ascii="Times New Roman" w:hAnsi="Times New Roman" w:cs="Times New Roman"/>
          <w:bCs/>
          <w:color w:val="000000" w:themeColor="text1"/>
          <w:lang w:eastAsia="zh-CN"/>
        </w:rPr>
        <w:fldChar w:fldCharType="separate"/>
      </w:r>
      <w:r w:rsidR="00144A92" w:rsidRPr="009D4085">
        <w:rPr>
          <w:rFonts w:ascii="Times New Roman" w:hAnsi="Times New Roman" w:cs="Times New Roman"/>
          <w:bCs/>
          <w:noProof/>
          <w:color w:val="000000" w:themeColor="text1"/>
          <w:lang w:eastAsia="zh-CN"/>
        </w:rPr>
        <w:t>[60]</w:t>
      </w:r>
      <w:r w:rsidR="00144A92" w:rsidRPr="009D4085">
        <w:rPr>
          <w:rFonts w:ascii="Times New Roman" w:hAnsi="Times New Roman" w:cs="Times New Roman"/>
          <w:bCs/>
          <w:color w:val="000000" w:themeColor="text1"/>
          <w:lang w:eastAsia="zh-CN"/>
        </w:rPr>
        <w:fldChar w:fldCharType="end"/>
      </w:r>
      <w:r w:rsidR="00481EF9" w:rsidRPr="009D4085">
        <w:rPr>
          <w:rFonts w:ascii="Times New Roman" w:hAnsi="Times New Roman" w:cs="Times New Roman"/>
          <w:bCs/>
          <w:color w:val="000000" w:themeColor="text1"/>
          <w:lang w:eastAsia="zh-CN"/>
        </w:rPr>
        <w:t xml:space="preserve"> (gene ontology, </w:t>
      </w:r>
      <w:r w:rsidR="00157C11">
        <w:rPr>
          <w:rStyle w:val="Hyperlink"/>
          <w:rFonts w:ascii="Times New Roman" w:hAnsi="Times New Roman" w:cs="Times New Roman"/>
          <w:bCs/>
          <w:color w:val="000000" w:themeColor="text1"/>
          <w:lang w:eastAsia="zh-CN"/>
        </w:rPr>
        <w:fldChar w:fldCharType="begin"/>
      </w:r>
      <w:r w:rsidR="00157C11">
        <w:rPr>
          <w:rStyle w:val="Hyperlink"/>
          <w:rFonts w:ascii="Times New Roman" w:hAnsi="Times New Roman" w:cs="Times New Roman"/>
          <w:bCs/>
          <w:color w:val="000000" w:themeColor="text1"/>
          <w:lang w:eastAsia="zh-CN"/>
        </w:rPr>
        <w:instrText xml:space="preserve"> HYPERLINK "http://www.geneontology.org/" </w:instrText>
      </w:r>
      <w:r w:rsidR="00157C11">
        <w:rPr>
          <w:rStyle w:val="Hyperlink"/>
          <w:rFonts w:ascii="Times New Roman" w:hAnsi="Times New Roman" w:cs="Times New Roman"/>
          <w:bCs/>
          <w:color w:val="000000" w:themeColor="text1"/>
          <w:lang w:eastAsia="zh-CN"/>
        </w:rPr>
        <w:fldChar w:fldCharType="separate"/>
      </w:r>
      <w:r w:rsidR="00481EF9" w:rsidRPr="009D4085">
        <w:rPr>
          <w:rStyle w:val="Hyperlink"/>
          <w:rFonts w:ascii="Times New Roman" w:hAnsi="Times New Roman" w:cs="Times New Roman"/>
          <w:bCs/>
          <w:color w:val="000000" w:themeColor="text1"/>
          <w:lang w:eastAsia="zh-CN"/>
        </w:rPr>
        <w:t>http://www.geneontology.org/</w:t>
      </w:r>
      <w:r w:rsidR="00157C11">
        <w:rPr>
          <w:rStyle w:val="Hyperlink"/>
          <w:rFonts w:ascii="Times New Roman" w:hAnsi="Times New Roman" w:cs="Times New Roman"/>
          <w:bCs/>
          <w:color w:val="000000" w:themeColor="text1"/>
          <w:lang w:eastAsia="zh-CN"/>
        </w:rPr>
        <w:fldChar w:fldCharType="end"/>
      </w:r>
      <w:r w:rsidR="00481EF9" w:rsidRPr="009D4085">
        <w:rPr>
          <w:rFonts w:ascii="Times New Roman" w:hAnsi="Times New Roman" w:cs="Times New Roman"/>
          <w:bCs/>
          <w:color w:val="000000" w:themeColor="text1"/>
          <w:lang w:eastAsia="zh-CN"/>
        </w:rPr>
        <w:t>)</w:t>
      </w:r>
      <w:r w:rsidR="00D33FA3" w:rsidRPr="009D4085">
        <w:rPr>
          <w:rFonts w:ascii="Times New Roman" w:hAnsi="Times New Roman" w:cs="Times New Roman"/>
          <w:bCs/>
          <w:color w:val="000000" w:themeColor="text1"/>
          <w:lang w:eastAsia="zh-CN"/>
        </w:rPr>
        <w:t>, GO Molecular Functions</w:t>
      </w:r>
      <w:r w:rsidR="00144A92" w:rsidRPr="009D4085">
        <w:rPr>
          <w:rFonts w:ascii="Times New Roman" w:hAnsi="Times New Roman" w:cs="Times New Roman"/>
          <w:bCs/>
          <w:color w:val="000000" w:themeColor="text1"/>
          <w:lang w:eastAsia="zh-CN"/>
        </w:rPr>
        <w:t xml:space="preserve"> </w:t>
      </w:r>
      <w:r w:rsidR="00144A92" w:rsidRPr="009D4085">
        <w:rPr>
          <w:rFonts w:ascii="Times New Roman" w:hAnsi="Times New Roman" w:cs="Times New Roman"/>
          <w:bCs/>
          <w:color w:val="000000" w:themeColor="text1"/>
          <w:lang w:eastAsia="zh-CN"/>
        </w:rPr>
        <w:fldChar w:fldCharType="begin" w:fldLock="1"/>
      </w:r>
      <w:r w:rsidR="00144A92" w:rsidRPr="009D4085">
        <w:rPr>
          <w:rFonts w:ascii="Times New Roman" w:hAnsi="Times New Roman" w:cs="Times New Roman"/>
          <w:bCs/>
          <w:color w:val="000000" w:themeColor="text1"/>
          <w:lang w:eastAsia="zh-CN"/>
        </w:rPr>
        <w:instrText>ADDIN CSL_CITATION { "citationItems" : [ { "id" : "ITEM-1", "itemData" : { "DOI" : "10.1073/pnas.0506580102", "ISBN" : "0027-8424 (Print)\\r0027-8424 (Linking)", "ISSN" : "0027-8424", "PMID" : "16199517", "abstract" : "Although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 "author" : [ { "dropping-particle" : "", "family" : "Subramanian", "given" : "Aravind", "non-dropping-particle" : "", "parse-names" : false, "suffix" : "" }, { "dropping-particle" : "", "family" : "Tamayo", "given" : "Pablo", "non-dropping-particle" : "", "parse-names" : false, "suffix" : "" }, { "dropping-particle" : "", "family" : "Mootha", "given" : "Vamsi K", "non-dropping-particle" : "", "parse-names" : false, "suffix" : "" }, { "dropping-particle" : "", "family" : "Mukherjee", "given" : "Sayan", "non-dropping-particle" : "", "parse-names" : false, "suffix" : "" }, { "dropping-particle" : "", "family" : "Ebert", "given" : "Benjamin L", "non-dropping-particle" : "", "parse-names" : false, "suffix" : "" }, { "dropping-particle" : "", "family" : "Gillette", "given" : "Michael a", "non-dropping-particle" : "", "parse-names" : false, "suffix" : "" }, { "dropping-particle" : "", "family" : "Paulovich", "given" : "Amanda", "non-dropping-particle" : "", "parse-names" : false, "suffix" : "" }, { "dropping-particle" : "", "family" : "Pomeroy", "given" : "Scott L", "non-dropping-particle" : "", "parse-names" : false, "suffix" : "" }, { "dropping-particle" : "", "family" : "Golub", "given" : "Todd R", "non-dropping-particle" : "", "parse-names" : false, "suffix" : "" }, { "dropping-particle" : "", "family" : "Lander", "given" : "Eric S", "non-dropping-particle" : "", "parse-names" : false, "suffix" : "" }, { "dropping-particle" : "", "family" : "Mesirov", "given" : "Jill P", "non-dropping-particle" : "", "parse-names" : false, "suffix" : "" } ], "container-title" : "Proceedings of the National Academy of Sciences of the United States of America", "id" : "ITEM-1", "issue" : "43", "issued" : { "date-parts" : [ [ "2005" ] ] }, "page" : "15545-50", "title" : "Gene set enrichment analysis: a knowledge-based approach for interpreting genome-wide expression profiles.", "type" : "article-journal", "volume" : "102" }, "uris" : [ "http://www.mendeley.com/documents/?uuid=a9922db0-adba-4771-b8df-a8bfb6cf06b9" ] } ], "mendeley" : { "formattedCitation" : "[61]", "plainTextFormattedCitation" : "[61]", "previouslyFormattedCitation" : "[60]" }, "properties" : { "noteIndex" : 0 }, "schema" : "https://github.com/citation-style-language/schema/raw/master/csl-citation.json" }</w:instrText>
      </w:r>
      <w:r w:rsidR="00144A92" w:rsidRPr="009D4085">
        <w:rPr>
          <w:rFonts w:ascii="Times New Roman" w:hAnsi="Times New Roman" w:cs="Times New Roman"/>
          <w:bCs/>
          <w:color w:val="000000" w:themeColor="text1"/>
          <w:lang w:eastAsia="zh-CN"/>
        </w:rPr>
        <w:fldChar w:fldCharType="separate"/>
      </w:r>
      <w:r w:rsidR="00144A92" w:rsidRPr="009D4085">
        <w:rPr>
          <w:rFonts w:ascii="Times New Roman" w:hAnsi="Times New Roman" w:cs="Times New Roman"/>
          <w:bCs/>
          <w:noProof/>
          <w:color w:val="000000" w:themeColor="text1"/>
          <w:lang w:eastAsia="zh-CN"/>
        </w:rPr>
        <w:t>[61]</w:t>
      </w:r>
      <w:r w:rsidR="00144A92" w:rsidRPr="009D4085">
        <w:rPr>
          <w:rFonts w:ascii="Times New Roman" w:hAnsi="Times New Roman" w:cs="Times New Roman"/>
          <w:bCs/>
          <w:color w:val="000000" w:themeColor="text1"/>
          <w:lang w:eastAsia="zh-CN"/>
        </w:rPr>
        <w:fldChar w:fldCharType="end"/>
      </w:r>
      <w:r w:rsidR="00481EF9" w:rsidRPr="009D4085">
        <w:rPr>
          <w:rFonts w:ascii="Times New Roman" w:hAnsi="Times New Roman" w:cs="Times New Roman"/>
          <w:bCs/>
          <w:color w:val="000000" w:themeColor="text1"/>
          <w:lang w:eastAsia="zh-CN"/>
        </w:rPr>
        <w:t xml:space="preserve"> </w:t>
      </w:r>
      <w:r w:rsidR="00481EF9" w:rsidRPr="009D4085">
        <w:rPr>
          <w:rFonts w:ascii="Times New Roman" w:hAnsi="Times New Roman" w:cs="Times New Roman"/>
          <w:bCs/>
          <w:color w:val="000000" w:themeColor="text1"/>
          <w:lang w:eastAsia="zh-CN"/>
        </w:rPr>
        <w:lastRenderedPageBreak/>
        <w:t>(</w:t>
      </w:r>
      <w:r w:rsidR="00157C11">
        <w:rPr>
          <w:rStyle w:val="Hyperlink"/>
          <w:rFonts w:ascii="Times New Roman" w:hAnsi="Times New Roman" w:cs="Times New Roman"/>
          <w:bCs/>
          <w:color w:val="000000" w:themeColor="text1"/>
          <w:lang w:eastAsia="zh-CN"/>
        </w:rPr>
        <w:fldChar w:fldCharType="begin"/>
      </w:r>
      <w:r w:rsidR="00157C11">
        <w:rPr>
          <w:rStyle w:val="Hyperlink"/>
          <w:rFonts w:ascii="Times New Roman" w:hAnsi="Times New Roman" w:cs="Times New Roman"/>
          <w:bCs/>
          <w:color w:val="000000" w:themeColor="text1"/>
          <w:lang w:eastAsia="zh-CN"/>
        </w:rPr>
        <w:instrText xml:space="preserve"> HYPERLINK "http://www.broadinstitute.org/gsea/msigdb/index.jsp" </w:instrText>
      </w:r>
      <w:r w:rsidR="00157C11">
        <w:rPr>
          <w:rStyle w:val="Hyperlink"/>
          <w:rFonts w:ascii="Times New Roman" w:hAnsi="Times New Roman" w:cs="Times New Roman"/>
          <w:bCs/>
          <w:color w:val="000000" w:themeColor="text1"/>
          <w:lang w:eastAsia="zh-CN"/>
        </w:rPr>
        <w:fldChar w:fldCharType="separate"/>
      </w:r>
      <w:r w:rsidR="00481EF9" w:rsidRPr="009D4085">
        <w:rPr>
          <w:rStyle w:val="Hyperlink"/>
          <w:rFonts w:ascii="Times New Roman" w:hAnsi="Times New Roman" w:cs="Times New Roman"/>
          <w:bCs/>
          <w:color w:val="000000" w:themeColor="text1"/>
          <w:lang w:eastAsia="zh-CN"/>
        </w:rPr>
        <w:t>http://www.broadinstitute.org/gsea/msigdb/index.jsp</w:t>
      </w:r>
      <w:r w:rsidR="00157C11">
        <w:rPr>
          <w:rStyle w:val="Hyperlink"/>
          <w:rFonts w:ascii="Times New Roman" w:hAnsi="Times New Roman" w:cs="Times New Roman"/>
          <w:bCs/>
          <w:color w:val="000000" w:themeColor="text1"/>
          <w:lang w:eastAsia="zh-CN"/>
        </w:rPr>
        <w:fldChar w:fldCharType="end"/>
      </w:r>
      <w:r w:rsidR="00481EF9" w:rsidRPr="009D4085">
        <w:rPr>
          <w:rFonts w:ascii="Times New Roman" w:hAnsi="Times New Roman" w:cs="Times New Roman"/>
          <w:bCs/>
          <w:color w:val="000000" w:themeColor="text1"/>
          <w:lang w:eastAsia="zh-CN"/>
        </w:rPr>
        <w:t>)</w:t>
      </w:r>
      <w:r w:rsidR="00D33FA3" w:rsidRPr="009D4085">
        <w:rPr>
          <w:rFonts w:ascii="Times New Roman" w:hAnsi="Times New Roman" w:cs="Times New Roman"/>
          <w:bCs/>
          <w:color w:val="000000" w:themeColor="text1"/>
          <w:lang w:eastAsia="zh-CN"/>
        </w:rPr>
        <w:t xml:space="preserve"> and </w:t>
      </w:r>
      <w:proofErr w:type="spellStart"/>
      <w:r w:rsidR="00D33FA3" w:rsidRPr="009D4085">
        <w:rPr>
          <w:rFonts w:ascii="Times New Roman" w:hAnsi="Times New Roman" w:cs="Times New Roman"/>
          <w:bCs/>
          <w:color w:val="000000" w:themeColor="text1"/>
          <w:lang w:eastAsia="zh-CN"/>
        </w:rPr>
        <w:t>Reactome</w:t>
      </w:r>
      <w:proofErr w:type="spellEnd"/>
      <w:r w:rsidR="00D33FA3" w:rsidRPr="009D4085">
        <w:rPr>
          <w:rFonts w:ascii="Times New Roman" w:hAnsi="Times New Roman" w:cs="Times New Roman"/>
          <w:bCs/>
          <w:color w:val="000000" w:themeColor="text1"/>
          <w:lang w:eastAsia="zh-CN"/>
        </w:rPr>
        <w:t xml:space="preserve"> Gene Sets</w:t>
      </w:r>
      <w:r w:rsidR="00271542" w:rsidRPr="009D4085">
        <w:rPr>
          <w:rFonts w:ascii="Times New Roman" w:hAnsi="Times New Roman" w:cs="Times New Roman"/>
          <w:bCs/>
          <w:color w:val="000000" w:themeColor="text1"/>
          <w:lang w:eastAsia="zh-CN"/>
        </w:rPr>
        <w:t xml:space="preserve"> </w:t>
      </w:r>
      <w:r w:rsidR="00144A92" w:rsidRPr="009D4085">
        <w:rPr>
          <w:rFonts w:ascii="Times New Roman" w:hAnsi="Times New Roman" w:cs="Times New Roman"/>
          <w:bCs/>
          <w:color w:val="000000" w:themeColor="text1"/>
          <w:lang w:eastAsia="zh-CN"/>
        </w:rPr>
        <w:fldChar w:fldCharType="begin" w:fldLock="1"/>
      </w:r>
      <w:r w:rsidR="00144A92" w:rsidRPr="009D4085">
        <w:rPr>
          <w:rFonts w:ascii="Times New Roman" w:hAnsi="Times New Roman" w:cs="Times New Roman"/>
          <w:bCs/>
          <w:color w:val="000000" w:themeColor="text1"/>
          <w:lang w:eastAsia="zh-CN"/>
        </w:rPr>
        <w:instrText>ADDIN CSL_CITATION { "citationItems" : [ { "id" : "ITEM-1", "itemData" : { "DOI" : "10.1093/nar/gkq1018", "ISBN" : "1362-4962 (Electronic)\\r0305-1048 (Linking)", "ISSN" : "03051048", "PMID" : "21067998", "abstract" : "Reactome (http://www.reactome.org) is a collaboration among groups at the Ontario Institute for Cancer Research, Cold Spring Harbor Laboratory, New York University School of Medicine and The European Bioinformatics Institute, to develop an open source curated bioinformatics database of human pathways and reactions. Recently, we developed a new web site with improved tools for pathway browsing and data analysis. The Pathway Browser is an Systems Biology Graphical Notation (SBGN)-based visualization system that supports zooming, scrolling and event highlighting. It exploits PSIQUIC web services to overlay our curated pathways with molecular interaction data from the Reactome Functional Interaction Network and external interaction databases such as IntAct, BioGRID, ChEMBL, iRefIndex, MINT and STRING. Our Pathway and Expression Analysis tools enable ID mapping, pathway assignment and overrepresentation analysis of user-supplied data sets. To support pathway annotation and analysis in other species, we continue to make orthology-based inferences of pathways in non-human species, applying Ensembl Compara to identify orthologs of curated human proteins in each of 20 other species. The resulting inferred pathway sets can be browsed and analyzed with our Species Comparison tool. Collaborations are also underway to create manually curated data sets on the Reactome framework for chicken, Drosophila and rice.", "author" : [ { "dropping-particle" : "", "family" : "Croft", "given" : "David", "non-dropping-particle" : "", "parse-names" : false, "suffix" : "" }, { "dropping-particle" : "", "family" : "O'Kelly", "given" : "Gavin", "non-dropping-particle" : "", "parse-names" : false, "suffix" : "" }, { "dropping-particle" : "", "family" : "Wu", "given" : "Guanming", "non-dropping-particle" : "", "parse-names" : false, "suffix" : "" }, { "dropping-particle" : "", "family" : "Haw", "given" : "Robin", "non-dropping-particle" : "", "parse-names" : false, "suffix" : "" }, { "dropping-particle" : "", "family" : "Gillespie", "given" : "Marc", "non-dropping-particle" : "", "parse-names" : false, "suffix" : "" }, { "dropping-particle" : "", "family" : "Matthews", "given" : "Lisa", "non-dropping-particle" : "", "parse-names" : false, "suffix" : "" }, { "dropping-particle" : "", "family" : "Caudy", "given" : "Michael", "non-dropping-particle" : "", "parse-names" : false, "suffix" : "" }, { "dropping-particle" : "", "family" : "Garapati", "given" : "Phani", "non-dropping-particle" : "", "parse-names" : false, "suffix" : "" }, { "dropping-particle" : "", "family" : "Gopinath", "given" : "Gopal", "non-dropping-particle" : "", "parse-names" : false, "suffix" : "" }, { "dropping-particle" : "", "family" : "Jassal", "given" : "Bijay", "non-dropping-particle" : "", "parse-names" : false, "suffix" : "" }, { "dropping-particle" : "", "family" : "Jupe", "given" : "Steven", "non-dropping-particle" : "", "parse-names" : false, "suffix" : "" }, { "dropping-particle" : "", "family" : "Kalatskaya", "given" : "Irina", "non-dropping-particle" : "", "parse-names" : false, "suffix" : "" }, { "dropping-particle" : "", "family" : "MayMahajan", "given" : "Shahana", "non-dropping-particle" : "", "parse-names" : false, "suffix" : "" }, { "dropping-particle" : "", "family" : "May", "given" : "Bruce", "non-dropping-particle" : "", "parse-names" : false, "suffix" : "" }, { "dropping-particle" : "", "family" : "Ndegwa", "given" : "Nelson", "non-dropping-particle" : "", "parse-names" : false, "suffix" : "" }, { "dropping-particle" : "", "family" : "Schmidt", "given" : "Esther", "non-dropping-particle" : "", "parse-names" : false, "suffix" : "" }, { "dropping-particle" : "", "family" : "Shamovsky", "given" : "Veronica", "non-dropping-particle" : "", "parse-names" : false, "suffix" : "" }, { "dropping-particle" : "", "family" : "Yung", "given" : "Christina", "non-dropping-particle" : "", "parse-names" : false, "suffix" : "" }, { "dropping-particle" : "", "family" : "Birney", "given" : "Ewan", "non-dropping-particle" : "", "parse-names" : false, "suffix" : "" }, { "dropping-particle" : "", "family" : "Hermjakob", "given" : "Henning", "non-dropping-particle" : "", "parse-names" : false, "suffix" : "" }, { "dropping-particle" : "", "family" : "D'Eustachio", "given" : "Peter", "non-dropping-particle" : "", "parse-names" : false, "suffix" : "" }, { "dropping-particle" : "", "family" : "Stein", "given" : "Lincoln", "non-dropping-particle" : "", "parse-names" : false, "suffix" : "" } ], "container-title" : "Nucleic Acids Research", "id" : "ITEM-1", "issue" : "SUPPL. 1", "issued" : { "date-parts" : [ [ "2011" ] ] }, "title" : "Reactome: A database of reactions, pathways and biological processes", "type" : "article-journal", "volume" : "39" }, "uris" : [ "http://www.mendeley.com/documents/?uuid=cfcd3f68-d573-4100-b36a-fa0eee6f9da9" ] } ], "mendeley" : { "formattedCitation" : "[62]", "plainTextFormattedCitation" : "[62]", "previouslyFormattedCitation" : "[61]" }, "properties" : { "noteIndex" : 0 }, "schema" : "https://github.com/citation-style-language/schema/raw/master/csl-citation.json" }</w:instrText>
      </w:r>
      <w:r w:rsidR="00144A92" w:rsidRPr="009D4085">
        <w:rPr>
          <w:rFonts w:ascii="Times New Roman" w:hAnsi="Times New Roman" w:cs="Times New Roman"/>
          <w:bCs/>
          <w:color w:val="000000" w:themeColor="text1"/>
          <w:lang w:eastAsia="zh-CN"/>
        </w:rPr>
        <w:fldChar w:fldCharType="separate"/>
      </w:r>
      <w:r w:rsidR="00144A92" w:rsidRPr="009D4085">
        <w:rPr>
          <w:rFonts w:ascii="Times New Roman" w:hAnsi="Times New Roman" w:cs="Times New Roman"/>
          <w:bCs/>
          <w:noProof/>
          <w:color w:val="000000" w:themeColor="text1"/>
          <w:lang w:eastAsia="zh-CN"/>
        </w:rPr>
        <w:t>[62]</w:t>
      </w:r>
      <w:r w:rsidR="00144A92" w:rsidRPr="009D4085">
        <w:rPr>
          <w:rFonts w:ascii="Times New Roman" w:hAnsi="Times New Roman" w:cs="Times New Roman"/>
          <w:bCs/>
          <w:color w:val="000000" w:themeColor="text1"/>
          <w:lang w:eastAsia="zh-CN"/>
        </w:rPr>
        <w:fldChar w:fldCharType="end"/>
      </w:r>
      <w:r w:rsidR="00481EF9" w:rsidRPr="009D4085">
        <w:rPr>
          <w:rFonts w:ascii="Times New Roman" w:hAnsi="Times New Roman" w:cs="Times New Roman"/>
          <w:bCs/>
          <w:color w:val="000000" w:themeColor="text1"/>
          <w:lang w:eastAsia="zh-CN"/>
        </w:rPr>
        <w:t xml:space="preserve"> (</w:t>
      </w:r>
      <w:r w:rsidR="00157C11">
        <w:rPr>
          <w:rStyle w:val="Hyperlink"/>
          <w:rFonts w:ascii="Times New Roman" w:hAnsi="Times New Roman" w:cs="Times New Roman"/>
          <w:bCs/>
          <w:color w:val="000000" w:themeColor="text1"/>
          <w:lang w:eastAsia="zh-CN"/>
        </w:rPr>
        <w:fldChar w:fldCharType="begin"/>
      </w:r>
      <w:r w:rsidR="00157C11">
        <w:rPr>
          <w:rStyle w:val="Hyperlink"/>
          <w:rFonts w:ascii="Times New Roman" w:hAnsi="Times New Roman" w:cs="Times New Roman"/>
          <w:bCs/>
          <w:color w:val="000000" w:themeColor="text1"/>
          <w:lang w:eastAsia="zh-CN"/>
        </w:rPr>
        <w:instrText xml:space="preserve"> HYPERLINK "https://reactome.org)" </w:instrText>
      </w:r>
      <w:r w:rsidR="00157C11">
        <w:rPr>
          <w:rStyle w:val="Hyperlink"/>
          <w:rFonts w:ascii="Times New Roman" w:hAnsi="Times New Roman" w:cs="Times New Roman"/>
          <w:bCs/>
          <w:color w:val="000000" w:themeColor="text1"/>
          <w:lang w:eastAsia="zh-CN"/>
        </w:rPr>
        <w:fldChar w:fldCharType="separate"/>
      </w:r>
      <w:r w:rsidR="00EA56A3" w:rsidRPr="009D4085">
        <w:rPr>
          <w:rStyle w:val="Hyperlink"/>
          <w:rFonts w:ascii="Times New Roman" w:hAnsi="Times New Roman" w:cs="Times New Roman"/>
          <w:bCs/>
          <w:color w:val="000000" w:themeColor="text1"/>
          <w:lang w:eastAsia="zh-CN"/>
        </w:rPr>
        <w:t>https://reactome.org)</w:t>
      </w:r>
      <w:r w:rsidR="00157C11">
        <w:rPr>
          <w:rStyle w:val="Hyperlink"/>
          <w:rFonts w:ascii="Times New Roman" w:hAnsi="Times New Roman" w:cs="Times New Roman"/>
          <w:bCs/>
          <w:color w:val="000000" w:themeColor="text1"/>
          <w:lang w:eastAsia="zh-CN"/>
        </w:rPr>
        <w:fldChar w:fldCharType="end"/>
      </w:r>
      <w:r w:rsidR="00EA56A3" w:rsidRPr="009D4085">
        <w:rPr>
          <w:rFonts w:ascii="Times New Roman" w:hAnsi="Times New Roman" w:cs="Times New Roman"/>
          <w:bCs/>
          <w:color w:val="000000" w:themeColor="text1"/>
          <w:lang w:eastAsia="zh-CN"/>
        </w:rPr>
        <w:t xml:space="preserve">. </w:t>
      </w:r>
      <w:r w:rsidR="007D70BF" w:rsidRPr="009D4085">
        <w:rPr>
          <w:rFonts w:ascii="Times New Roman" w:hAnsi="Times New Roman" w:cs="Times New Roman"/>
          <w:bCs/>
          <w:color w:val="000000" w:themeColor="text1"/>
          <w:lang w:eastAsia="zh-CN"/>
        </w:rPr>
        <w:t xml:space="preserve">All genes in </w:t>
      </w:r>
      <w:r w:rsidR="006B09DD">
        <w:rPr>
          <w:rFonts w:ascii="Times New Roman" w:hAnsi="Times New Roman" w:cs="Times New Roman"/>
          <w:bCs/>
          <w:color w:val="000000" w:themeColor="text1"/>
          <w:lang w:eastAsia="zh-CN"/>
        </w:rPr>
        <w:t xml:space="preserve">the </w:t>
      </w:r>
      <w:r w:rsidR="007D70BF" w:rsidRPr="009D4085">
        <w:rPr>
          <w:rFonts w:ascii="Times New Roman" w:hAnsi="Times New Roman" w:cs="Times New Roman"/>
          <w:bCs/>
          <w:color w:val="000000" w:themeColor="text1"/>
          <w:lang w:eastAsia="zh-CN"/>
        </w:rPr>
        <w:t>human</w:t>
      </w:r>
      <w:r w:rsidR="008A4E64" w:rsidRPr="009D4085">
        <w:rPr>
          <w:rFonts w:ascii="Times New Roman" w:hAnsi="Times New Roman" w:cs="Times New Roman"/>
          <w:bCs/>
          <w:color w:val="000000" w:themeColor="text1"/>
          <w:lang w:eastAsia="zh-CN"/>
        </w:rPr>
        <w:t xml:space="preserve"> genome </w:t>
      </w:r>
      <w:proofErr w:type="gramStart"/>
      <w:r w:rsidR="007E75BB" w:rsidRPr="009D4085">
        <w:rPr>
          <w:rFonts w:ascii="Times New Roman" w:hAnsi="Times New Roman" w:cs="Times New Roman"/>
          <w:bCs/>
          <w:color w:val="000000" w:themeColor="text1"/>
          <w:lang w:eastAsia="zh-CN"/>
        </w:rPr>
        <w:t>were treated</w:t>
      </w:r>
      <w:proofErr w:type="gramEnd"/>
      <w:r w:rsidR="002D225B" w:rsidRPr="009D4085">
        <w:rPr>
          <w:rFonts w:ascii="Times New Roman" w:hAnsi="Times New Roman" w:cs="Times New Roman"/>
          <w:bCs/>
          <w:color w:val="000000" w:themeColor="text1"/>
          <w:lang w:eastAsia="zh-CN"/>
        </w:rPr>
        <w:t xml:space="preserve"> as</w:t>
      </w:r>
      <w:r w:rsidR="006F5C7E" w:rsidRPr="009D4085">
        <w:rPr>
          <w:rFonts w:ascii="Times New Roman" w:hAnsi="Times New Roman" w:cs="Times New Roman"/>
          <w:bCs/>
          <w:color w:val="000000" w:themeColor="text1"/>
          <w:lang w:eastAsia="zh-CN"/>
        </w:rPr>
        <w:t xml:space="preserve"> the</w:t>
      </w:r>
      <w:r w:rsidR="008A4E64" w:rsidRPr="009D4085">
        <w:rPr>
          <w:rFonts w:ascii="Times New Roman" w:hAnsi="Times New Roman" w:cs="Times New Roman"/>
          <w:bCs/>
          <w:color w:val="000000" w:themeColor="text1"/>
          <w:lang w:eastAsia="zh-CN"/>
        </w:rPr>
        <w:t xml:space="preserve"> enrichment background.</w:t>
      </w:r>
      <w:r w:rsidR="00F900E9" w:rsidRPr="009D4085">
        <w:rPr>
          <w:rFonts w:ascii="Times New Roman" w:hAnsi="Times New Roman" w:cs="Times New Roman"/>
          <w:bCs/>
          <w:color w:val="000000" w:themeColor="text1"/>
          <w:lang w:eastAsia="zh-CN"/>
        </w:rPr>
        <w:t xml:space="preserve"> </w:t>
      </w:r>
      <w:r w:rsidR="00CE72E7" w:rsidRPr="009D4085">
        <w:rPr>
          <w:rFonts w:ascii="Times New Roman" w:hAnsi="Times New Roman" w:cs="Times New Roman"/>
          <w:bCs/>
          <w:color w:val="000000" w:themeColor="text1"/>
          <w:lang w:eastAsia="zh-CN"/>
        </w:rPr>
        <w:t xml:space="preserve">Using a threshold of </w:t>
      </w:r>
      <w:r w:rsidR="00CE72E7" w:rsidRPr="009D4085">
        <w:rPr>
          <w:rFonts w:ascii="Times New Roman" w:hAnsi="Times New Roman" w:cs="Times New Roman"/>
          <w:bCs/>
          <w:i/>
          <w:color w:val="000000" w:themeColor="text1"/>
          <w:lang w:eastAsia="zh-CN"/>
        </w:rPr>
        <w:t>P</w:t>
      </w:r>
      <w:r w:rsidR="00CE72E7" w:rsidRPr="009D4085">
        <w:rPr>
          <w:rFonts w:ascii="Times New Roman" w:hAnsi="Times New Roman" w:cs="Times New Roman"/>
          <w:bCs/>
          <w:color w:val="000000" w:themeColor="text1"/>
          <w:lang w:eastAsia="zh-CN"/>
        </w:rPr>
        <w:t xml:space="preserve"> value less than</w:t>
      </w:r>
      <w:r w:rsidR="00F900E9" w:rsidRPr="009D4085">
        <w:rPr>
          <w:rFonts w:ascii="Times New Roman" w:hAnsi="Times New Roman" w:cs="Times New Roman"/>
          <w:bCs/>
          <w:color w:val="000000" w:themeColor="text1"/>
          <w:lang w:eastAsia="zh-CN"/>
        </w:rPr>
        <w:t xml:space="preserve"> 0.01</w:t>
      </w:r>
      <w:r w:rsidR="00CE72E7" w:rsidRPr="009D4085">
        <w:rPr>
          <w:rFonts w:ascii="Times New Roman" w:hAnsi="Times New Roman" w:cs="Times New Roman"/>
          <w:bCs/>
          <w:color w:val="000000" w:themeColor="text1"/>
          <w:lang w:eastAsia="zh-CN"/>
        </w:rPr>
        <w:t xml:space="preserve"> and enrichment factor larger than 1.5</w:t>
      </w:r>
      <w:r w:rsidR="00F900E9" w:rsidRPr="009D4085">
        <w:rPr>
          <w:rFonts w:ascii="Times New Roman" w:hAnsi="Times New Roman" w:cs="Times New Roman"/>
          <w:bCs/>
          <w:color w:val="000000" w:themeColor="text1"/>
          <w:lang w:eastAsia="zh-CN"/>
        </w:rPr>
        <w:t xml:space="preserve">, </w:t>
      </w:r>
      <w:r w:rsidR="00CE72E7" w:rsidRPr="009D4085">
        <w:rPr>
          <w:rFonts w:ascii="Times New Roman" w:hAnsi="Times New Roman" w:cs="Times New Roman"/>
          <w:bCs/>
          <w:color w:val="000000" w:themeColor="text1"/>
          <w:lang w:eastAsia="zh-CN"/>
        </w:rPr>
        <w:t xml:space="preserve">pathways </w:t>
      </w:r>
      <w:r w:rsidR="00DE77A8">
        <w:rPr>
          <w:rFonts w:ascii="Times New Roman" w:hAnsi="Times New Roman" w:cs="Times New Roman"/>
          <w:bCs/>
          <w:color w:val="000000" w:themeColor="text1"/>
          <w:lang w:eastAsia="zh-CN"/>
        </w:rPr>
        <w:t xml:space="preserve">that </w:t>
      </w:r>
      <w:r w:rsidR="00CE72E7" w:rsidRPr="009D4085">
        <w:rPr>
          <w:rFonts w:ascii="Times New Roman" w:hAnsi="Times New Roman" w:cs="Times New Roman"/>
          <w:bCs/>
          <w:color w:val="000000" w:themeColor="text1"/>
          <w:lang w:eastAsia="zh-CN"/>
        </w:rPr>
        <w:t xml:space="preserve">contained </w:t>
      </w:r>
      <w:r w:rsidR="00C13803" w:rsidRPr="009D4085">
        <w:rPr>
          <w:rFonts w:ascii="Times New Roman" w:hAnsi="Times New Roman" w:cs="Times New Roman"/>
          <w:bCs/>
          <w:color w:val="000000" w:themeColor="text1"/>
          <w:lang w:eastAsia="zh-CN"/>
        </w:rPr>
        <w:t xml:space="preserve">at least three </w:t>
      </w:r>
      <w:r w:rsidR="00E330F0" w:rsidRPr="009D4085">
        <w:rPr>
          <w:rFonts w:ascii="Times New Roman" w:hAnsi="Times New Roman" w:cs="Times New Roman"/>
          <w:bCs/>
          <w:color w:val="000000" w:themeColor="text1"/>
          <w:lang w:eastAsia="zh-CN"/>
        </w:rPr>
        <w:t xml:space="preserve">candidate </w:t>
      </w:r>
      <w:r w:rsidR="00C13803" w:rsidRPr="009D4085">
        <w:rPr>
          <w:rFonts w:ascii="Times New Roman" w:hAnsi="Times New Roman" w:cs="Times New Roman"/>
          <w:bCs/>
          <w:color w:val="000000" w:themeColor="text1"/>
          <w:lang w:eastAsia="zh-CN"/>
        </w:rPr>
        <w:t xml:space="preserve">genes </w:t>
      </w:r>
      <w:proofErr w:type="gramStart"/>
      <w:r w:rsidR="00C13803" w:rsidRPr="009D4085">
        <w:rPr>
          <w:rFonts w:ascii="Times New Roman" w:hAnsi="Times New Roman" w:cs="Times New Roman"/>
          <w:bCs/>
          <w:color w:val="000000" w:themeColor="text1"/>
          <w:lang w:eastAsia="zh-CN"/>
        </w:rPr>
        <w:t>were</w:t>
      </w:r>
      <w:r w:rsidR="00F52AF9" w:rsidRPr="009D4085">
        <w:rPr>
          <w:rFonts w:ascii="Times New Roman" w:hAnsi="Times New Roman" w:cs="Times New Roman"/>
          <w:bCs/>
          <w:color w:val="000000" w:themeColor="text1"/>
          <w:lang w:eastAsia="zh-CN"/>
        </w:rPr>
        <w:t xml:space="preserve"> collected</w:t>
      </w:r>
      <w:proofErr w:type="gramEnd"/>
      <w:r w:rsidR="00F900E9" w:rsidRPr="009D4085">
        <w:rPr>
          <w:rFonts w:ascii="Times New Roman" w:hAnsi="Times New Roman" w:cs="Times New Roman"/>
          <w:bCs/>
          <w:color w:val="000000" w:themeColor="text1"/>
          <w:lang w:eastAsia="zh-CN"/>
        </w:rPr>
        <w:t>.</w:t>
      </w:r>
    </w:p>
    <w:p w14:paraId="30A0E5D7" w14:textId="0D6CFE45" w:rsidR="006749FD" w:rsidRPr="009D4085" w:rsidRDefault="001810B0" w:rsidP="009D4085">
      <w:pPr>
        <w:spacing w:line="480" w:lineRule="auto"/>
        <w:jc w:val="both"/>
        <w:rPr>
          <w:rFonts w:ascii="Times New Roman" w:hAnsi="Times New Roman" w:cs="Times New Roman"/>
          <w:b/>
          <w:bCs/>
          <w:color w:val="000000" w:themeColor="text1"/>
          <w:lang w:eastAsia="zh-CN"/>
        </w:rPr>
      </w:pPr>
      <w:r w:rsidRPr="009D4085">
        <w:rPr>
          <w:rFonts w:ascii="Times New Roman" w:hAnsi="Times New Roman" w:cs="Times New Roman"/>
          <w:b/>
          <w:bCs/>
          <w:color w:val="000000" w:themeColor="text1"/>
          <w:lang w:eastAsia="zh-CN"/>
        </w:rPr>
        <w:t>Genotype data</w:t>
      </w:r>
      <w:r w:rsidR="00F53864" w:rsidRPr="009D4085">
        <w:rPr>
          <w:rFonts w:ascii="Times New Roman" w:hAnsi="Times New Roman" w:cs="Times New Roman"/>
          <w:b/>
          <w:bCs/>
          <w:color w:val="000000" w:themeColor="text1"/>
          <w:lang w:eastAsia="zh-CN"/>
        </w:rPr>
        <w:t xml:space="preserve"> generation and collection</w:t>
      </w:r>
    </w:p>
    <w:p w14:paraId="5654E9C3" w14:textId="36EC0973" w:rsidR="00196181" w:rsidRPr="009D4085" w:rsidRDefault="008B0BD6" w:rsidP="009D4085">
      <w:pPr>
        <w:spacing w:after="120" w:line="480" w:lineRule="auto"/>
        <w:ind w:firstLine="288"/>
        <w:jc w:val="both"/>
        <w:rPr>
          <w:rFonts w:ascii="Times New Roman" w:hAnsi="Times New Roman" w:cs="Times New Roman"/>
          <w:bCs/>
          <w:color w:val="000000" w:themeColor="text1"/>
          <w:lang w:eastAsia="zh-CN"/>
        </w:rPr>
      </w:pPr>
      <w:r w:rsidRPr="009D4085">
        <w:rPr>
          <w:rFonts w:ascii="Times New Roman" w:hAnsi="Times New Roman" w:cs="Times New Roman"/>
          <w:bCs/>
          <w:color w:val="000000" w:themeColor="text1"/>
          <w:lang w:eastAsia="zh-CN"/>
        </w:rPr>
        <w:t xml:space="preserve">In this study, only WGBS data sets </w:t>
      </w:r>
      <w:proofErr w:type="gramStart"/>
      <w:r w:rsidRPr="009D4085">
        <w:rPr>
          <w:rFonts w:ascii="Times New Roman" w:hAnsi="Times New Roman" w:cs="Times New Roman"/>
          <w:bCs/>
          <w:color w:val="000000" w:themeColor="text1"/>
          <w:lang w:eastAsia="zh-CN"/>
        </w:rPr>
        <w:t>were applied</w:t>
      </w:r>
      <w:proofErr w:type="gramEnd"/>
      <w:r w:rsidRPr="009D4085">
        <w:rPr>
          <w:rFonts w:ascii="Times New Roman" w:hAnsi="Times New Roman" w:cs="Times New Roman"/>
          <w:bCs/>
          <w:color w:val="000000" w:themeColor="text1"/>
          <w:lang w:eastAsia="zh-CN"/>
        </w:rPr>
        <w:t xml:space="preserve"> to </w:t>
      </w:r>
      <w:r w:rsidR="00582D12" w:rsidRPr="009D4085">
        <w:rPr>
          <w:rFonts w:ascii="Times New Roman" w:hAnsi="Times New Roman" w:cs="Times New Roman"/>
          <w:bCs/>
          <w:color w:val="000000" w:themeColor="text1"/>
          <w:lang w:eastAsia="zh-CN"/>
        </w:rPr>
        <w:t>study</w:t>
      </w:r>
      <w:r w:rsidR="00412E13" w:rsidRPr="009D4085">
        <w:rPr>
          <w:rFonts w:ascii="Times New Roman" w:hAnsi="Times New Roman" w:cs="Times New Roman"/>
          <w:bCs/>
          <w:color w:val="000000" w:themeColor="text1"/>
          <w:lang w:eastAsia="zh-CN"/>
        </w:rPr>
        <w:t xml:space="preserve"> the correlation between </w:t>
      </w:r>
      <w:r w:rsidR="00582D12" w:rsidRPr="009D4085">
        <w:rPr>
          <w:rFonts w:ascii="Times New Roman" w:hAnsi="Times New Roman" w:cs="Times New Roman"/>
          <w:bCs/>
          <w:color w:val="000000" w:themeColor="text1"/>
          <w:lang w:eastAsia="zh-CN"/>
        </w:rPr>
        <w:t>MHL and genotypes in whole genome.</w:t>
      </w:r>
      <w:r w:rsidR="0027798A" w:rsidRPr="009D4085">
        <w:rPr>
          <w:rFonts w:ascii="Times New Roman" w:hAnsi="Times New Roman" w:cs="Times New Roman"/>
          <w:bCs/>
          <w:color w:val="000000" w:themeColor="text1"/>
          <w:lang w:eastAsia="zh-CN"/>
        </w:rPr>
        <w:t xml:space="preserve"> </w:t>
      </w:r>
      <w:r w:rsidR="00F12F98" w:rsidRPr="009D4085">
        <w:rPr>
          <w:rFonts w:ascii="Times New Roman" w:hAnsi="Times New Roman" w:cs="Times New Roman"/>
          <w:bCs/>
          <w:color w:val="000000" w:themeColor="text1"/>
          <w:lang w:eastAsia="zh-CN"/>
        </w:rPr>
        <w:t>All</w:t>
      </w:r>
      <w:r w:rsidR="001172C7" w:rsidRPr="009D4085">
        <w:rPr>
          <w:rFonts w:ascii="Times New Roman" w:hAnsi="Times New Roman" w:cs="Times New Roman"/>
          <w:bCs/>
          <w:color w:val="000000" w:themeColor="text1"/>
          <w:lang w:eastAsia="zh-CN"/>
        </w:rPr>
        <w:t xml:space="preserve"> individuals </w:t>
      </w:r>
      <w:r w:rsidR="009006D3">
        <w:rPr>
          <w:rFonts w:ascii="Times New Roman" w:hAnsi="Times New Roman" w:cs="Times New Roman"/>
          <w:bCs/>
          <w:color w:val="000000" w:themeColor="text1"/>
          <w:lang w:eastAsia="zh-CN"/>
        </w:rPr>
        <w:t>in</w:t>
      </w:r>
      <w:r w:rsidR="002F19BE" w:rsidRPr="009D4085">
        <w:rPr>
          <w:rFonts w:ascii="Times New Roman" w:hAnsi="Times New Roman" w:cs="Times New Roman"/>
          <w:bCs/>
          <w:color w:val="000000" w:themeColor="text1"/>
          <w:lang w:eastAsia="zh-CN"/>
        </w:rPr>
        <w:t xml:space="preserve"> </w:t>
      </w:r>
      <w:r w:rsidR="00F12F98" w:rsidRPr="009D4085">
        <w:rPr>
          <w:rFonts w:ascii="Times New Roman" w:hAnsi="Times New Roman" w:cs="Times New Roman"/>
          <w:bCs/>
          <w:color w:val="000000" w:themeColor="text1"/>
          <w:lang w:eastAsia="zh-CN"/>
        </w:rPr>
        <w:t xml:space="preserve">single-end WGBS </w:t>
      </w:r>
      <w:r w:rsidR="002F19BE" w:rsidRPr="009D4085">
        <w:rPr>
          <w:rFonts w:ascii="Times New Roman" w:hAnsi="Times New Roman" w:cs="Times New Roman"/>
          <w:bCs/>
          <w:color w:val="000000" w:themeColor="text1"/>
          <w:lang w:eastAsia="zh-CN"/>
        </w:rPr>
        <w:t xml:space="preserve">data sets </w:t>
      </w:r>
      <w:r w:rsidR="002F10A2">
        <w:rPr>
          <w:rFonts w:ascii="Times New Roman" w:hAnsi="Times New Roman" w:cs="Times New Roman"/>
          <w:bCs/>
          <w:color w:val="000000" w:themeColor="text1"/>
          <w:lang w:eastAsia="zh-CN"/>
        </w:rPr>
        <w:t>were previously</w:t>
      </w:r>
      <w:r w:rsidR="009D0F56" w:rsidRPr="009D4085">
        <w:rPr>
          <w:rFonts w:ascii="Times New Roman" w:hAnsi="Times New Roman" w:cs="Times New Roman"/>
          <w:bCs/>
          <w:color w:val="000000" w:themeColor="text1"/>
          <w:lang w:eastAsia="zh-CN"/>
        </w:rPr>
        <w:t xml:space="preserve"> </w:t>
      </w:r>
      <w:r w:rsidR="00F12F98" w:rsidRPr="009D4085">
        <w:rPr>
          <w:rFonts w:ascii="Times New Roman" w:hAnsi="Times New Roman" w:cs="Times New Roman"/>
          <w:bCs/>
          <w:color w:val="000000" w:themeColor="text1"/>
          <w:lang w:eastAsia="zh-CN"/>
        </w:rPr>
        <w:t xml:space="preserve">genotyped in </w:t>
      </w:r>
      <w:r w:rsidR="001B3C52">
        <w:rPr>
          <w:rFonts w:ascii="Times New Roman" w:hAnsi="Times New Roman" w:cs="Times New Roman"/>
          <w:bCs/>
          <w:color w:val="000000" w:themeColor="text1"/>
          <w:lang w:eastAsia="zh-CN"/>
        </w:rPr>
        <w:t xml:space="preserve">the </w:t>
      </w:r>
      <w:proofErr w:type="spellStart"/>
      <w:r w:rsidR="00634355" w:rsidRPr="009D4085">
        <w:rPr>
          <w:rFonts w:ascii="Times New Roman" w:hAnsi="Times New Roman" w:cs="Times New Roman"/>
          <w:bCs/>
          <w:color w:val="000000" w:themeColor="text1"/>
          <w:lang w:eastAsia="zh-CN"/>
        </w:rPr>
        <w:t>HapMap</w:t>
      </w:r>
      <w:proofErr w:type="spellEnd"/>
      <w:r w:rsidR="00634355" w:rsidRPr="009D4085">
        <w:rPr>
          <w:rFonts w:ascii="Times New Roman" w:hAnsi="Times New Roman" w:cs="Times New Roman"/>
          <w:bCs/>
          <w:color w:val="000000" w:themeColor="text1"/>
          <w:lang w:eastAsia="zh-CN"/>
        </w:rPr>
        <w:t xml:space="preserve"> project </w:t>
      </w:r>
      <w:r w:rsidR="00FD4B13" w:rsidRPr="009D4085">
        <w:rPr>
          <w:rFonts w:ascii="Times New Roman" w:hAnsi="Times New Roman" w:cs="Times New Roman"/>
          <w:bCs/>
          <w:color w:val="000000" w:themeColor="text1"/>
          <w:lang w:eastAsia="zh-CN"/>
        </w:rPr>
        <w:fldChar w:fldCharType="begin" w:fldLock="1"/>
      </w:r>
      <w:r w:rsidR="00FD4B13" w:rsidRPr="009D4085">
        <w:rPr>
          <w:rFonts w:ascii="Times New Roman" w:hAnsi="Times New Roman" w:cs="Times New Roman"/>
          <w:bCs/>
          <w:color w:val="000000" w:themeColor="text1"/>
          <w:lang w:eastAsia="zh-CN"/>
        </w:rPr>
        <w:instrText>ADDIN CSL_CITATION { "citationItems" : [ { "id" : "ITEM-1", "itemData" : { "DOI" : "10.1038/nature09298", "ISBN" : "1476-4687 (Electronic)\\n0028-0836 (Linking)", "ISSN" : "0028-0836", "PMID" : "20811451", "abstract" : "Despite great progress in identifying genetic variants that influence human disease, most inherited risk remains unexplained. A more complete understanding requires genome-wide studies that fully examine less common alleles in populations with a wide range of ancestry. To inform the design and interpretation of such studies, we genotyped 1.6 million common single nucleotide polymorphisms (SNPs) in 1,184 reference individuals from 11 global populations, and sequenced ten 100-kilobase regions in 692 of these individuals. This integrated data set of common and rare alleles, called 'HapMap 3', includes both SNPs and copy number polymorphisms (CNPs). We characterized population-specific differences among low-frequency variants, measured the improvement in imputation accuracy afforded by the larger reference panel, especially in imputing SNPs with a minor allele frequency of &lt;or=5%, and demonstrated the feasibility of imputing newly discovered CNPs and SNPs. This expanded public resource of genome variants in global populations supports deeper interrogation of genomic variation and its role in human disease, and serves as a step towards a high-resolution map of the landscape of human genetic variation.", "author" : [ { "dropping-particle" : "", "family" : "Altshuler", "given" : "David M.", "non-dropping-particle" : "", "parse-names" : false, "suffix" : "" }, { "dropping-particle" : "", "family" : "Gibbs", "given" : "Richard A.", "non-dropping-particle" : "", "parse-names" : false, "suffix" : "" }, { "dropping-particle" : "", "family" : "Peltonen", "given" : "Leena", "non-dropping-particle" : "", "parse-names" : false, "suffix" : "" }, { "dropping-particle" : "", "family" : "Altshuler", "given" : "David M.", "non-dropping-particle" : "", "parse-names" : false, "suffix" : "" }, { "dropping-particle" : "", "family" : "Gibbs", "given" : "Richard A.", "non-dropping-particle" : "", "parse-names" : false, "suffix" : "" }, { "dropping-particle" : "", "family" : "Peltonen", "given" : "Leena", "non-dropping-particle" : "", "parse-names" : false, "suffix" : "" }, { "dropping-particle" : "", "family" : "Dermitzakis", "given" : "Emmanouil", "non-dropping-particle" : "", "parse-names" : false, "suffix" : "" }, { "dropping-particle" : "", "family" : "Schaffner", "given" : "Stephen F.", "non-dropping-particle" : "", "parse-names" : false, "suffix" : "" }, { "dropping-particle" : "", "family" : "Yu", "given" : "Fuli", "non-dropping-particle" : "", "parse-names" : false, "suffix" : "" }, { "dropping-particle" : "", "family" : "Peltonen", "given" : "Leena", "non-dropping-particle" : "", "parse-names" : false, "suffix" : "" }, { "dropping-particle" : "", "family" : "Dermitzakis", "given" : "Emmanouil", "non-dropping-particle" : "", "parse-names" : false, "suffix" : "" }, { "dropping-particle" : "", "family" : "Bonnen", "given" : "Penelope E.", "non-dropping-particle" : "", "parse-names" : false, "suffix" : "" }, { "dropping-particle" : "", "family" : "Altshuler", "given" : "David M.", "non-dropping-particle" : "", "parse-names" : false, "suffix" : "" }, { "dropping-particle" : "", "family" : "Gibbs", "given" : "Richard A.", "non-dropping-particle" : "", "parse-names" : false, "suffix" : "" }, { "dropping-particle" : "", "family" : "Bakker", "given" : "Paul I. W.", "non-dropping-particle" : "de", "parse-names" : false, "suffix" : "" }, { "dropping-particle" : "", "family" : "Deloukas", "given" : "Panos", "non-dropping-particle" : "", "parse-names" : false, "suffix" : "" }, { "dropping-particle" : "", "family" : "Gabriel", "given" : "Stacey B.", "non-dropping-particle" : "", "parse-names" : false, "suffix" : "" }, { "dropping-particle" : "", "family" : "Gwilliam", "given" : "Rhian", "non-dropping-particle" : "", "parse-names" : false, "suffix" : "" }, { "dropping-particle" : "", "family" : "Hunt", "given" : "Sarah", "non-dropping-particle" : "", "parse-names" : false, "suffix" : "" }, { "dropping-particle" : "", "family" : "Inouye", "given" : "Michael", "non-dropping-particle" : "", "parse-names" : false, "suffix" : "" }, { "dropping-particle" : "", "family" : "Jia", "given" : "Xiaoming", "non-dropping-particle" : "", "parse-names" : false, "suffix" : "" }, { "dropping-particle" : "", "family" : "Palotie", "given" : "Aarno", "non-dropping-particle" : "", "parse-names" : false, "suffix" : "" }, { "dropping-particle" : "", "family" : "Parkin", "given" : "Melissa", "non-dropping-particle" : "", "parse-names" : false, "suffix" : "" }, { "dropping-particle" : "", "family" : "Whittaker", "given" : "Pamela", "non-dropping-particle" : "", "parse-names" : false, "suffix" : "" }, { "dropping-particle" : "", "family" : "Yu", "given" : "Fuli", "non-dropping-particle" : "", "parse-names" : false, "suffix" : "" }, { "dropping-particle" : "", "family" : "Chang", "given" : "Kyle", "non-dropping-particle" : "", "parse-names" : false, "suffix" : "" }, { "dropping-particle" : "", "family" : "Hawes", "given" : "Alicia", "non-dropping-particle" : "", "parse-names" : false, "suffix" : "" }, { "dropping-particle" : "", "family" : "Lewis", "given" : "Lora R.", "non-dropping-particle" : "", "parse-names" : false, "suffix" : "" }, { "dropping-particle" : "", "family" : "Ren", "given" : "Yanru", "non-dropping-particle" : "", "parse-names" : false, "suffix" : "" }, { "dropping-particle" : "", "family" : "Wheeler", "given" : "David", "non-dropping-particle" : "", "parse-names" : false, "suffix" : "" }, { "dropping-particle" : "", "family" : "Gibbs", "given" : "Richard A.", "non-dropping-particle" : "", "parse-names" : false, "suffix" : "" }, { "dropping-particle" : "", "family" : "Marie Muzny", "given" : "Donna", "non-dropping-particle" : "", "parse-names" : false, "suffix" : "" }, { "dropping-particle" : "", "family" : "Barnes", "given" : "Chris", "non-dropping-particle" : "", "parse-names" : false, "suffix" : "" }, { "dropping-particle" : "", "family" : "Darvishi", "given" : "Katayoon", "non-dropping-particle" : "", "parse-names" : false, "suffix" : "" }, { "dropping-particle" : "", "family" : "Hurles", "given" : "Matthew", "non-dropping-particle" : "", "parse-names" : false, "suffix" : "" }, { "dropping-particle" : "", "family" : "Korn", "given" : "Joshua M.", "non-dropping-particle" : "", "parse-names" : false, "suffix" : "" }, { "dropping-particle" : "", "family" : "Kristiansson", "given" : "Kati", "non-dropping-particle" : "", "parse-names" : false, "suffix" : "" }, { "dropping-particle" : "", "family" : "Lee", "given" : "Charles", "non-dropping-particle" : "", "parse-names" : false, "suffix" : "" }, { "dropping-particle" : "", "family" : "McCarroll", "given" : "Steven A.", "non-dropping-particle" : "", "parse-names" : false, "suffix" : "" }, { "dropping-particle" : "", "family" : "Nemesh", "given" : "James", "non-dropping-particle" : "", "parse-names" : false, "suffix" : "" }, { "dropping-particle" : "", "family" : "Dermitzakis", "given" : "Emmanouil", "non-dropping-particle" : "", "parse-names" : false, "suffix" : "" }, { "dropping-particle" : "", "family" : "Keinan", "given" : "Alon", "non-dropping-particle" : "", "parse-names" : false, "suffix" : "" }, { "dropping-particle" : "", "family" : "Montgomery", "given" : "Stephen B.", "non-dropping-particle" : "", "parse-names" : false, "suffix" : "" }, { "dropping-particle" : "", "family" : "Pollack", "given" : "Samuela", "non-dropping-particle" : "", "parse-names" : false, "suffix" : "" }, { "dropping-particle" : "", "family" : "Price", "given" : "Alkes L.", "non-dropping-particle" : "", "parse-names" : false, "suffix" : "" }, { "dropping-particle" : "", "family" : "Soranzo", "given" : "Nicole", "non-dropping-particle" : "", "parse-names" : false, "suffix" : "" }, { "dropping-particle" : "", "family" : "Bonnen", "given" : "Penelope E.", "non-dropping-particle" : "", "parse-names" : false, "suffix" : "" }, { "dropping-particle" : "", "family" : "Gibbs", "given" : "Richard A.", "non-dropping-particle" : "", "parse-names" : false, "suffix" : "" }, { "dropping-particle" : "", "family" : "Gonzaga-Jauregui", "given" : "Claudia", "non-dropping-particle" : "", "parse-names" : false, "suffix" : "" }, { "dropping-particle" : "", "family" : "Keinan", "given" : "Alon", "non-dropping-particle" : "", "parse-names" : false, "suffix" : "" }, { "dropping-particle" : "", "family" : "Price", "given" : "Alkes L.", "non-dropping-particle" : "", "parse-names" : false, "suffix" : "" }, { "dropping-particle" : "", "family" : "Yu", "given" : "Fuli", "non-dropping-particle" : "", "parse-names" : false, "suffix" : "" }, { "dropping-particle" : "", "family" : "Anttila", "given" : "Verneri", "non-dropping-particle" : "", "parse-names" : false, "suffix" : "" }, { "dropping-particle" : "", "family" : "Brodeur", "given" : "Wendy", "non-dropping-particle" : "", "parse-names" : false, "suffix" : "" }, { "dropping-particle" : "", "family" : "Daly", "given" : "Mark J.", "non-dropping-particle" : "", "parse-names" : false, "suffix" : "" }, { "dropping-particle" : "", "family" : "Leslie", "given" : "Stephen", "non-dropping-particle" : "", "parse-names" : false, "suffix" : "" }, { "dropping-particle" : "", "family" : "McVean", "given" : "Gil", "non-dropping-particle" : "", "parse-names" : false, "suffix" : "" }, { "dropping-particle" : "", "family" : "Moutsianas", "given" : "Loukas", "non-dropping-particle" : "", "parse-names" : false, "suffix" : "" }, { "dropping-particle" : "", "family" : "Nguyen", "given" : "Huy", "non-dropping-particle" : "", "parse-names" : false, "suffix" : "" }, { "dropping-particle" : "", "family" : "Schaffner", "given" : "Stephen F.", "non-dropping-particle" : "", "parse-names" : false, "suffix" : "" }, { "dropping-particle" : "", "family" : "Zhang", "given" : "Qingrun", "non-dropping-particle" : "", "parse-names" : false, "suffix" : "" }, { "dropping-particle" : "", "family" : "Ghori", "given" : "Mohammed J. R.", "non-dropping-particle" : "", "parse-names" : false, "suffix" : "" }, { "dropping-particle" : "", "family" : "McGinnis", "given" : "Ralph", "non-dropping-particle" : "", "parse-names" : false, "suffix" : "" }, { "dropping-particle" : "", "family" : "McLaren", "given" : "William", "non-dropping-particle" : "", "parse-names" : false, "suffix" : "" }, { "dropping-particle" : "", "family" : "Pollack", "given" : "Samuela", "non-dropping-particle" : "", "parse-names" : false, "suffix" : "" }, { "dropping-particle" : "", "family" : "Price", "given" : "Alkes L.", "non-dropping-particle" : "", "parse-names" : false, "suffix" : "" }, { "dropping-particle" : "", "family" : "Schaffner", "given" : "Stephen F.", "non-dropping-particle" : "", "parse-names" : false, "suffix" : "" }, { "dropping-particle" : "", "family" : "Takeuchi", "given" : "Fumihiko", "non-dropping-particle" : "", "parse-names" : false, "suffix" : "" }, { "dropping-particle" : "", "family" : "Grossman", "given" : "Sharon R.", "non-dropping-particle" : "", "parse-names" : false, "suffix" : "" }, { "dropping-particle" : "", "family" : "Shlyakhter", "given" : "Ilya", "non-dropping-particle" : "", "parse-names" : false, "suffix" : "" }, { "dropping-particle" : "", "family" : "Hostetter", "given" : "Elizabeth B.", "non-dropping-particle" : "", "parse-names" : false, "suffix" : "" }, { "dropping-particle" : "", "family" : "Sabeti", "given" : "Pardis C.", "non-dropping-particle" : "", "parse-names" : false, "suffix" : "" }, { "dropping-particle" : "", "family" : "Adebamowo", "given" : "Clement A.", "non-dropping-particle" : "", "parse-names" : false, "suffix" : "" }, { "dropping-particle" : "", "family" : "Foster", "given" : "Morris W.", "non-dropping-particle" : "", "parse-names" : false, "suffix" : "" }, { "dropping-particle" : "", "family" : "Gordon", "given" : "Deborah R.", "non-dropping-particle" : "", "parse-names" : false, "suffix" : "" }, { "dropping-particle" : "", "family" : "Licinio", "given" : "Julio", "non-dropping-particle" : "", "parse-names" : false, "suffix" : "" }, { "dropping-particle" : "", "family" : "Cristina Manca", "given" : "Maria", "non-dropping-particle" : "", "parse-names" : false, "suffix" : "" }, { "dropping-particle" : "", "family" : "Marshall", "given" : "Patricia A.", "non-dropping-particle" : "", "parse-names" : false, "suffix" : "" }, { "dropping-particle" : "", "family" : "Matsuda", "given" : "Ichiro", "non-dropping-particle" : "", "parse-names" : false, "suffix" : "" }, { "dropping-particle" : "", "family" : "Ngare", "given" : "Duncan", "non-dropping-particle" : "", "parse-names" : false, "suffix" : "" }, { "dropping-particle" : "", "family" : "Ota Wang", "given" : "Vivian", "non-dropping-particle" : "", "parse-names" : false, "suffix" : "" }, { "dropping-particle" : "", "family" : "Reddy", "given" : "Deepa", "non-dropping-particle" : "", "parse-names" : false, "suffix" : "" }, { "dropping-particle" : "", "family" : "Rotimi", "given" : "Charles N.", "non-dropping-particle" : "", "parse-names" : false, "suffix" : "" }, { "dropping-particle" : "", "family" : "Royal", "given" : "Charmaine D.", "non-dropping-particle" : "", "parse-names" : false, "suffix" : "" }, { "dropping-particle" : "", "family" : "Sharp", "given" : "Richard R.", "non-dropping-particle" : "", "parse-names" : false, "suffix" : "" }, { "dropping-particle" : "", "family" : "Zeng", "given" : "Changqing", "non-dropping-particle" : "", "parse-names" : false, "suffix" : "" }, { "dropping-particle" : "", "family" : "Brooks", "given" : "Lisa D.", "non-dropping-particle" : "", "parse-names" : false, "suffix" : "" }, { "dropping-particle" : "", "family" : "McEwen", "given" : "Jean E.", "non-dropping-particle" : "", "parse-names" : false, "suffix" : "" } ], "container-title" : "Nature", "id" : "ITEM-1", "issue" : "7311", "issued" : { "date-parts" : [ [ "2010" ] ] }, "page" : "52-58", "title" : "Integrating common and rare genetic variation in diverse human populations", "type" : "article-journal", "volume" : "467" }, "uris" : [ "http://www.mendeley.com/documents/?uuid=781f3386-34b4-4d23-88d6-8e97f467faa7" ] } ], "mendeley" : { "formattedCitation" : "[53]", "plainTextFormattedCitation" : "[53]", "previouslyFormattedCitation" : "[53]" }, "properties" : { "noteIndex" : 0 }, "schema" : "https://github.com/citation-style-language/schema/raw/master/csl-citation.json" }</w:instrText>
      </w:r>
      <w:r w:rsidR="00FD4B13" w:rsidRPr="009D4085">
        <w:rPr>
          <w:rFonts w:ascii="Times New Roman" w:hAnsi="Times New Roman" w:cs="Times New Roman"/>
          <w:bCs/>
          <w:color w:val="000000" w:themeColor="text1"/>
          <w:lang w:eastAsia="zh-CN"/>
        </w:rPr>
        <w:fldChar w:fldCharType="separate"/>
      </w:r>
      <w:r w:rsidR="00FD4B13" w:rsidRPr="009D4085">
        <w:rPr>
          <w:rFonts w:ascii="Times New Roman" w:hAnsi="Times New Roman" w:cs="Times New Roman"/>
          <w:bCs/>
          <w:noProof/>
          <w:color w:val="000000" w:themeColor="text1"/>
          <w:lang w:eastAsia="zh-CN"/>
        </w:rPr>
        <w:t>[53]</w:t>
      </w:r>
      <w:r w:rsidR="00FD4B13" w:rsidRPr="009D4085">
        <w:rPr>
          <w:rFonts w:ascii="Times New Roman" w:hAnsi="Times New Roman" w:cs="Times New Roman"/>
          <w:bCs/>
          <w:color w:val="000000" w:themeColor="text1"/>
          <w:lang w:eastAsia="zh-CN"/>
        </w:rPr>
        <w:fldChar w:fldCharType="end"/>
      </w:r>
      <w:r w:rsidR="006B2EB6" w:rsidRPr="009D4085">
        <w:rPr>
          <w:rFonts w:ascii="Times New Roman" w:hAnsi="Times New Roman" w:cs="Times New Roman"/>
          <w:bCs/>
          <w:color w:val="000000" w:themeColor="text1"/>
          <w:lang w:eastAsia="zh-CN"/>
        </w:rPr>
        <w:t xml:space="preserve">. </w:t>
      </w:r>
      <w:r w:rsidR="002966A2">
        <w:rPr>
          <w:rFonts w:ascii="Times New Roman" w:hAnsi="Times New Roman" w:cs="Times New Roman"/>
          <w:bCs/>
          <w:color w:val="000000" w:themeColor="text1"/>
          <w:lang w:eastAsia="zh-CN"/>
        </w:rPr>
        <w:t>Although t</w:t>
      </w:r>
      <w:r w:rsidR="002966A2" w:rsidRPr="009D4085">
        <w:rPr>
          <w:rFonts w:ascii="Times New Roman" w:hAnsi="Times New Roman" w:cs="Times New Roman"/>
          <w:bCs/>
          <w:color w:val="000000" w:themeColor="text1"/>
          <w:lang w:eastAsia="zh-CN"/>
        </w:rPr>
        <w:t xml:space="preserve">he </w:t>
      </w:r>
      <w:r w:rsidR="006B2EB6" w:rsidRPr="009D4085">
        <w:rPr>
          <w:rFonts w:ascii="Times New Roman" w:hAnsi="Times New Roman" w:cs="Times New Roman"/>
          <w:bCs/>
          <w:color w:val="000000" w:themeColor="text1"/>
          <w:lang w:eastAsia="zh-CN"/>
        </w:rPr>
        <w:t xml:space="preserve">genotype data </w:t>
      </w:r>
      <w:proofErr w:type="gramStart"/>
      <w:r w:rsidR="006B2EB6" w:rsidRPr="009D4085">
        <w:rPr>
          <w:rFonts w:ascii="Times New Roman" w:hAnsi="Times New Roman" w:cs="Times New Roman"/>
          <w:bCs/>
          <w:color w:val="000000" w:themeColor="text1"/>
          <w:lang w:eastAsia="zh-CN"/>
        </w:rPr>
        <w:t xml:space="preserve">could be directly </w:t>
      </w:r>
      <w:r w:rsidR="00320FFB">
        <w:rPr>
          <w:rFonts w:ascii="Times New Roman" w:hAnsi="Times New Roman" w:cs="Times New Roman"/>
          <w:bCs/>
          <w:color w:val="000000" w:themeColor="text1"/>
          <w:lang w:eastAsia="zh-CN"/>
        </w:rPr>
        <w:t>ret</w:t>
      </w:r>
      <w:r w:rsidR="000F6270">
        <w:rPr>
          <w:rFonts w:ascii="Times New Roman" w:hAnsi="Times New Roman" w:cs="Times New Roman"/>
          <w:bCs/>
          <w:color w:val="000000" w:themeColor="text1"/>
          <w:lang w:eastAsia="zh-CN"/>
        </w:rPr>
        <w:t>rieved</w:t>
      </w:r>
      <w:proofErr w:type="gramEnd"/>
      <w:r w:rsidR="00320FFB" w:rsidRPr="009D4085">
        <w:rPr>
          <w:rFonts w:ascii="Times New Roman" w:hAnsi="Times New Roman" w:cs="Times New Roman"/>
          <w:bCs/>
          <w:color w:val="000000" w:themeColor="text1"/>
          <w:lang w:eastAsia="zh-CN"/>
        </w:rPr>
        <w:t xml:space="preserve"> </w:t>
      </w:r>
      <w:r w:rsidR="006B2EB6" w:rsidRPr="009D4085">
        <w:rPr>
          <w:rFonts w:ascii="Times New Roman" w:hAnsi="Times New Roman" w:cs="Times New Roman"/>
          <w:bCs/>
          <w:color w:val="000000" w:themeColor="text1"/>
          <w:lang w:eastAsia="zh-CN"/>
        </w:rPr>
        <w:t>from</w:t>
      </w:r>
      <w:r w:rsidR="0074670A" w:rsidRPr="009D4085">
        <w:rPr>
          <w:rFonts w:ascii="Times New Roman" w:hAnsi="Times New Roman" w:cs="Times New Roman"/>
          <w:bCs/>
          <w:color w:val="000000" w:themeColor="text1"/>
          <w:lang w:eastAsia="zh-CN"/>
        </w:rPr>
        <w:t xml:space="preserve"> </w:t>
      </w:r>
      <w:proofErr w:type="spellStart"/>
      <w:r w:rsidR="005C0FC5">
        <w:rPr>
          <w:rFonts w:ascii="Times New Roman" w:hAnsi="Times New Roman" w:cs="Times New Roman"/>
          <w:bCs/>
          <w:color w:val="000000" w:themeColor="text1"/>
          <w:lang w:eastAsia="zh-CN"/>
        </w:rPr>
        <w:t>Hapmap</w:t>
      </w:r>
      <w:proofErr w:type="spellEnd"/>
      <w:r w:rsidR="005C0FC5">
        <w:rPr>
          <w:rFonts w:ascii="Times New Roman" w:hAnsi="Times New Roman" w:cs="Times New Roman"/>
          <w:bCs/>
          <w:color w:val="000000" w:themeColor="text1"/>
          <w:lang w:eastAsia="zh-CN"/>
        </w:rPr>
        <w:t xml:space="preserve"> website</w:t>
      </w:r>
      <w:r w:rsidR="0012324F">
        <w:rPr>
          <w:rFonts w:ascii="Times New Roman" w:hAnsi="Times New Roman" w:cs="Times New Roman"/>
          <w:bCs/>
          <w:color w:val="000000" w:themeColor="text1"/>
          <w:lang w:eastAsia="zh-CN"/>
        </w:rPr>
        <w:t xml:space="preserve">, </w:t>
      </w:r>
      <w:r w:rsidR="00EF4B5C" w:rsidRPr="009D4085">
        <w:rPr>
          <w:rFonts w:ascii="Times New Roman" w:hAnsi="Times New Roman" w:cs="Times New Roman"/>
          <w:bCs/>
          <w:color w:val="000000" w:themeColor="text1"/>
          <w:lang w:eastAsia="zh-CN"/>
        </w:rPr>
        <w:t>genotype info</w:t>
      </w:r>
      <w:r w:rsidR="00D04580" w:rsidRPr="009D4085">
        <w:rPr>
          <w:rFonts w:ascii="Times New Roman" w:hAnsi="Times New Roman" w:cs="Times New Roman"/>
          <w:bCs/>
          <w:color w:val="000000" w:themeColor="text1"/>
          <w:lang w:eastAsia="zh-CN"/>
        </w:rPr>
        <w:t>r</w:t>
      </w:r>
      <w:r w:rsidR="00A02B60" w:rsidRPr="009D4085">
        <w:rPr>
          <w:rFonts w:ascii="Times New Roman" w:hAnsi="Times New Roman" w:cs="Times New Roman"/>
          <w:bCs/>
          <w:color w:val="000000" w:themeColor="text1"/>
          <w:lang w:eastAsia="zh-CN"/>
        </w:rPr>
        <w:t>mation</w:t>
      </w:r>
      <w:r w:rsidR="00C24CBC" w:rsidRPr="009D4085">
        <w:rPr>
          <w:rFonts w:ascii="Times New Roman" w:hAnsi="Times New Roman" w:cs="Times New Roman"/>
          <w:bCs/>
          <w:color w:val="000000" w:themeColor="text1"/>
          <w:lang w:eastAsia="zh-CN"/>
        </w:rPr>
        <w:t xml:space="preserve"> of se</w:t>
      </w:r>
      <w:r w:rsidR="00912C5F">
        <w:rPr>
          <w:rFonts w:ascii="Times New Roman" w:hAnsi="Times New Roman" w:cs="Times New Roman"/>
          <w:bCs/>
          <w:color w:val="000000" w:themeColor="text1"/>
          <w:lang w:eastAsia="zh-CN"/>
        </w:rPr>
        <w:t>ver</w:t>
      </w:r>
      <w:r w:rsidR="00C24CBC" w:rsidRPr="009D4085">
        <w:rPr>
          <w:rFonts w:ascii="Times New Roman" w:hAnsi="Times New Roman" w:cs="Times New Roman"/>
          <w:bCs/>
          <w:color w:val="000000" w:themeColor="text1"/>
          <w:lang w:eastAsia="zh-CN"/>
        </w:rPr>
        <w:t xml:space="preserve">al individuals </w:t>
      </w:r>
      <w:r w:rsidR="00DA207F" w:rsidRPr="009D4085">
        <w:rPr>
          <w:rFonts w:ascii="Times New Roman" w:hAnsi="Times New Roman" w:cs="Times New Roman"/>
          <w:bCs/>
          <w:color w:val="000000" w:themeColor="text1"/>
          <w:lang w:eastAsia="zh-CN"/>
        </w:rPr>
        <w:t>w</w:t>
      </w:r>
      <w:r w:rsidR="00DA207F">
        <w:rPr>
          <w:rFonts w:ascii="Times New Roman" w:hAnsi="Times New Roman" w:cs="Times New Roman"/>
          <w:bCs/>
          <w:color w:val="000000" w:themeColor="text1"/>
          <w:lang w:eastAsia="zh-CN"/>
        </w:rPr>
        <w:t>ere</w:t>
      </w:r>
      <w:r w:rsidR="00DA207F" w:rsidRPr="009D4085">
        <w:rPr>
          <w:rFonts w:ascii="Times New Roman" w:hAnsi="Times New Roman" w:cs="Times New Roman"/>
          <w:bCs/>
          <w:color w:val="000000" w:themeColor="text1"/>
          <w:lang w:eastAsia="zh-CN"/>
        </w:rPr>
        <w:t xml:space="preserve"> </w:t>
      </w:r>
      <w:r w:rsidR="00EF4B5C" w:rsidRPr="009D4085">
        <w:rPr>
          <w:rFonts w:ascii="Times New Roman" w:hAnsi="Times New Roman" w:cs="Times New Roman"/>
          <w:bCs/>
          <w:color w:val="000000" w:themeColor="text1"/>
          <w:lang w:eastAsia="zh-CN"/>
        </w:rPr>
        <w:t xml:space="preserve">unknown. </w:t>
      </w:r>
      <w:r w:rsidR="00E20061" w:rsidRPr="009D4085">
        <w:rPr>
          <w:rFonts w:ascii="Times New Roman" w:hAnsi="Times New Roman" w:cs="Times New Roman"/>
          <w:bCs/>
          <w:color w:val="000000" w:themeColor="text1"/>
          <w:lang w:eastAsia="zh-CN"/>
        </w:rPr>
        <w:t xml:space="preserve">Therefore, </w:t>
      </w:r>
      <w:r w:rsidR="00482174" w:rsidRPr="009D4085">
        <w:rPr>
          <w:rFonts w:ascii="Times New Roman" w:hAnsi="Times New Roman" w:cs="Times New Roman"/>
          <w:bCs/>
          <w:color w:val="000000" w:themeColor="text1"/>
          <w:lang w:eastAsia="zh-CN"/>
        </w:rPr>
        <w:t xml:space="preserve">we performed </w:t>
      </w:r>
      <w:r w:rsidR="0062758E" w:rsidRPr="009D4085">
        <w:rPr>
          <w:rFonts w:ascii="Times New Roman" w:hAnsi="Times New Roman" w:cs="Times New Roman"/>
          <w:bCs/>
          <w:color w:val="000000" w:themeColor="text1"/>
          <w:lang w:eastAsia="zh-CN"/>
        </w:rPr>
        <w:t xml:space="preserve">SNP calling in </w:t>
      </w:r>
      <w:r w:rsidR="00E61CCE" w:rsidRPr="009D4085">
        <w:rPr>
          <w:rFonts w:ascii="Times New Roman" w:hAnsi="Times New Roman" w:cs="Times New Roman"/>
          <w:bCs/>
          <w:color w:val="000000" w:themeColor="text1"/>
          <w:lang w:eastAsia="zh-CN"/>
        </w:rPr>
        <w:t>bisulfite sequencing</w:t>
      </w:r>
      <w:r w:rsidR="00327D87" w:rsidRPr="009D4085">
        <w:rPr>
          <w:rFonts w:ascii="Times New Roman" w:hAnsi="Times New Roman" w:cs="Times New Roman"/>
          <w:bCs/>
          <w:color w:val="000000" w:themeColor="text1"/>
          <w:lang w:eastAsia="zh-CN"/>
        </w:rPr>
        <w:t xml:space="preserve"> data using BS-</w:t>
      </w:r>
      <w:proofErr w:type="spellStart"/>
      <w:r w:rsidR="00327D87" w:rsidRPr="009D4085">
        <w:rPr>
          <w:rFonts w:ascii="Times New Roman" w:hAnsi="Times New Roman" w:cs="Times New Roman"/>
          <w:bCs/>
          <w:color w:val="000000" w:themeColor="text1"/>
          <w:lang w:eastAsia="zh-CN"/>
        </w:rPr>
        <w:t>SNPer</w:t>
      </w:r>
      <w:proofErr w:type="spellEnd"/>
      <w:r w:rsidR="001C0FA8" w:rsidRPr="009D4085">
        <w:rPr>
          <w:rFonts w:ascii="Times New Roman" w:hAnsi="Times New Roman" w:cs="Times New Roman"/>
          <w:bCs/>
          <w:color w:val="000000" w:themeColor="text1"/>
          <w:lang w:eastAsia="zh-CN"/>
        </w:rPr>
        <w:t xml:space="preserve"> </w:t>
      </w:r>
      <w:r w:rsidR="00C17AA0" w:rsidRPr="009D4085">
        <w:rPr>
          <w:rFonts w:ascii="Times New Roman" w:hAnsi="Times New Roman" w:cs="Times New Roman"/>
          <w:bCs/>
          <w:color w:val="000000" w:themeColor="text1"/>
          <w:lang w:eastAsia="zh-CN"/>
        </w:rPr>
        <w:fldChar w:fldCharType="begin" w:fldLock="1"/>
      </w:r>
      <w:r w:rsidR="00144A92" w:rsidRPr="009D4085">
        <w:rPr>
          <w:rFonts w:ascii="Times New Roman" w:hAnsi="Times New Roman" w:cs="Times New Roman"/>
          <w:bCs/>
          <w:color w:val="000000" w:themeColor="text1"/>
          <w:lang w:eastAsia="zh-CN"/>
        </w:rPr>
        <w:instrText>ADDIN CSL_CITATION { "citationItems" : [ { "id" : "ITEM-1", "itemData" : { "DOI" : "10.1093/bioinformatics/btv507", "ISSN" : "14602059", "PMID" : "26319221", "abstract" : "UNLABELLED: Sodium bisulfite conversion followed by sequencing (BS-Seq, such as whole genome bisulfite sequencing or reduced representation bisulfite sequencing) has become popular for studying human epigenetic profiles. Identifying single nucleotide polymorphisms (SNPs) is important for quantification of methylation levels and for study of allele-specific epigenetic events such as imprinting. However, SNP calling in such data is complex and time consuming. Here, we present an ultrafast and memory-efficient package named BS-SNPer for the exploration of SNP sites from BS-Seq data. Compared with Bis-SNP, a popular BS-Seq specific SNP caller, BS-SNPer is over 100 times faster and uses less memory. BS-SNPer also offers higher sensitivity and specificity compared with existing methods.\\n\\nAVAILABILITY AND IMPLEMENTATION: BS-SNPer is written in C++ and Perl, and is freely available at https://github.com/hellbelly/BS-Snper.\\n\\nCONTACT: bolund@biomed.au.dk, kdso@clin.au.dk or orntoft@ki.au.dk\\n\\nSUPPLEMENTARY INFORMATION: Supplementary data are available at Bioinformatics online.", "author" : [ { "dropping-particle" : "", "family" : "Gao", "given" : "Shengjie", "non-dropping-particle" : "", "parse-names" : false, "suffix" : "" }, { "dropping-particle" : "", "family" : "Zou", "given" : "Dan", "non-dropping-particle" : "", "parse-names" : false, "suffix" : "" }, { "dropping-particle" : "", "family" : "Mao", "given" : "Likai", "non-dropping-particle" : "", "parse-names" : false, "suffix" : "" }, { "dropping-particle" : "", "family" : "Liu", "given" : "Huayu", "non-dropping-particle" : "", "parse-names" : false, "suffix" : "" }, { "dropping-particle" : "", "family" : "Song", "given" : "Pengfei", "non-dropping-particle" : "", "parse-names" : false, "suffix" : "" }, { "dropping-particle" : "", "family" : "Chen", "given" : "Youguo", "non-dropping-particle" : "", "parse-names" : false, "suffix" : "" }, { "dropping-particle" : "", "family" : "Zhao", "given" : "Shancen", "non-dropping-particle" : "", "parse-names" : false, "suffix" : "" }, { "dropping-particle" : "", "family" : "Gao", "given" : "Changduo", "non-dropping-particle" : "", "parse-names" : false, "suffix" : "" }, { "dropping-particle" : "", "family" : "Li", "given" : "Xiangchun", "non-dropping-particle" : "", "parse-names" : false, "suffix" : "" }, { "dropping-particle" : "", "family" : "Gao", "given" : "Zhibo", "non-dropping-particle" : "", "parse-names" : false, "suffix" : "" }, { "dropping-particle" : "", "family" : "Fang", "given" : "Xiaodong", "non-dropping-particle" : "", "parse-names" : false, "suffix" : "" }, { "dropping-particle" : "", "family" : "Yang", "given" : "Huanming", "non-dropping-particle" : "", "parse-names" : false, "suffix" : "" }, { "dropping-particle" : "", "family" : "\u00d8rntoft", "given" : "Torben F.", "non-dropping-particle" : "", "parse-names" : false, "suffix" : "" }, { "dropping-particle" : "", "family" : "S\u00f8rensen", "given" : "Karina D.", "non-dropping-particle" : "", "parse-names" : false, "suffix" : "" }, { "dropping-particle" : "", "family" : "Bolund", "given" : "Lars", "non-dropping-particle" : "", "parse-names" : false, "suffix" : "" } ], "container-title" : "Bioinformatics", "id" : "ITEM-1", "issue" : "24", "issued" : { "date-parts" : [ [ "2015" ] ] }, "page" : "4006-4008", "title" : "BS-SNPer: SNP calling in bisulfite-seq data", "type" : "article-journal", "volume" : "31" }, "uris" : [ "http://www.mendeley.com/documents/?uuid=88915633-e696-4030-9484-515aa12e6f14" ] } ], "mendeley" : { "formattedCitation" : "[63]", "plainTextFormattedCitation" : "[63]", "previouslyFormattedCitation" : "[62]" }, "properties" : { "noteIndex" : 0 }, "schema" : "https://github.com/citation-style-language/schema/raw/master/csl-citation.json" }</w:instrText>
      </w:r>
      <w:r w:rsidR="00C17AA0" w:rsidRPr="009D4085">
        <w:rPr>
          <w:rFonts w:ascii="Times New Roman" w:hAnsi="Times New Roman" w:cs="Times New Roman"/>
          <w:bCs/>
          <w:color w:val="000000" w:themeColor="text1"/>
          <w:lang w:eastAsia="zh-CN"/>
        </w:rPr>
        <w:fldChar w:fldCharType="separate"/>
      </w:r>
      <w:r w:rsidR="00144A92" w:rsidRPr="009D4085">
        <w:rPr>
          <w:rFonts w:ascii="Times New Roman" w:hAnsi="Times New Roman" w:cs="Times New Roman"/>
          <w:bCs/>
          <w:noProof/>
          <w:color w:val="000000" w:themeColor="text1"/>
          <w:lang w:eastAsia="zh-CN"/>
        </w:rPr>
        <w:t>[63]</w:t>
      </w:r>
      <w:r w:rsidR="00C17AA0" w:rsidRPr="009D4085">
        <w:rPr>
          <w:rFonts w:ascii="Times New Roman" w:hAnsi="Times New Roman" w:cs="Times New Roman"/>
          <w:bCs/>
          <w:color w:val="000000" w:themeColor="text1"/>
          <w:lang w:eastAsia="zh-CN"/>
        </w:rPr>
        <w:fldChar w:fldCharType="end"/>
      </w:r>
      <w:r w:rsidR="00327D87" w:rsidRPr="009D4085">
        <w:rPr>
          <w:rFonts w:ascii="Times New Roman" w:hAnsi="Times New Roman" w:cs="Times New Roman"/>
          <w:bCs/>
          <w:color w:val="000000" w:themeColor="text1"/>
          <w:lang w:eastAsia="zh-CN"/>
        </w:rPr>
        <w:t xml:space="preserve">, which is </w:t>
      </w:r>
      <w:r w:rsidR="0033189B" w:rsidRPr="009D4085">
        <w:rPr>
          <w:rFonts w:ascii="Times New Roman" w:hAnsi="Times New Roman" w:cs="Times New Roman"/>
          <w:bCs/>
          <w:color w:val="000000" w:themeColor="text1"/>
          <w:lang w:eastAsia="zh-CN"/>
        </w:rPr>
        <w:t xml:space="preserve">a </w:t>
      </w:r>
      <w:r w:rsidR="00F653E1" w:rsidRPr="009D4085">
        <w:rPr>
          <w:rFonts w:ascii="Times New Roman" w:hAnsi="Times New Roman" w:cs="Times New Roman"/>
          <w:bCs/>
          <w:color w:val="000000" w:themeColor="text1"/>
          <w:lang w:eastAsia="zh-CN"/>
        </w:rPr>
        <w:t xml:space="preserve">high accuracy </w:t>
      </w:r>
      <w:r w:rsidR="00712B94" w:rsidRPr="009D4085">
        <w:rPr>
          <w:rFonts w:ascii="Times New Roman" w:hAnsi="Times New Roman" w:cs="Times New Roman"/>
          <w:bCs/>
          <w:color w:val="000000" w:themeColor="text1"/>
          <w:lang w:eastAsia="zh-CN"/>
        </w:rPr>
        <w:t>SNP caller</w:t>
      </w:r>
      <w:r w:rsidR="0033189B" w:rsidRPr="009D4085">
        <w:rPr>
          <w:rFonts w:ascii="Times New Roman" w:hAnsi="Times New Roman" w:cs="Times New Roman"/>
          <w:bCs/>
          <w:color w:val="000000" w:themeColor="text1"/>
          <w:lang w:eastAsia="zh-CN"/>
        </w:rPr>
        <w:t xml:space="preserve"> based on a dynamic matrix algorithm and Bayesian statistical framework</w:t>
      </w:r>
      <w:r w:rsidR="00D964E8" w:rsidRPr="009D4085">
        <w:rPr>
          <w:rFonts w:ascii="Times New Roman" w:hAnsi="Times New Roman" w:cs="Times New Roman"/>
          <w:bCs/>
          <w:color w:val="000000" w:themeColor="text1"/>
          <w:lang w:eastAsia="zh-CN"/>
        </w:rPr>
        <w:t>.</w:t>
      </w:r>
      <w:r w:rsidR="00F03C77" w:rsidRPr="009D4085">
        <w:rPr>
          <w:rFonts w:ascii="Times New Roman" w:hAnsi="Times New Roman" w:cs="Times New Roman"/>
          <w:bCs/>
          <w:color w:val="000000" w:themeColor="text1"/>
          <w:lang w:eastAsia="zh-CN"/>
        </w:rPr>
        <w:t xml:space="preserve"> </w:t>
      </w:r>
      <w:r w:rsidR="00B96870" w:rsidRPr="009D4085">
        <w:rPr>
          <w:rFonts w:ascii="Times New Roman" w:hAnsi="Times New Roman" w:cs="Times New Roman"/>
          <w:bCs/>
          <w:color w:val="000000" w:themeColor="text1"/>
          <w:lang w:eastAsia="zh-CN"/>
        </w:rPr>
        <w:t xml:space="preserve">Proper parameters were set to </w:t>
      </w:r>
      <w:r w:rsidR="00D13B1F" w:rsidRPr="009D4085">
        <w:rPr>
          <w:rFonts w:ascii="Times New Roman" w:hAnsi="Times New Roman" w:cs="Times New Roman"/>
          <w:bCs/>
          <w:color w:val="000000" w:themeColor="text1"/>
          <w:lang w:eastAsia="zh-CN"/>
        </w:rPr>
        <w:t>call</w:t>
      </w:r>
      <w:r w:rsidR="00B96870" w:rsidRPr="009D4085">
        <w:rPr>
          <w:rFonts w:ascii="Times New Roman" w:hAnsi="Times New Roman" w:cs="Times New Roman"/>
          <w:bCs/>
          <w:color w:val="000000" w:themeColor="text1"/>
          <w:lang w:eastAsia="zh-CN"/>
        </w:rPr>
        <w:t xml:space="preserve"> </w:t>
      </w:r>
      <w:r w:rsidR="00D13B1F" w:rsidRPr="009D4085">
        <w:rPr>
          <w:rFonts w:ascii="Times New Roman" w:hAnsi="Times New Roman" w:cs="Times New Roman"/>
          <w:bCs/>
          <w:color w:val="000000" w:themeColor="text1"/>
          <w:lang w:eastAsia="zh-CN"/>
        </w:rPr>
        <w:t>high-</w:t>
      </w:r>
      <w:r w:rsidR="004506B8" w:rsidRPr="009D4085">
        <w:rPr>
          <w:rFonts w:ascii="Times New Roman" w:hAnsi="Times New Roman" w:cs="Times New Roman"/>
          <w:bCs/>
          <w:color w:val="000000" w:themeColor="text1"/>
          <w:lang w:eastAsia="zh-CN"/>
        </w:rPr>
        <w:t xml:space="preserve">quality </w:t>
      </w:r>
      <w:r w:rsidR="002B26DE" w:rsidRPr="009D4085">
        <w:rPr>
          <w:rFonts w:ascii="Times New Roman" w:hAnsi="Times New Roman" w:cs="Times New Roman"/>
          <w:bCs/>
          <w:color w:val="000000" w:themeColor="text1"/>
          <w:lang w:eastAsia="zh-CN"/>
        </w:rPr>
        <w:t>SNPs (</w:t>
      </w:r>
      <w:r w:rsidR="000F6A3E" w:rsidRPr="009D4085">
        <w:rPr>
          <w:rFonts w:ascii="Times New Roman" w:hAnsi="Times New Roman" w:cs="Times New Roman"/>
          <w:bCs/>
          <w:color w:val="000000" w:themeColor="text1"/>
          <w:lang w:eastAsia="zh-CN"/>
        </w:rPr>
        <w:t xml:space="preserve">options: </w:t>
      </w:r>
      <w:r w:rsidR="00874B2A" w:rsidRPr="009D4085">
        <w:rPr>
          <w:rFonts w:ascii="Times New Roman" w:hAnsi="Times New Roman" w:cs="Times New Roman"/>
          <w:bCs/>
          <w:color w:val="000000" w:themeColor="text1"/>
          <w:lang w:eastAsia="zh-CN"/>
        </w:rPr>
        <w:t>--</w:t>
      </w:r>
      <w:proofErr w:type="spellStart"/>
      <w:r w:rsidR="00874B2A" w:rsidRPr="009D4085">
        <w:rPr>
          <w:rFonts w:ascii="Times New Roman" w:hAnsi="Times New Roman" w:cs="Times New Roman"/>
          <w:bCs/>
          <w:color w:val="000000" w:themeColor="text1"/>
          <w:lang w:eastAsia="zh-CN"/>
        </w:rPr>
        <w:t>min</w:t>
      </w:r>
      <w:r w:rsidR="00B56B78" w:rsidRPr="009D4085">
        <w:rPr>
          <w:rFonts w:ascii="Times New Roman" w:hAnsi="Times New Roman" w:cs="Times New Roman"/>
          <w:bCs/>
          <w:color w:val="000000" w:themeColor="text1"/>
          <w:lang w:eastAsia="zh-CN"/>
        </w:rPr>
        <w:t>hetfreq</w:t>
      </w:r>
      <w:proofErr w:type="spellEnd"/>
      <w:r w:rsidR="00B56B78" w:rsidRPr="009D4085">
        <w:rPr>
          <w:rFonts w:ascii="Times New Roman" w:hAnsi="Times New Roman" w:cs="Times New Roman"/>
          <w:bCs/>
          <w:color w:val="000000" w:themeColor="text1"/>
          <w:lang w:eastAsia="zh-CN"/>
        </w:rPr>
        <w:t xml:space="preserve"> 0.1 --</w:t>
      </w:r>
      <w:proofErr w:type="spellStart"/>
      <w:r w:rsidR="00B56B78" w:rsidRPr="009D4085">
        <w:rPr>
          <w:rFonts w:ascii="Times New Roman" w:hAnsi="Times New Roman" w:cs="Times New Roman"/>
          <w:bCs/>
          <w:color w:val="000000" w:themeColor="text1"/>
          <w:lang w:eastAsia="zh-CN"/>
        </w:rPr>
        <w:t>minhomfreq</w:t>
      </w:r>
      <w:proofErr w:type="spellEnd"/>
      <w:r w:rsidR="00B56B78" w:rsidRPr="009D4085">
        <w:rPr>
          <w:rFonts w:ascii="Times New Roman" w:hAnsi="Times New Roman" w:cs="Times New Roman"/>
          <w:bCs/>
          <w:color w:val="000000" w:themeColor="text1"/>
          <w:lang w:eastAsia="zh-CN"/>
        </w:rPr>
        <w:t xml:space="preserve"> 0.85 </w:t>
      </w:r>
      <w:r w:rsidR="00874B2A" w:rsidRPr="009D4085">
        <w:rPr>
          <w:rFonts w:ascii="Times New Roman" w:hAnsi="Times New Roman" w:cs="Times New Roman"/>
          <w:bCs/>
          <w:color w:val="000000" w:themeColor="text1"/>
          <w:lang w:eastAsia="zh-CN"/>
        </w:rPr>
        <w:t>--</w:t>
      </w:r>
      <w:proofErr w:type="spellStart"/>
      <w:r w:rsidR="00874B2A" w:rsidRPr="009D4085">
        <w:rPr>
          <w:rFonts w:ascii="Times New Roman" w:hAnsi="Times New Roman" w:cs="Times New Roman"/>
          <w:bCs/>
          <w:color w:val="000000" w:themeColor="text1"/>
          <w:lang w:eastAsia="zh-CN"/>
        </w:rPr>
        <w:t>minquali</w:t>
      </w:r>
      <w:proofErr w:type="spellEnd"/>
      <w:r w:rsidR="00874B2A" w:rsidRPr="009D4085">
        <w:rPr>
          <w:rFonts w:ascii="Times New Roman" w:hAnsi="Times New Roman" w:cs="Times New Roman"/>
          <w:bCs/>
          <w:color w:val="000000" w:themeColor="text1"/>
          <w:lang w:eastAsia="zh-CN"/>
        </w:rPr>
        <w:t xml:space="preserve"> 15 --</w:t>
      </w:r>
      <w:proofErr w:type="spellStart"/>
      <w:r w:rsidR="00874B2A" w:rsidRPr="009D4085">
        <w:rPr>
          <w:rFonts w:ascii="Times New Roman" w:hAnsi="Times New Roman" w:cs="Times New Roman"/>
          <w:bCs/>
          <w:color w:val="000000" w:themeColor="text1"/>
          <w:lang w:eastAsia="zh-CN"/>
        </w:rPr>
        <w:t>mincover</w:t>
      </w:r>
      <w:proofErr w:type="spellEnd"/>
      <w:r w:rsidR="00874B2A" w:rsidRPr="009D4085">
        <w:rPr>
          <w:rFonts w:ascii="Times New Roman" w:hAnsi="Times New Roman" w:cs="Times New Roman"/>
          <w:bCs/>
          <w:color w:val="000000" w:themeColor="text1"/>
          <w:lang w:eastAsia="zh-CN"/>
        </w:rPr>
        <w:t xml:space="preserve"> 10 --</w:t>
      </w:r>
      <w:proofErr w:type="spellStart"/>
      <w:r w:rsidR="00874B2A" w:rsidRPr="009D4085">
        <w:rPr>
          <w:rFonts w:ascii="Times New Roman" w:hAnsi="Times New Roman" w:cs="Times New Roman"/>
          <w:bCs/>
          <w:color w:val="000000" w:themeColor="text1"/>
          <w:lang w:eastAsia="zh-CN"/>
        </w:rPr>
        <w:t>maxcover</w:t>
      </w:r>
      <w:proofErr w:type="spellEnd"/>
      <w:r w:rsidR="00874B2A" w:rsidRPr="009D4085">
        <w:rPr>
          <w:rFonts w:ascii="Times New Roman" w:hAnsi="Times New Roman" w:cs="Times New Roman"/>
          <w:bCs/>
          <w:color w:val="000000" w:themeColor="text1"/>
          <w:lang w:eastAsia="zh-CN"/>
        </w:rPr>
        <w:t xml:space="preserve"> 1000 --minread2 2 --</w:t>
      </w:r>
      <w:proofErr w:type="spellStart"/>
      <w:r w:rsidR="00874B2A" w:rsidRPr="009D4085">
        <w:rPr>
          <w:rFonts w:ascii="Times New Roman" w:hAnsi="Times New Roman" w:cs="Times New Roman"/>
          <w:bCs/>
          <w:color w:val="000000" w:themeColor="text1"/>
          <w:lang w:eastAsia="zh-CN"/>
        </w:rPr>
        <w:t>errorate</w:t>
      </w:r>
      <w:proofErr w:type="spellEnd"/>
      <w:r w:rsidR="00874B2A" w:rsidRPr="009D4085">
        <w:rPr>
          <w:rFonts w:ascii="Times New Roman" w:hAnsi="Times New Roman" w:cs="Times New Roman"/>
          <w:bCs/>
          <w:color w:val="000000" w:themeColor="text1"/>
          <w:lang w:eastAsia="zh-CN"/>
        </w:rPr>
        <w:t xml:space="preserve"> 0.02 --</w:t>
      </w:r>
      <w:proofErr w:type="spellStart"/>
      <w:r w:rsidR="00874B2A" w:rsidRPr="009D4085">
        <w:rPr>
          <w:rFonts w:ascii="Times New Roman" w:hAnsi="Times New Roman" w:cs="Times New Roman"/>
          <w:bCs/>
          <w:color w:val="000000" w:themeColor="text1"/>
          <w:lang w:eastAsia="zh-CN"/>
        </w:rPr>
        <w:t>mapvalue</w:t>
      </w:r>
      <w:proofErr w:type="spellEnd"/>
      <w:r w:rsidR="00874B2A" w:rsidRPr="009D4085">
        <w:rPr>
          <w:rFonts w:ascii="Times New Roman" w:hAnsi="Times New Roman" w:cs="Times New Roman"/>
          <w:bCs/>
          <w:color w:val="000000" w:themeColor="text1"/>
          <w:lang w:eastAsia="zh-CN"/>
        </w:rPr>
        <w:t xml:space="preserve"> 10</w:t>
      </w:r>
      <w:r w:rsidR="002B26DE" w:rsidRPr="009D4085">
        <w:rPr>
          <w:rFonts w:ascii="Times New Roman" w:hAnsi="Times New Roman" w:cs="Times New Roman"/>
          <w:bCs/>
          <w:color w:val="000000" w:themeColor="text1"/>
          <w:lang w:eastAsia="zh-CN"/>
        </w:rPr>
        <w:t>)</w:t>
      </w:r>
      <w:r w:rsidR="009E44A5" w:rsidRPr="009D4085">
        <w:rPr>
          <w:rFonts w:ascii="Times New Roman" w:hAnsi="Times New Roman" w:cs="Times New Roman"/>
          <w:bCs/>
          <w:color w:val="000000" w:themeColor="text1"/>
          <w:lang w:eastAsia="zh-CN"/>
        </w:rPr>
        <w:t xml:space="preserve">. </w:t>
      </w:r>
      <w:r w:rsidR="00E31612" w:rsidRPr="009D4085">
        <w:rPr>
          <w:rFonts w:ascii="Times New Roman" w:hAnsi="Times New Roman" w:cs="Times New Roman"/>
          <w:bCs/>
          <w:color w:val="000000" w:themeColor="text1"/>
          <w:lang w:eastAsia="zh-CN"/>
        </w:rPr>
        <w:t xml:space="preserve">After SNP calling, </w:t>
      </w:r>
      <w:r w:rsidR="00490C65" w:rsidRPr="009D4085">
        <w:rPr>
          <w:rFonts w:ascii="Times New Roman" w:hAnsi="Times New Roman" w:cs="Times New Roman"/>
          <w:bCs/>
          <w:color w:val="000000" w:themeColor="text1"/>
          <w:lang w:eastAsia="zh-CN"/>
        </w:rPr>
        <w:t>an</w:t>
      </w:r>
      <w:r w:rsidR="005A5A23" w:rsidRPr="009D4085">
        <w:rPr>
          <w:rFonts w:ascii="Times New Roman" w:hAnsi="Times New Roman" w:cs="Times New Roman"/>
          <w:bCs/>
          <w:color w:val="000000" w:themeColor="text1"/>
          <w:lang w:eastAsia="zh-CN"/>
        </w:rPr>
        <w:t xml:space="preserve"> average </w:t>
      </w:r>
      <w:r w:rsidR="00E16FA9" w:rsidRPr="009D4085">
        <w:rPr>
          <w:rFonts w:ascii="Times New Roman" w:hAnsi="Times New Roman" w:cs="Times New Roman"/>
          <w:bCs/>
          <w:color w:val="000000" w:themeColor="text1"/>
          <w:lang w:eastAsia="zh-CN"/>
        </w:rPr>
        <w:t xml:space="preserve">number </w:t>
      </w:r>
      <w:r w:rsidR="005A5A23" w:rsidRPr="009D4085">
        <w:rPr>
          <w:rFonts w:ascii="Times New Roman" w:hAnsi="Times New Roman" w:cs="Times New Roman"/>
          <w:bCs/>
          <w:color w:val="000000" w:themeColor="text1"/>
          <w:lang w:eastAsia="zh-CN"/>
        </w:rPr>
        <w:t xml:space="preserve">of 6,882,905 </w:t>
      </w:r>
      <w:r w:rsidR="002B2E7B" w:rsidRPr="009D4085">
        <w:rPr>
          <w:rFonts w:ascii="Times New Roman" w:hAnsi="Times New Roman" w:cs="Times New Roman"/>
          <w:bCs/>
          <w:color w:val="000000" w:themeColor="text1"/>
          <w:lang w:eastAsia="zh-CN"/>
        </w:rPr>
        <w:t>(range</w:t>
      </w:r>
      <w:r w:rsidR="00860895">
        <w:rPr>
          <w:rFonts w:ascii="Times New Roman" w:hAnsi="Times New Roman" w:cs="Times New Roman"/>
          <w:bCs/>
          <w:color w:val="000000" w:themeColor="text1"/>
          <w:lang w:eastAsia="zh-CN"/>
        </w:rPr>
        <w:t>:</w:t>
      </w:r>
      <w:r w:rsidR="00860895" w:rsidRPr="009D4085">
        <w:rPr>
          <w:rFonts w:ascii="Times New Roman" w:hAnsi="Times New Roman" w:cs="Times New Roman"/>
          <w:bCs/>
          <w:color w:val="000000" w:themeColor="text1"/>
          <w:lang w:eastAsia="zh-CN"/>
        </w:rPr>
        <w:t xml:space="preserve"> </w:t>
      </w:r>
      <w:r w:rsidR="002B2E7B" w:rsidRPr="009D4085">
        <w:rPr>
          <w:rFonts w:ascii="Times New Roman" w:hAnsi="Times New Roman" w:cs="Times New Roman"/>
          <w:bCs/>
          <w:color w:val="000000" w:themeColor="text1"/>
          <w:lang w:eastAsia="zh-CN"/>
        </w:rPr>
        <w:t xml:space="preserve">4,507,103 to 12,129,165) </w:t>
      </w:r>
      <w:r w:rsidR="00E31612" w:rsidRPr="009D4085">
        <w:rPr>
          <w:rFonts w:ascii="Times New Roman" w:hAnsi="Times New Roman" w:cs="Times New Roman"/>
          <w:bCs/>
          <w:color w:val="000000" w:themeColor="text1"/>
          <w:lang w:eastAsia="zh-CN"/>
        </w:rPr>
        <w:t>SNPs</w:t>
      </w:r>
      <w:r w:rsidR="007B6AB3" w:rsidRPr="009D4085">
        <w:rPr>
          <w:rFonts w:ascii="Times New Roman" w:hAnsi="Times New Roman" w:cs="Times New Roman"/>
          <w:bCs/>
          <w:color w:val="000000" w:themeColor="text1"/>
          <w:lang w:eastAsia="zh-CN"/>
        </w:rPr>
        <w:t xml:space="preserve"> </w:t>
      </w:r>
      <w:r w:rsidR="0097607F" w:rsidRPr="009D4085">
        <w:rPr>
          <w:rFonts w:ascii="Times New Roman" w:hAnsi="Times New Roman" w:cs="Times New Roman"/>
          <w:bCs/>
          <w:color w:val="000000" w:themeColor="text1"/>
          <w:lang w:eastAsia="zh-CN"/>
        </w:rPr>
        <w:t>was</w:t>
      </w:r>
      <w:r w:rsidR="00E16FA9" w:rsidRPr="009D4085">
        <w:rPr>
          <w:rFonts w:ascii="Times New Roman" w:hAnsi="Times New Roman" w:cs="Times New Roman"/>
          <w:bCs/>
          <w:color w:val="000000" w:themeColor="text1"/>
          <w:lang w:eastAsia="zh-CN"/>
        </w:rPr>
        <w:t xml:space="preserve"> </w:t>
      </w:r>
      <w:r w:rsidR="00A67FC3" w:rsidRPr="009D4085">
        <w:rPr>
          <w:rFonts w:ascii="Times New Roman" w:hAnsi="Times New Roman" w:cs="Times New Roman"/>
          <w:bCs/>
          <w:color w:val="000000" w:themeColor="text1"/>
          <w:lang w:eastAsia="zh-CN"/>
        </w:rPr>
        <w:t>found</w:t>
      </w:r>
      <w:r w:rsidR="00E16FA9" w:rsidRPr="009D4085">
        <w:rPr>
          <w:rFonts w:ascii="Times New Roman" w:hAnsi="Times New Roman" w:cs="Times New Roman"/>
          <w:bCs/>
          <w:color w:val="000000" w:themeColor="text1"/>
          <w:lang w:eastAsia="zh-CN"/>
        </w:rPr>
        <w:t xml:space="preserve"> in each </w:t>
      </w:r>
      <w:r w:rsidR="00040284" w:rsidRPr="009D4085">
        <w:rPr>
          <w:rFonts w:ascii="Times New Roman" w:hAnsi="Times New Roman" w:cs="Times New Roman"/>
          <w:bCs/>
          <w:color w:val="000000" w:themeColor="text1"/>
          <w:lang w:eastAsia="zh-CN"/>
        </w:rPr>
        <w:t>paired</w:t>
      </w:r>
      <w:r w:rsidR="00904F5E" w:rsidRPr="009D4085">
        <w:rPr>
          <w:rFonts w:ascii="Times New Roman" w:hAnsi="Times New Roman" w:cs="Times New Roman"/>
          <w:bCs/>
          <w:color w:val="000000" w:themeColor="text1"/>
          <w:lang w:eastAsia="zh-CN"/>
        </w:rPr>
        <w:t>-end WGBS data set</w:t>
      </w:r>
      <w:r w:rsidR="00C043B7" w:rsidRPr="009D4085">
        <w:rPr>
          <w:rFonts w:ascii="Times New Roman" w:hAnsi="Times New Roman" w:cs="Times New Roman"/>
          <w:bCs/>
          <w:color w:val="000000" w:themeColor="text1"/>
          <w:lang w:eastAsia="zh-CN"/>
        </w:rPr>
        <w:t xml:space="preserve"> </w:t>
      </w:r>
      <w:r w:rsidR="00C043B7" w:rsidRPr="009D4085">
        <w:rPr>
          <w:rFonts w:ascii="Times New Roman" w:hAnsi="Times New Roman" w:cs="Times New Roman"/>
          <w:color w:val="000000" w:themeColor="text1"/>
          <w:lang w:eastAsia="zh-CN"/>
        </w:rPr>
        <w:t xml:space="preserve">(Supplementary Table </w:t>
      </w:r>
      <w:r w:rsidR="00413F45" w:rsidRPr="009D4085">
        <w:rPr>
          <w:rFonts w:ascii="Times New Roman" w:hAnsi="Times New Roman" w:cs="Times New Roman"/>
          <w:color w:val="000000" w:themeColor="text1"/>
          <w:lang w:eastAsia="zh-CN"/>
        </w:rPr>
        <w:t>1</w:t>
      </w:r>
      <w:r w:rsidR="00C95C53" w:rsidRPr="009D4085">
        <w:rPr>
          <w:rFonts w:ascii="Times New Roman" w:hAnsi="Times New Roman" w:cs="Times New Roman"/>
          <w:color w:val="000000" w:themeColor="text1"/>
          <w:lang w:eastAsia="zh-CN"/>
        </w:rPr>
        <w:t>7</w:t>
      </w:r>
      <w:r w:rsidR="00C043B7" w:rsidRPr="009D4085">
        <w:rPr>
          <w:rFonts w:ascii="Times New Roman" w:hAnsi="Times New Roman" w:cs="Times New Roman"/>
          <w:color w:val="000000" w:themeColor="text1"/>
          <w:lang w:eastAsia="zh-CN"/>
        </w:rPr>
        <w:t>)</w:t>
      </w:r>
      <w:r w:rsidR="00C16AAA" w:rsidRPr="009D4085">
        <w:rPr>
          <w:rFonts w:ascii="Times New Roman" w:hAnsi="Times New Roman" w:cs="Times New Roman"/>
          <w:bCs/>
          <w:color w:val="000000" w:themeColor="text1"/>
          <w:lang w:eastAsia="zh-CN"/>
        </w:rPr>
        <w:t xml:space="preserve">. </w:t>
      </w:r>
      <w:r w:rsidR="00CB7336" w:rsidRPr="009D4085">
        <w:rPr>
          <w:rFonts w:ascii="Times New Roman" w:hAnsi="Times New Roman" w:cs="Times New Roman"/>
          <w:bCs/>
          <w:color w:val="000000" w:themeColor="text1"/>
          <w:lang w:eastAsia="zh-CN"/>
        </w:rPr>
        <w:t>Because</w:t>
      </w:r>
      <w:r w:rsidR="00DE6993" w:rsidRPr="009D4085">
        <w:rPr>
          <w:rFonts w:ascii="Times New Roman" w:hAnsi="Times New Roman" w:cs="Times New Roman"/>
          <w:bCs/>
          <w:color w:val="000000" w:themeColor="text1"/>
          <w:lang w:eastAsia="zh-CN"/>
        </w:rPr>
        <w:t xml:space="preserve"> </w:t>
      </w:r>
      <w:r w:rsidR="00B91F09" w:rsidRPr="009D4085">
        <w:rPr>
          <w:rFonts w:ascii="Times New Roman" w:hAnsi="Times New Roman" w:cs="Times New Roman"/>
          <w:bCs/>
          <w:color w:val="000000" w:themeColor="text1"/>
          <w:lang w:eastAsia="zh-CN"/>
        </w:rPr>
        <w:t xml:space="preserve">four </w:t>
      </w:r>
      <w:r w:rsidR="00593561" w:rsidRPr="009D4085">
        <w:rPr>
          <w:rFonts w:ascii="Times New Roman" w:hAnsi="Times New Roman" w:cs="Times New Roman"/>
          <w:bCs/>
          <w:color w:val="000000" w:themeColor="text1"/>
          <w:lang w:eastAsia="zh-CN"/>
        </w:rPr>
        <w:t>participants</w:t>
      </w:r>
      <w:r w:rsidR="00C17EDB" w:rsidRPr="009D4085">
        <w:rPr>
          <w:rFonts w:ascii="Times New Roman" w:hAnsi="Times New Roman" w:cs="Times New Roman"/>
          <w:bCs/>
          <w:color w:val="000000" w:themeColor="text1"/>
          <w:lang w:eastAsia="zh-CN"/>
        </w:rPr>
        <w:t xml:space="preserve"> </w:t>
      </w:r>
      <w:proofErr w:type="gramStart"/>
      <w:r w:rsidR="00B91F09" w:rsidRPr="009D4085">
        <w:rPr>
          <w:rFonts w:ascii="Times New Roman" w:hAnsi="Times New Roman" w:cs="Times New Roman"/>
          <w:bCs/>
          <w:color w:val="000000" w:themeColor="text1"/>
          <w:lang w:eastAsia="zh-CN"/>
        </w:rPr>
        <w:t>were predicted</w:t>
      </w:r>
      <w:proofErr w:type="gramEnd"/>
      <w:r w:rsidR="00B91F09" w:rsidRPr="009D4085">
        <w:rPr>
          <w:rFonts w:ascii="Times New Roman" w:hAnsi="Times New Roman" w:cs="Times New Roman"/>
          <w:bCs/>
          <w:color w:val="000000" w:themeColor="text1"/>
          <w:lang w:eastAsia="zh-CN"/>
        </w:rPr>
        <w:t xml:space="preserve"> as European</w:t>
      </w:r>
      <w:r w:rsidR="0000006A" w:rsidRPr="009D4085">
        <w:rPr>
          <w:rFonts w:ascii="Times New Roman" w:hAnsi="Times New Roman" w:cs="Times New Roman"/>
          <w:bCs/>
          <w:color w:val="000000" w:themeColor="text1"/>
          <w:lang w:eastAsia="zh-CN"/>
        </w:rPr>
        <w:t xml:space="preserve"> ancestry</w:t>
      </w:r>
      <w:r w:rsidR="00B91F09" w:rsidRPr="009D4085">
        <w:rPr>
          <w:rFonts w:ascii="Times New Roman" w:hAnsi="Times New Roman" w:cs="Times New Roman"/>
          <w:bCs/>
          <w:color w:val="000000" w:themeColor="text1"/>
          <w:lang w:eastAsia="zh-CN"/>
        </w:rPr>
        <w:t xml:space="preserve"> using genotype data, to avoid overfitting, </w:t>
      </w:r>
      <w:r w:rsidR="00164F06" w:rsidRPr="009D4085">
        <w:rPr>
          <w:rFonts w:ascii="Times New Roman" w:hAnsi="Times New Roman" w:cs="Times New Roman"/>
          <w:bCs/>
          <w:color w:val="000000" w:themeColor="text1"/>
          <w:lang w:eastAsia="zh-CN"/>
        </w:rPr>
        <w:t>genotype imputation was not performed in this study.</w:t>
      </w:r>
      <w:r w:rsidR="00B91F09" w:rsidRPr="009D4085">
        <w:rPr>
          <w:rFonts w:ascii="Times New Roman" w:hAnsi="Times New Roman" w:cs="Times New Roman"/>
          <w:bCs/>
          <w:color w:val="000000" w:themeColor="text1"/>
          <w:lang w:eastAsia="zh-CN"/>
        </w:rPr>
        <w:t xml:space="preserve"> </w:t>
      </w:r>
    </w:p>
    <w:p w14:paraId="7036F707" w14:textId="77777777" w:rsidR="009B5537" w:rsidRPr="009D4085" w:rsidRDefault="006749FD" w:rsidP="009D4085">
      <w:pPr>
        <w:spacing w:line="480" w:lineRule="auto"/>
        <w:jc w:val="both"/>
        <w:rPr>
          <w:rFonts w:ascii="Times New Roman" w:hAnsi="Times New Roman" w:cs="Times New Roman"/>
          <w:b/>
          <w:bCs/>
          <w:color w:val="000000" w:themeColor="text1"/>
          <w:lang w:eastAsia="zh-CN"/>
        </w:rPr>
      </w:pPr>
      <w:r w:rsidRPr="009D4085">
        <w:rPr>
          <w:rFonts w:ascii="Times New Roman" w:hAnsi="Times New Roman" w:cs="Times New Roman"/>
          <w:b/>
          <w:bCs/>
          <w:color w:val="000000" w:themeColor="text1"/>
          <w:lang w:eastAsia="zh-CN"/>
        </w:rPr>
        <w:t xml:space="preserve">Mapping of </w:t>
      </w:r>
      <w:r w:rsidR="00315F21" w:rsidRPr="009D4085">
        <w:rPr>
          <w:rFonts w:ascii="Times New Roman" w:hAnsi="Times New Roman" w:cs="Times New Roman"/>
          <w:b/>
          <w:bCs/>
          <w:color w:val="000000" w:themeColor="text1"/>
          <w:lang w:eastAsia="zh-CN"/>
        </w:rPr>
        <w:t>genetic-associated methylation haplotype blocks (GA-MHBs)</w:t>
      </w:r>
    </w:p>
    <w:p w14:paraId="5FE6DF5A" w14:textId="41C29BB7" w:rsidR="003E44C4" w:rsidRPr="009D4085" w:rsidRDefault="00B776A9" w:rsidP="009D4085">
      <w:pPr>
        <w:spacing w:after="120" w:line="480" w:lineRule="auto"/>
        <w:ind w:firstLine="288"/>
        <w:jc w:val="both"/>
        <w:rPr>
          <w:rFonts w:ascii="Times New Roman" w:hAnsi="Times New Roman" w:cs="Times New Roman"/>
          <w:bCs/>
          <w:color w:val="000000" w:themeColor="text1"/>
          <w:lang w:eastAsia="zh-CN"/>
        </w:rPr>
      </w:pPr>
      <w:r w:rsidRPr="009D4085">
        <w:rPr>
          <w:rFonts w:ascii="Times New Roman" w:hAnsi="Times New Roman" w:cs="Times New Roman"/>
          <w:bCs/>
          <w:color w:val="000000" w:themeColor="text1"/>
          <w:lang w:eastAsia="zh-CN"/>
        </w:rPr>
        <w:t>We</w:t>
      </w:r>
      <w:r w:rsidR="009B27E7" w:rsidRPr="009D4085">
        <w:rPr>
          <w:rFonts w:ascii="Times New Roman" w:hAnsi="Times New Roman" w:cs="Times New Roman"/>
          <w:bCs/>
          <w:color w:val="000000" w:themeColor="text1"/>
          <w:lang w:eastAsia="zh-CN"/>
        </w:rPr>
        <w:t xml:space="preserve"> scanned for GA-MHBs across </w:t>
      </w:r>
      <w:r w:rsidR="006B1BFA">
        <w:rPr>
          <w:rFonts w:ascii="Times New Roman" w:hAnsi="Times New Roman" w:cs="Times New Roman"/>
          <w:bCs/>
          <w:color w:val="000000" w:themeColor="text1"/>
          <w:lang w:eastAsia="zh-CN"/>
        </w:rPr>
        <w:t xml:space="preserve">the </w:t>
      </w:r>
      <w:r w:rsidR="009B27E7" w:rsidRPr="009D4085">
        <w:rPr>
          <w:rFonts w:ascii="Times New Roman" w:hAnsi="Times New Roman" w:cs="Times New Roman"/>
          <w:bCs/>
          <w:color w:val="000000" w:themeColor="text1"/>
          <w:lang w:eastAsia="zh-CN"/>
        </w:rPr>
        <w:t xml:space="preserve">whole genome by </w:t>
      </w:r>
      <w:r w:rsidR="00794FD9" w:rsidRPr="009D4085">
        <w:rPr>
          <w:rFonts w:ascii="Times New Roman" w:hAnsi="Times New Roman" w:cs="Times New Roman"/>
          <w:bCs/>
          <w:color w:val="000000" w:themeColor="text1"/>
          <w:lang w:eastAsia="zh-CN"/>
        </w:rPr>
        <w:t>testing</w:t>
      </w:r>
      <w:r w:rsidR="009B27E7" w:rsidRPr="009D4085">
        <w:rPr>
          <w:rFonts w:ascii="Times New Roman" w:hAnsi="Times New Roman" w:cs="Times New Roman"/>
          <w:bCs/>
          <w:color w:val="000000" w:themeColor="text1"/>
          <w:lang w:eastAsia="zh-CN"/>
        </w:rPr>
        <w:t xml:space="preserve"> SNPs located within +/- 10</w:t>
      </w:r>
      <w:r w:rsidR="002C2A10" w:rsidRPr="009D4085">
        <w:rPr>
          <w:rFonts w:ascii="Times New Roman" w:hAnsi="Times New Roman" w:cs="Times New Roman"/>
          <w:bCs/>
          <w:color w:val="000000" w:themeColor="text1"/>
          <w:lang w:eastAsia="zh-CN"/>
        </w:rPr>
        <w:t xml:space="preserve"> </w:t>
      </w:r>
      <w:r w:rsidR="009B27E7" w:rsidRPr="009D4085">
        <w:rPr>
          <w:rFonts w:ascii="Times New Roman" w:hAnsi="Times New Roman" w:cs="Times New Roman"/>
          <w:bCs/>
          <w:color w:val="000000" w:themeColor="text1"/>
          <w:lang w:eastAsia="zh-CN"/>
        </w:rPr>
        <w:t>kb windows of each MHB</w:t>
      </w:r>
      <w:r w:rsidR="005958FB">
        <w:rPr>
          <w:rFonts w:ascii="Times New Roman" w:hAnsi="Times New Roman" w:cs="Times New Roman"/>
          <w:bCs/>
          <w:color w:val="000000" w:themeColor="text1"/>
          <w:lang w:eastAsia="zh-CN"/>
        </w:rPr>
        <w:t>, as</w:t>
      </w:r>
      <w:r w:rsidR="008C678D" w:rsidRPr="009D4085">
        <w:rPr>
          <w:rFonts w:ascii="Times New Roman" w:hAnsi="Times New Roman" w:cs="Times New Roman"/>
          <w:color w:val="000000" w:themeColor="text1"/>
          <w:lang w:eastAsia="zh-CN"/>
        </w:rPr>
        <w:t xml:space="preserve"> </w:t>
      </w:r>
      <w:r w:rsidR="009F6FAC" w:rsidRPr="009D4085">
        <w:rPr>
          <w:rFonts w:ascii="Times New Roman" w:hAnsi="Times New Roman" w:cs="Times New Roman"/>
          <w:color w:val="000000" w:themeColor="text1"/>
          <w:lang w:eastAsia="zh-CN"/>
        </w:rPr>
        <w:t xml:space="preserve">previous </w:t>
      </w:r>
      <w:r w:rsidR="00F751F0">
        <w:rPr>
          <w:rFonts w:ascii="Times New Roman" w:hAnsi="Times New Roman" w:cs="Times New Roman"/>
          <w:color w:val="000000" w:themeColor="text1"/>
          <w:lang w:eastAsia="zh-CN"/>
        </w:rPr>
        <w:t>studies indicated</w:t>
      </w:r>
      <w:r w:rsidR="00F751F0" w:rsidRPr="009D4085">
        <w:rPr>
          <w:rFonts w:ascii="Times New Roman" w:hAnsi="Times New Roman" w:cs="Times New Roman"/>
          <w:color w:val="000000" w:themeColor="text1"/>
          <w:lang w:eastAsia="zh-CN"/>
        </w:rPr>
        <w:t xml:space="preserve"> </w:t>
      </w:r>
      <w:r w:rsidR="009F6FAC" w:rsidRPr="009D4085">
        <w:rPr>
          <w:rFonts w:ascii="Times New Roman" w:hAnsi="Times New Roman" w:cs="Times New Roman"/>
          <w:color w:val="000000" w:themeColor="text1"/>
          <w:lang w:eastAsia="zh-CN"/>
        </w:rPr>
        <w:t xml:space="preserve">that </w:t>
      </w:r>
      <w:r w:rsidR="009F6FAC" w:rsidRPr="009D4085">
        <w:rPr>
          <w:rFonts w:ascii="Times New Roman" w:hAnsi="Times New Roman" w:cs="Times New Roman"/>
          <w:i/>
          <w:color w:val="000000" w:themeColor="text1"/>
          <w:lang w:eastAsia="zh-CN"/>
        </w:rPr>
        <w:t>cis</w:t>
      </w:r>
      <w:r w:rsidR="009F6FAC" w:rsidRPr="009D4085">
        <w:rPr>
          <w:rFonts w:ascii="Times New Roman" w:hAnsi="Times New Roman" w:cs="Times New Roman"/>
          <w:color w:val="000000" w:themeColor="text1"/>
          <w:lang w:eastAsia="zh-CN"/>
        </w:rPr>
        <w:t>-</w:t>
      </w:r>
      <w:proofErr w:type="spellStart"/>
      <w:r w:rsidR="009F6FAC" w:rsidRPr="009D4085">
        <w:rPr>
          <w:rFonts w:ascii="Times New Roman" w:hAnsi="Times New Roman" w:cs="Times New Roman"/>
          <w:color w:val="000000" w:themeColor="text1"/>
          <w:lang w:eastAsia="zh-CN"/>
        </w:rPr>
        <w:t>meQTLs</w:t>
      </w:r>
      <w:proofErr w:type="spellEnd"/>
      <w:r w:rsidR="009F6FAC" w:rsidRPr="009D4085">
        <w:rPr>
          <w:rFonts w:ascii="Times New Roman" w:hAnsi="Times New Roman" w:cs="Times New Roman"/>
          <w:color w:val="000000" w:themeColor="text1"/>
          <w:lang w:eastAsia="zh-CN"/>
        </w:rPr>
        <w:t xml:space="preserve"> are located </w:t>
      </w:r>
      <w:r w:rsidR="00D06C82">
        <w:rPr>
          <w:rFonts w:ascii="Times New Roman" w:hAnsi="Times New Roman" w:cs="Times New Roman"/>
          <w:color w:val="000000" w:themeColor="text1"/>
          <w:lang w:eastAsia="zh-CN"/>
        </w:rPr>
        <w:t>near</w:t>
      </w:r>
      <w:r w:rsidR="009F6FAC" w:rsidRPr="009D4085">
        <w:rPr>
          <w:rFonts w:ascii="Times New Roman" w:hAnsi="Times New Roman" w:cs="Times New Roman"/>
          <w:color w:val="000000" w:themeColor="text1"/>
          <w:lang w:eastAsia="zh-CN"/>
        </w:rPr>
        <w:t xml:space="preserve"> correlated SNPs </w:t>
      </w:r>
      <w:r w:rsidR="009F6FAC" w:rsidRPr="009D4085">
        <w:rPr>
          <w:rFonts w:ascii="Times New Roman" w:hAnsi="Times New Roman" w:cs="Times New Roman"/>
          <w:color w:val="000000" w:themeColor="text1"/>
          <w:lang w:eastAsia="zh-CN"/>
        </w:rPr>
        <w:fldChar w:fldCharType="begin" w:fldLock="1"/>
      </w:r>
      <w:r w:rsidR="009F6FAC" w:rsidRPr="009D4085">
        <w:rPr>
          <w:rFonts w:ascii="Times New Roman" w:hAnsi="Times New Roman" w:cs="Times New Roman"/>
          <w:color w:val="000000" w:themeColor="text1"/>
          <w:lang w:eastAsia="zh-CN"/>
        </w:rPr>
        <w:instrText>ADDIN CSL_CITATION { "citationItems" : [ { "id" : "ITEM-1", "itemData" : { "DOI" : "10.1101/gr.171439.113", "ISBN" : "1549-5469 (Electronic)\\n1088-9051 (Linking)", "ISSN" : "15495469", "PMID" : "24709820", "abstract" : "Integrating the genotype with epigenetic marks holds the promise of better understanding the biology that underlies the complex interactions of inherited and environmental components that define the developmental origins of a range of disorders. The quality of the in utero environment significantly influences health over the lifecourse. Epigenetics, and in particular DNA methylation marks, have been postulated as a mechanism for the enduring effects of the prenatal environment. Accordingly, neonate methylomes contain molecular memory of the individual in utero experience. However, interindividual variation in methylation can also be a consequence of DNA sequence polymorphisms that result in methylation quantitative trait loci (methQTLs) and, potentially, the interaction between fixed genetic variation and environmental influences. We surveyed the genotypes and DNA methylomes of 237 neonates and found 1423 punctuate regions of the methylome that were highly variable across individuals, termed variably methylated regions (VMRs), against a backdrop of homogeneity. MethQTLs were readily detected in neonatal methylomes, and genotype alone best explained \u223c25% of the VMRs. We found that the best explanation for 75% of VMRs was the interaction of genotype with different in utero environments, including maternal smoking, maternal depression, maternal BMI, infant birth weight, gestational age, and birth order. Our study sheds new light on the complex relationship between biological inheritance as represented by genotype and individual prenatal experience and suggests the importance of considering both fixed genetic variation and environmental factors in interpreting epigenetic variation.", "author" : [ { "dropping-particle" : "", "family" : "Teh", "given" : "Ai Ling", "non-dropping-particle" : "", "parse-names" : false, "suffix" : "" }, { "dropping-particle" : "", "family" : "Pan", "given" : "Hong", "non-dropping-particle" : "", "parse-names" : false, "suffix" : "" }, { "dropping-particle" : "", "family" : "Chen", "given" : "Li", "non-dropping-particle" : "", "parse-names" : false, "suffix" : "" }, { "dropping-particle" : "", "family" : "Ong", "given" : "Mei Lyn", "non-dropping-particle" : "", "parse-names" : false, "suffix" : "" }, { "dropping-particle" : "", "family" : "Dogra", "given" : "Shaillay", "non-dropping-particle" : "", "parse-names" : false, "suffix" : "" }, { "dropping-particle" : "", "family" : "Wong", "given" : "Johnny", "non-dropping-particle" : "", "parse-names" : false, "suffix" : "" }, { "dropping-particle" : "", "family" : "MacIsaac", "given" : "Julia L.", "non-dropping-particle" : "", "parse-names" : false, "suffix" : "" }, { "dropping-particle" : "", "family" : "Mah", "given" : "Sarah M.", "non-dropping-particle" : "", "parse-names" : false, "suffix" : "" }, { "dropping-particle" : "", "family" : "McEwen", "given" : "Lisa M.", "non-dropping-particle" : "", "parse-names" : false, "suffix" : "" }, { "dropping-particle" : "", "family" : "Saw", "given" : "Seang Mei", "non-dropping-particle" : "", "parse-names" : false, "suffix" : "" }, { "dropping-particle" : "", "family" : "Godfrey", "given" : "Keith M.", "non-dropping-particle" : "", "parse-names" : false, "suffix" : "" }, { "dropping-particle" : "", "family" : "Chong", "given" : "Yap Seng", "non-dropping-particle" : "", "parse-names" : false, "suffix" : "" }, { "dropping-particle" : "", "family" : "Kwek", "given" : "Kenneth", "non-dropping-particle" : "", "parse-names" : false, "suffix" : "" }, { "dropping-particle" : "", "family" : "Kwoh", "given" : "Chee Keong", "non-dropping-particle" : "", "parse-names" : false, "suffix" : "" }, { "dropping-particle" : "", "family" : "Soh", "given" : "Shu E.", "non-dropping-particle" : "", "parse-names" : false, "suffix" : "" }, { "dropping-particle" : "", "family" : "Chong", "given" : "Mary F.F.", "non-dropping-particle" : "", "parse-names" : false, "suffix" : "" }, { "dropping-particle" : "", "family" : "Barton", "given" : "Sheila", "non-dropping-particle" : "", "parse-names" : false, "suffix" : "" }, { "dropping-particle" : "", "family" : "Karnani", "given" : "Neerja", "non-dropping-particle" : "", "parse-names" : false, "suffix" : "" }, { "dropping-particle" : "", "family" : "Cheong", "given" : "Clara Y.", "non-dropping-particle" : "", "parse-names" : false, "suffix" : "" }, { "dropping-particle" : "", "family" : "Buschdorf", "given" : "Jan Paul", "non-dropping-particle" : "", "parse-names" : false, "suffix" : "" }, { "dropping-particle" : "", "family" : "St\u00fcnkel", "given" : "Walter", "non-dropping-particle" : "", "parse-names" : false, "suffix" : "" }, { "dropping-particle" : "", "family" : "Kobor", "given" : "Michael S.", "non-dropping-particle" : "", "parse-names" : false, "suffix" : "" }, { "dropping-particle" : "", "family" : "Meaney", "given" : "Michael J.", "non-dropping-particle" : "", "parse-names" : false, "suffix" : "" }, { "dropping-particle" : "", "family" : "Gluckman", "given" : "Peter D.", "non-dropping-particle" : "", "parse-names" : false, "suffix" : "" }, { "dropping-particle" : "", "family" : "Holbrook", "given" : "Joanna D.", "non-dropping-particle" : "", "parse-names" : false, "suffix" : "" } ], "container-title" : "Genome Research", "id" : "ITEM-1", "issue" : "7", "issued" : { "date-parts" : [ [ "2014" ] ] }, "page" : "1064-1074", "title" : "The effect of genotype and in utero environment on interindividual variation in neonate DNA methylomes", "type" : "article-journal", "volume" : "24" }, "uris" : [ "http://www.mendeley.com/documents/?uuid=28596f6c-990c-4a2d-8f32-91ccc8e8bd79" ] }, { "id" : "ITEM-2", "itemData" : { "DOI" : "10.4161/epi.25501", "ISBN" : "1559-2308 (Electronic)\\r1559-2294 (Linking)", "ISSN" : "15592308", "PMID" : "23811543", "abstract" : "DNA methylation is an important molecular-level phenotype that links genotypes and complex disease traits. Previous studies have found local correlation between genetic variants and DNA methylation levels (cis-meQTLs). However, general mechanisms underlying cis-meQTLs are unclear. We conducted a cis-meQTL analysis of the Genetics of Lipid Lowering Drugs and Diet Network data (n = 593). We found that over 80% of genetic variants at CpG sites (meSNPs) are meQTL loci (P-value&lt;10(-9)), and meSNPs account for over two thirds of the strongest meQTL signals (P-value&lt;10(-200)). Beyond direct effects on the methylation of the meSNP site, the CpG-disrupting allele of meSNPs were associated with lowered methylation of CpG sites located within 45 bp. The effect of meSNPs extends to as far as 10 kb and can contribute to the observed meQTL signals in the surrounding region, likely through correlated methylation patterns and linkage disequilibrium. Therefore, meSNPs are behind a large portion of observed meQTL signals and play a crucial role in the biological process linking genetic variation to epigenetic changes.", "author" : [ { "dropping-particle" : "", "family" : "Zhi", "given" : "Degui", "non-dropping-particle" : "", "parse-names" : false, "suffix" : "" }, { "dropping-particle" : "", "family" : "Aslibekyan", "given" : "Stella", "non-dropping-particle" : "", "parse-names" : false, "suffix" : "" }, { "dropping-particle" : "", "family" : "Irvin", "given" : "Marguerite R.", "non-dropping-particle" : "", "parse-names" : false, "suffix" : "" }, { "dropping-particle" : "", "family" : "Claas", "given" : "Steven A.", "non-dropping-particle" : "", "parse-names" : false, "suffix" : "" }, { "dropping-particle" : "", "family" : "Borecki", "given" : "Ingrid B.", "non-dropping-particle" : "", "parse-names" : false, "suffix" : "" }, { "dropping-particle" : "", "family" : "Ordovas", "given" : "Jose M.", "non-dropping-particle" : "", "parse-names" : false, "suffix" : "" }, { "dropping-particle" : "", "family" : "Absher", "given" : "Devin M.", "non-dropping-particle" : "", "parse-names" : false, "suffix" : "" }, { "dropping-particle" : "", "family" : "Arnett", "given" : "Donna K.", "non-dropping-particle" : "", "parse-names" : false, "suffix" : "" } ], "container-title" : "Epigenetics", "id" : "ITEM-2", "issue" : "8", "issued" : { "date-parts" : [ [ "2013" ] ] }, "page" : "802-806", "title" : "SNPs located at CpG sites modulate genome-epigenome interaction", "type" : "article-journal", "volume" : "8" }, "uris" : [ "http://www.mendeley.com/documents/?uuid=a58ca57c-a787-439a-b1fa-9a586f81492b" ] }, { "id" : "ITEM-3", "itemData" : { "DOI" : "10.1101/gr.154187.112", "ISBN" : "1549-5469 (Electronic)\\r1088-9051 (Linking)", "ISSN" : "10889051", "PMID" : "23908385", "abstract" : "DNA methylation patterns are important for establishing cell, tissue, and organism phenotypes, but little is known about their contribution to natural human variation. To determine their contribution to variability, we have generated genome-scale DNA methylation profiles of three human populations (Caucasian-American, African-American, and Han Chinese-American) and examined the differentially methylated CpG sites. The distinctly methylated genes identified suggest an influence of DNA methylation on phenotype differences, such as susceptibility to certain diseases and pathogens, and response to drugs and environmental agents. DNA methylation differences can be partially traced back to genetic variation, suggesting that differentially methylated CpG sites serve as evolutionarily established mediators between the genetic code and phenotypic variability. Notably, one-third of the DNA methylation differences were not associated with any genetic variation, suggesting that variation in population-specific sites takes place at the genetic and epigenetic levels, highlighting the contribution of epigenetic modification to natural human variation.", "author" : [ { "dropping-particle" : "", "family" : "Heyn", "given" : "Holger", "non-dropping-particle" : "", "parse-names" : false, "suffix" : "" }, { "dropping-particle" : "", "family" : "Moran", "given" : "Sebastian", "non-dropping-particle" : "", "parse-names" : false, "suffix" : "" }, { "dropping-particle" : "", "family" : "Hernando-Herraez", "given" : "Irene", "non-dropping-particle" : "", "parse-names" : false, "suffix" : "" }, { "dropping-particle" : "", "family" : "Sayols", "given" : "Sergi", "non-dropping-particle" : "", "parse-names" : false, "suffix" : "" }, { "dropping-particle" : "", "family" : "Gomez", "given" : "Antonio", "non-dropping-particle" : "", "parse-names" : false, "suffix" : "" }, { "dropping-particle" : "", "family" : "Sandoval", "given" : "Juan", "non-dropping-particle" : "", "parse-names" : false, "suffix" : "" }, { "dropping-particle" : "", "family" : "Monk", "given" : "Dave", "non-dropping-particle" : "", "parse-names" : false, "suffix" : "" }, { "dropping-particle" : "", "family" : "Hata", "given" : "Kenichiro", "non-dropping-particle" : "", "parse-names" : false, "suffix" : "" }, { "dropping-particle" : "", "family" : "Marques-Bonet", "given" : "Tomas", "non-dropping-particle" : "", "parse-names" : false, "suffix" : "" }, { "dropping-particle" : "", "family" : "Wang", "given" : "Liewei", "non-dropping-particle" : "", "parse-names" : false, "suffix" : "" }, { "dropping-particle" : "", "family" : "Esteller", "given" : "Manel", "non-dropping-particle" : "", "parse-names" : false, "suffix" : "" } ], "container-title" : "Genome Research", "id" : "ITEM-3", "issue" : "9", "issued" : { "date-parts" : [ [ "2013" ] ] }, "page" : "1363-1372", "title" : "DNA methylation contributes to natural human variation", "type" : "article-journal", "volume" : "23" }, "uris" : [ "http://www.mendeley.com/documents/?uuid=af90c488-5f64-404d-9786-8bf6dd39dc95" ] } ], "mendeley" : { "formattedCitation" : "[11,38,39]", "plainTextFormattedCitation" : "[11,38,39]", "previouslyFormattedCitation" : "[11,38,39]" }, "properties" : { "noteIndex" : 0 }, "schema" : "https://github.com/citation-style-language/schema/raw/master/csl-citation.json" }</w:instrText>
      </w:r>
      <w:r w:rsidR="009F6FAC" w:rsidRPr="009D4085">
        <w:rPr>
          <w:rFonts w:ascii="Times New Roman" w:hAnsi="Times New Roman" w:cs="Times New Roman"/>
          <w:color w:val="000000" w:themeColor="text1"/>
          <w:lang w:eastAsia="zh-CN"/>
        </w:rPr>
        <w:fldChar w:fldCharType="separate"/>
      </w:r>
      <w:r w:rsidR="009F6FAC" w:rsidRPr="009D4085">
        <w:rPr>
          <w:rFonts w:ascii="Times New Roman" w:hAnsi="Times New Roman" w:cs="Times New Roman"/>
          <w:noProof/>
          <w:color w:val="000000" w:themeColor="text1"/>
          <w:lang w:eastAsia="zh-CN"/>
        </w:rPr>
        <w:t>[11,38,39]</w:t>
      </w:r>
      <w:r w:rsidR="009F6FAC" w:rsidRPr="009D4085">
        <w:rPr>
          <w:rFonts w:ascii="Times New Roman" w:hAnsi="Times New Roman" w:cs="Times New Roman"/>
          <w:color w:val="000000" w:themeColor="text1"/>
          <w:lang w:eastAsia="zh-CN"/>
        </w:rPr>
        <w:fldChar w:fldCharType="end"/>
      </w:r>
      <w:r w:rsidR="009F6FAC" w:rsidRPr="009D4085">
        <w:rPr>
          <w:rFonts w:ascii="Times New Roman" w:hAnsi="Times New Roman" w:cs="Times New Roman"/>
          <w:color w:val="000000" w:themeColor="text1"/>
          <w:lang w:eastAsia="zh-CN"/>
        </w:rPr>
        <w:t xml:space="preserve">. </w:t>
      </w:r>
      <w:r w:rsidR="00606DE9" w:rsidRPr="009D4085">
        <w:rPr>
          <w:rFonts w:ascii="Times New Roman" w:hAnsi="Times New Roman" w:cs="Times New Roman"/>
          <w:bCs/>
          <w:color w:val="000000" w:themeColor="text1"/>
          <w:lang w:eastAsia="zh-CN"/>
        </w:rPr>
        <w:t>The correlation</w:t>
      </w:r>
      <w:r w:rsidR="003146FA" w:rsidRPr="009D4085">
        <w:rPr>
          <w:rFonts w:ascii="Times New Roman" w:hAnsi="Times New Roman" w:cs="Times New Roman"/>
          <w:bCs/>
          <w:color w:val="000000" w:themeColor="text1"/>
          <w:lang w:eastAsia="zh-CN"/>
        </w:rPr>
        <w:t>s</w:t>
      </w:r>
      <w:r w:rsidR="00606DE9" w:rsidRPr="009D4085">
        <w:rPr>
          <w:rFonts w:ascii="Times New Roman" w:hAnsi="Times New Roman" w:cs="Times New Roman"/>
          <w:bCs/>
          <w:color w:val="000000" w:themeColor="text1"/>
          <w:lang w:eastAsia="zh-CN"/>
        </w:rPr>
        <w:t xml:space="preserve"> between </w:t>
      </w:r>
      <w:r w:rsidR="003146FA" w:rsidRPr="009D4085">
        <w:rPr>
          <w:rFonts w:ascii="Times New Roman" w:hAnsi="Times New Roman" w:cs="Times New Roman"/>
          <w:bCs/>
          <w:color w:val="000000" w:themeColor="text1"/>
          <w:lang w:eastAsia="zh-CN"/>
        </w:rPr>
        <w:t xml:space="preserve">MHBs and neighboring SNPs </w:t>
      </w:r>
      <w:proofErr w:type="gramStart"/>
      <w:r w:rsidR="003146FA" w:rsidRPr="009D4085">
        <w:rPr>
          <w:rFonts w:ascii="Times New Roman" w:hAnsi="Times New Roman" w:cs="Times New Roman"/>
          <w:bCs/>
          <w:color w:val="000000" w:themeColor="text1"/>
          <w:lang w:eastAsia="zh-CN"/>
        </w:rPr>
        <w:t>were calculated</w:t>
      </w:r>
      <w:proofErr w:type="gramEnd"/>
      <w:r w:rsidR="003146FA" w:rsidRPr="009D4085">
        <w:rPr>
          <w:rFonts w:ascii="Times New Roman" w:hAnsi="Times New Roman" w:cs="Times New Roman"/>
          <w:bCs/>
          <w:color w:val="000000" w:themeColor="text1"/>
          <w:lang w:eastAsia="zh-CN"/>
        </w:rPr>
        <w:t xml:space="preserve"> by linear regression. </w:t>
      </w:r>
      <w:r w:rsidR="00BD6DBD" w:rsidRPr="009D4085">
        <w:rPr>
          <w:rFonts w:ascii="Times New Roman" w:hAnsi="Times New Roman" w:cs="Times New Roman"/>
          <w:bCs/>
          <w:color w:val="000000" w:themeColor="text1"/>
          <w:lang w:eastAsia="zh-CN"/>
        </w:rPr>
        <w:t>Corre</w:t>
      </w:r>
      <w:r w:rsidR="00A948CB" w:rsidRPr="009D4085">
        <w:rPr>
          <w:rFonts w:ascii="Times New Roman" w:hAnsi="Times New Roman" w:cs="Times New Roman"/>
          <w:bCs/>
          <w:color w:val="000000" w:themeColor="text1"/>
          <w:lang w:eastAsia="zh-CN"/>
        </w:rPr>
        <w:t>la</w:t>
      </w:r>
      <w:r w:rsidR="00BD6DBD" w:rsidRPr="009D4085">
        <w:rPr>
          <w:rFonts w:ascii="Times New Roman" w:hAnsi="Times New Roman" w:cs="Times New Roman"/>
          <w:bCs/>
          <w:color w:val="000000" w:themeColor="text1"/>
          <w:lang w:eastAsia="zh-CN"/>
        </w:rPr>
        <w:t>tion</w:t>
      </w:r>
      <w:r w:rsidR="00CC0709" w:rsidRPr="009D4085">
        <w:rPr>
          <w:rFonts w:ascii="Times New Roman" w:hAnsi="Times New Roman" w:cs="Times New Roman"/>
          <w:bCs/>
          <w:color w:val="000000" w:themeColor="text1"/>
          <w:lang w:eastAsia="zh-CN"/>
        </w:rPr>
        <w:t xml:space="preserve">s </w:t>
      </w:r>
      <w:proofErr w:type="gramStart"/>
      <w:r w:rsidR="00CC0709" w:rsidRPr="009D4085">
        <w:rPr>
          <w:rFonts w:ascii="Times New Roman" w:hAnsi="Times New Roman" w:cs="Times New Roman"/>
          <w:bCs/>
          <w:color w:val="000000" w:themeColor="text1"/>
          <w:lang w:eastAsia="zh-CN"/>
        </w:rPr>
        <w:t>were considered</w:t>
      </w:r>
      <w:proofErr w:type="gramEnd"/>
      <w:r w:rsidR="00B76E73" w:rsidRPr="009D4085">
        <w:rPr>
          <w:rFonts w:ascii="Times New Roman" w:hAnsi="Times New Roman" w:cs="Times New Roman"/>
          <w:bCs/>
          <w:color w:val="000000" w:themeColor="text1"/>
          <w:lang w:eastAsia="zh-CN"/>
        </w:rPr>
        <w:t xml:space="preserve"> </w:t>
      </w:r>
      <w:r w:rsidR="00BB3FCD" w:rsidRPr="009D4085">
        <w:rPr>
          <w:rFonts w:ascii="Times New Roman" w:hAnsi="Times New Roman" w:cs="Times New Roman"/>
          <w:bCs/>
          <w:color w:val="000000" w:themeColor="text1"/>
          <w:lang w:eastAsia="zh-CN"/>
        </w:rPr>
        <w:t>sta</w:t>
      </w:r>
      <w:r w:rsidR="004F08F1" w:rsidRPr="009D4085">
        <w:rPr>
          <w:rFonts w:ascii="Times New Roman" w:hAnsi="Times New Roman" w:cs="Times New Roman"/>
          <w:bCs/>
          <w:color w:val="000000" w:themeColor="text1"/>
          <w:lang w:eastAsia="zh-CN"/>
        </w:rPr>
        <w:t>ti</w:t>
      </w:r>
      <w:r w:rsidR="00BB3FCD" w:rsidRPr="009D4085">
        <w:rPr>
          <w:rFonts w:ascii="Times New Roman" w:hAnsi="Times New Roman" w:cs="Times New Roman"/>
          <w:bCs/>
          <w:color w:val="000000" w:themeColor="text1"/>
          <w:lang w:eastAsia="zh-CN"/>
        </w:rPr>
        <w:t xml:space="preserve">stically </w:t>
      </w:r>
      <w:r w:rsidR="00B76E73" w:rsidRPr="009D4085">
        <w:rPr>
          <w:rFonts w:ascii="Times New Roman" w:hAnsi="Times New Roman" w:cs="Times New Roman"/>
          <w:bCs/>
          <w:color w:val="000000" w:themeColor="text1"/>
          <w:lang w:eastAsia="zh-CN"/>
        </w:rPr>
        <w:t xml:space="preserve">significant </w:t>
      </w:r>
      <w:r w:rsidR="001C3C21">
        <w:rPr>
          <w:rFonts w:ascii="Times New Roman" w:hAnsi="Times New Roman" w:cs="Times New Roman"/>
          <w:bCs/>
          <w:color w:val="000000" w:themeColor="text1"/>
          <w:lang w:eastAsia="zh-CN"/>
        </w:rPr>
        <w:t>at</w:t>
      </w:r>
      <w:r w:rsidR="0047104A" w:rsidRPr="009D4085">
        <w:rPr>
          <w:rFonts w:ascii="Times New Roman" w:hAnsi="Times New Roman" w:cs="Times New Roman"/>
          <w:bCs/>
          <w:color w:val="000000" w:themeColor="text1"/>
          <w:lang w:eastAsia="zh-CN"/>
        </w:rPr>
        <w:t xml:space="preserve"> q-values less than 0.05</w:t>
      </w:r>
      <w:r w:rsidR="00CC0709" w:rsidRPr="009D4085">
        <w:rPr>
          <w:rFonts w:ascii="Times New Roman" w:hAnsi="Times New Roman" w:cs="Times New Roman"/>
          <w:bCs/>
          <w:color w:val="000000" w:themeColor="text1"/>
          <w:lang w:eastAsia="zh-CN"/>
        </w:rPr>
        <w:t xml:space="preserve">. </w:t>
      </w:r>
      <w:proofErr w:type="gramStart"/>
      <w:r w:rsidR="00466700" w:rsidRPr="009D4085">
        <w:rPr>
          <w:rFonts w:ascii="Times New Roman" w:hAnsi="Times New Roman" w:cs="Times New Roman"/>
          <w:bCs/>
          <w:color w:val="000000" w:themeColor="text1"/>
          <w:lang w:eastAsia="zh-CN"/>
        </w:rPr>
        <w:t>To clearly show</w:t>
      </w:r>
      <w:proofErr w:type="gramEnd"/>
      <w:r w:rsidR="00466700" w:rsidRPr="009D4085">
        <w:rPr>
          <w:rFonts w:ascii="Times New Roman" w:hAnsi="Times New Roman" w:cs="Times New Roman"/>
          <w:bCs/>
          <w:color w:val="000000" w:themeColor="text1"/>
          <w:lang w:eastAsia="zh-CN"/>
        </w:rPr>
        <w:t xml:space="preserve"> possible </w:t>
      </w:r>
      <w:r w:rsidR="00031D90" w:rsidRPr="009D4085">
        <w:rPr>
          <w:rFonts w:ascii="Times New Roman" w:hAnsi="Times New Roman" w:cs="Times New Roman"/>
          <w:bCs/>
          <w:color w:val="000000" w:themeColor="text1"/>
          <w:lang w:eastAsia="zh-CN"/>
        </w:rPr>
        <w:t>MHB-SNP</w:t>
      </w:r>
      <w:r w:rsidR="00A6257A" w:rsidRPr="009D4085">
        <w:rPr>
          <w:rFonts w:ascii="Times New Roman" w:hAnsi="Times New Roman" w:cs="Times New Roman"/>
          <w:bCs/>
          <w:color w:val="000000" w:themeColor="text1"/>
          <w:lang w:eastAsia="zh-CN"/>
        </w:rPr>
        <w:t xml:space="preserve"> correlation pattern differences between populations</w:t>
      </w:r>
      <w:r w:rsidR="00563474" w:rsidRPr="009D4085">
        <w:rPr>
          <w:rFonts w:ascii="Times New Roman" w:hAnsi="Times New Roman" w:cs="Times New Roman"/>
          <w:bCs/>
          <w:color w:val="000000" w:themeColor="text1"/>
          <w:lang w:eastAsia="zh-CN"/>
        </w:rPr>
        <w:t>, t</w:t>
      </w:r>
      <w:r w:rsidR="00DF43C9" w:rsidRPr="009D4085">
        <w:rPr>
          <w:rFonts w:ascii="Times New Roman" w:hAnsi="Times New Roman" w:cs="Times New Roman"/>
          <w:bCs/>
          <w:color w:val="000000" w:themeColor="text1"/>
          <w:lang w:eastAsia="zh-CN"/>
        </w:rPr>
        <w:t>wo set</w:t>
      </w:r>
      <w:r w:rsidR="003E3CA0" w:rsidRPr="009D4085">
        <w:rPr>
          <w:rFonts w:ascii="Times New Roman" w:hAnsi="Times New Roman" w:cs="Times New Roman"/>
          <w:bCs/>
          <w:color w:val="000000" w:themeColor="text1"/>
          <w:lang w:eastAsia="zh-CN"/>
        </w:rPr>
        <w:t>s of MHBs were used</w:t>
      </w:r>
      <w:r w:rsidR="00CC0709" w:rsidRPr="009D4085">
        <w:rPr>
          <w:rFonts w:ascii="Times New Roman" w:hAnsi="Times New Roman" w:cs="Times New Roman"/>
          <w:bCs/>
          <w:color w:val="000000" w:themeColor="text1"/>
          <w:lang w:eastAsia="zh-CN"/>
        </w:rPr>
        <w:t xml:space="preserve">: </w:t>
      </w:r>
      <w:r w:rsidR="009C2C50" w:rsidRPr="009D4085">
        <w:rPr>
          <w:rFonts w:ascii="Times New Roman" w:hAnsi="Times New Roman" w:cs="Times New Roman"/>
          <w:bCs/>
          <w:color w:val="000000" w:themeColor="text1"/>
          <w:lang w:eastAsia="zh-CN"/>
        </w:rPr>
        <w:t>all MHBs in the two populations</w:t>
      </w:r>
      <w:r w:rsidR="00CC0709" w:rsidRPr="009D4085">
        <w:rPr>
          <w:rFonts w:ascii="Times New Roman" w:hAnsi="Times New Roman" w:cs="Times New Roman"/>
          <w:bCs/>
          <w:color w:val="000000" w:themeColor="text1"/>
          <w:lang w:eastAsia="zh-CN"/>
        </w:rPr>
        <w:t xml:space="preserve"> or </w:t>
      </w:r>
      <w:r w:rsidR="004B6B3C" w:rsidRPr="009D4085">
        <w:rPr>
          <w:rFonts w:ascii="Times New Roman" w:hAnsi="Times New Roman" w:cs="Times New Roman"/>
          <w:bCs/>
          <w:color w:val="000000" w:themeColor="text1"/>
          <w:lang w:eastAsia="zh-CN"/>
        </w:rPr>
        <w:t xml:space="preserve">only </w:t>
      </w:r>
      <w:r w:rsidR="00002EFA" w:rsidRPr="009D4085">
        <w:rPr>
          <w:rFonts w:ascii="Times New Roman" w:hAnsi="Times New Roman" w:cs="Times New Roman"/>
          <w:bCs/>
          <w:color w:val="000000" w:themeColor="text1"/>
          <w:lang w:eastAsia="zh-CN"/>
        </w:rPr>
        <w:t>population</w:t>
      </w:r>
      <w:r w:rsidR="009C2C50" w:rsidRPr="009D4085">
        <w:rPr>
          <w:rFonts w:ascii="Times New Roman" w:hAnsi="Times New Roman" w:cs="Times New Roman"/>
          <w:bCs/>
          <w:color w:val="000000" w:themeColor="text1"/>
          <w:lang w:eastAsia="zh-CN"/>
        </w:rPr>
        <w:t>-shared MHBs</w:t>
      </w:r>
      <w:r w:rsidR="00CC0709" w:rsidRPr="009D4085">
        <w:rPr>
          <w:rFonts w:ascii="Times New Roman" w:hAnsi="Times New Roman" w:cs="Times New Roman"/>
          <w:bCs/>
          <w:color w:val="000000" w:themeColor="text1"/>
          <w:lang w:eastAsia="zh-CN"/>
        </w:rPr>
        <w:t xml:space="preserve">. </w:t>
      </w:r>
    </w:p>
    <w:p w14:paraId="256682A7" w14:textId="77777777" w:rsidR="002A1948" w:rsidRPr="009D4085" w:rsidRDefault="00496A09" w:rsidP="009D4085">
      <w:pPr>
        <w:spacing w:line="480" w:lineRule="auto"/>
        <w:jc w:val="both"/>
        <w:rPr>
          <w:rFonts w:ascii="Times New Roman" w:hAnsi="Times New Roman" w:cs="Times New Roman"/>
          <w:b/>
          <w:bCs/>
          <w:color w:val="000000" w:themeColor="text1"/>
          <w:lang w:eastAsia="zh-CN"/>
        </w:rPr>
      </w:pPr>
      <w:r w:rsidRPr="009D4085">
        <w:rPr>
          <w:rFonts w:ascii="Times New Roman" w:hAnsi="Times New Roman" w:cs="Times New Roman"/>
          <w:b/>
          <w:bCs/>
          <w:color w:val="000000" w:themeColor="text1"/>
          <w:lang w:eastAsia="zh-CN"/>
        </w:rPr>
        <w:t xml:space="preserve">Enrichment </w:t>
      </w:r>
      <w:r w:rsidR="00093E76" w:rsidRPr="009D4085">
        <w:rPr>
          <w:rFonts w:ascii="Times New Roman" w:hAnsi="Times New Roman" w:cs="Times New Roman"/>
          <w:b/>
          <w:bCs/>
          <w:color w:val="000000" w:themeColor="text1"/>
          <w:lang w:eastAsia="zh-CN"/>
        </w:rPr>
        <w:t>analysis of</w:t>
      </w:r>
      <w:r w:rsidR="0082543E" w:rsidRPr="009D4085">
        <w:rPr>
          <w:rFonts w:ascii="Times New Roman" w:hAnsi="Times New Roman" w:cs="Times New Roman"/>
          <w:b/>
          <w:bCs/>
          <w:color w:val="000000" w:themeColor="text1"/>
          <w:lang w:eastAsia="zh-CN"/>
        </w:rPr>
        <w:t xml:space="preserve"> GA-MHBs corresponding SNPs for</w:t>
      </w:r>
      <w:r w:rsidRPr="009D4085">
        <w:rPr>
          <w:rFonts w:ascii="Times New Roman" w:hAnsi="Times New Roman" w:cs="Times New Roman"/>
          <w:b/>
          <w:bCs/>
          <w:color w:val="000000" w:themeColor="text1"/>
          <w:lang w:eastAsia="zh-CN"/>
        </w:rPr>
        <w:t xml:space="preserve"> </w:t>
      </w:r>
      <w:r w:rsidR="00B970C6" w:rsidRPr="009D4085">
        <w:rPr>
          <w:rFonts w:ascii="Times New Roman" w:hAnsi="Times New Roman" w:cs="Times New Roman"/>
          <w:b/>
          <w:bCs/>
          <w:color w:val="000000" w:themeColor="text1"/>
          <w:lang w:eastAsia="zh-CN"/>
        </w:rPr>
        <w:t xml:space="preserve">specific </w:t>
      </w:r>
      <w:r w:rsidRPr="009D4085">
        <w:rPr>
          <w:rFonts w:ascii="Times New Roman" w:hAnsi="Times New Roman" w:cs="Times New Roman"/>
          <w:b/>
          <w:bCs/>
          <w:color w:val="000000" w:themeColor="text1"/>
          <w:lang w:eastAsia="zh-CN"/>
        </w:rPr>
        <w:t>loci</w:t>
      </w:r>
    </w:p>
    <w:p w14:paraId="6C327C0E" w14:textId="0022B794" w:rsidR="00496A09" w:rsidRPr="009D4085" w:rsidRDefault="00731FC6" w:rsidP="009D4085">
      <w:pPr>
        <w:spacing w:after="120" w:line="480" w:lineRule="auto"/>
        <w:ind w:firstLine="288"/>
        <w:jc w:val="both"/>
        <w:rPr>
          <w:rFonts w:ascii="Times New Roman" w:hAnsi="Times New Roman" w:cs="Times New Roman"/>
          <w:color w:val="000000" w:themeColor="text1"/>
          <w:lang w:eastAsia="zh-CN"/>
        </w:rPr>
      </w:pPr>
      <w:r w:rsidRPr="009D4085">
        <w:rPr>
          <w:rFonts w:ascii="Times New Roman" w:hAnsi="Times New Roman" w:cs="Times New Roman"/>
          <w:bCs/>
          <w:color w:val="000000" w:themeColor="text1"/>
          <w:lang w:eastAsia="zh-CN"/>
        </w:rPr>
        <w:t xml:space="preserve">To </w:t>
      </w:r>
      <w:r w:rsidR="00E8436D" w:rsidRPr="009D4085">
        <w:rPr>
          <w:rFonts w:ascii="Times New Roman" w:hAnsi="Times New Roman" w:cs="Times New Roman"/>
          <w:bCs/>
          <w:color w:val="000000" w:themeColor="text1"/>
          <w:lang w:eastAsia="zh-CN"/>
        </w:rPr>
        <w:t xml:space="preserve">gain a better understanding of GA-MHBs corresponding SNPs, </w:t>
      </w:r>
      <w:r w:rsidR="007F726F" w:rsidRPr="009D4085">
        <w:rPr>
          <w:rFonts w:ascii="Times New Roman" w:hAnsi="Times New Roman" w:cs="Times New Roman"/>
          <w:bCs/>
          <w:color w:val="000000" w:themeColor="text1"/>
          <w:lang w:eastAsia="zh-CN"/>
        </w:rPr>
        <w:t xml:space="preserve">we performed enrichment analysis </w:t>
      </w:r>
      <w:r w:rsidR="00D60FEE" w:rsidRPr="009D4085">
        <w:rPr>
          <w:rFonts w:ascii="Times New Roman" w:hAnsi="Times New Roman" w:cs="Times New Roman"/>
          <w:bCs/>
          <w:color w:val="000000" w:themeColor="text1"/>
          <w:lang w:eastAsia="zh-CN"/>
        </w:rPr>
        <w:t xml:space="preserve">of these SNPs on </w:t>
      </w:r>
      <w:r w:rsidR="00AD6D16" w:rsidRPr="009D4085">
        <w:rPr>
          <w:rFonts w:ascii="Times New Roman" w:hAnsi="Times New Roman" w:cs="Times New Roman"/>
          <w:color w:val="000000" w:themeColor="text1"/>
          <w:lang w:eastAsia="zh-CN"/>
        </w:rPr>
        <w:t>population-specific and trait/disease-associated loci</w:t>
      </w:r>
      <w:r w:rsidR="00953EA6" w:rsidRPr="009D4085">
        <w:rPr>
          <w:rFonts w:ascii="Times New Roman" w:hAnsi="Times New Roman" w:cs="Times New Roman"/>
          <w:color w:val="000000" w:themeColor="text1"/>
          <w:lang w:eastAsia="zh-CN"/>
        </w:rPr>
        <w:t xml:space="preserve">. </w:t>
      </w:r>
      <w:r w:rsidR="00F31881">
        <w:rPr>
          <w:rFonts w:ascii="Times New Roman" w:hAnsi="Times New Roman" w:cs="Times New Roman"/>
          <w:bCs/>
          <w:color w:val="000000" w:themeColor="text1"/>
          <w:lang w:eastAsia="zh-CN"/>
        </w:rPr>
        <w:t>A</w:t>
      </w:r>
      <w:r w:rsidR="0060209F" w:rsidRPr="009D4085">
        <w:rPr>
          <w:rFonts w:ascii="Times New Roman" w:hAnsi="Times New Roman" w:cs="Times New Roman"/>
          <w:bCs/>
          <w:color w:val="000000" w:themeColor="text1"/>
          <w:lang w:eastAsia="zh-CN"/>
        </w:rPr>
        <w:t xml:space="preserve"> total of 72,727,</w:t>
      </w:r>
      <w:r w:rsidR="001D3FFF" w:rsidRPr="009D4085">
        <w:rPr>
          <w:rFonts w:ascii="Times New Roman" w:hAnsi="Times New Roman" w:cs="Times New Roman"/>
          <w:bCs/>
          <w:color w:val="000000" w:themeColor="text1"/>
          <w:lang w:eastAsia="zh-CN"/>
        </w:rPr>
        <w:t>586</w:t>
      </w:r>
      <w:r w:rsidR="0060209F" w:rsidRPr="009D4085">
        <w:rPr>
          <w:rFonts w:ascii="Times New Roman" w:hAnsi="Times New Roman" w:cs="Times New Roman"/>
          <w:bCs/>
          <w:color w:val="000000" w:themeColor="text1"/>
          <w:lang w:eastAsia="zh-CN"/>
        </w:rPr>
        <w:t xml:space="preserve"> loci from the 1000 </w:t>
      </w:r>
      <w:r w:rsidR="006C0DD3">
        <w:rPr>
          <w:rFonts w:ascii="Times New Roman" w:hAnsi="Times New Roman" w:cs="Times New Roman"/>
          <w:bCs/>
          <w:color w:val="000000" w:themeColor="text1"/>
          <w:lang w:eastAsia="zh-CN"/>
        </w:rPr>
        <w:t>G</w:t>
      </w:r>
      <w:r w:rsidR="006C0DD3" w:rsidRPr="009D4085">
        <w:rPr>
          <w:rFonts w:ascii="Times New Roman" w:hAnsi="Times New Roman" w:cs="Times New Roman"/>
          <w:bCs/>
          <w:color w:val="000000" w:themeColor="text1"/>
          <w:lang w:eastAsia="zh-CN"/>
        </w:rPr>
        <w:t>enome</w:t>
      </w:r>
      <w:r w:rsidR="006C0DD3">
        <w:rPr>
          <w:rFonts w:ascii="Times New Roman" w:hAnsi="Times New Roman" w:cs="Times New Roman"/>
          <w:bCs/>
          <w:color w:val="000000" w:themeColor="text1"/>
          <w:lang w:eastAsia="zh-CN"/>
        </w:rPr>
        <w:t>s</w:t>
      </w:r>
      <w:r w:rsidR="006C0DD3" w:rsidRPr="009D4085">
        <w:rPr>
          <w:rFonts w:ascii="Times New Roman" w:hAnsi="Times New Roman" w:cs="Times New Roman"/>
          <w:bCs/>
          <w:color w:val="000000" w:themeColor="text1"/>
          <w:lang w:eastAsia="zh-CN"/>
        </w:rPr>
        <w:t xml:space="preserve"> </w:t>
      </w:r>
      <w:r w:rsidR="0060209F" w:rsidRPr="009D4085">
        <w:rPr>
          <w:rFonts w:ascii="Times New Roman" w:hAnsi="Times New Roman" w:cs="Times New Roman"/>
          <w:bCs/>
          <w:color w:val="000000" w:themeColor="text1"/>
          <w:lang w:eastAsia="zh-CN"/>
        </w:rPr>
        <w:t>phase 3 data</w:t>
      </w:r>
      <w:r w:rsidR="005A016B" w:rsidRPr="009D4085">
        <w:rPr>
          <w:rFonts w:ascii="Times New Roman" w:hAnsi="Times New Roman" w:cs="Times New Roman"/>
          <w:bCs/>
          <w:color w:val="000000" w:themeColor="text1"/>
          <w:lang w:eastAsia="zh-CN"/>
        </w:rPr>
        <w:t xml:space="preserve"> </w:t>
      </w:r>
      <w:r w:rsidR="0060209F" w:rsidRPr="009D4085">
        <w:rPr>
          <w:rFonts w:ascii="Times New Roman" w:hAnsi="Times New Roman" w:cs="Times New Roman"/>
          <w:bCs/>
          <w:color w:val="000000" w:themeColor="text1"/>
          <w:lang w:eastAsia="zh-CN"/>
        </w:rPr>
        <w:t>set</w:t>
      </w:r>
      <w:r w:rsidR="00D865A2" w:rsidRPr="009D4085">
        <w:rPr>
          <w:rFonts w:ascii="Times New Roman" w:hAnsi="Times New Roman" w:cs="Times New Roman"/>
          <w:bCs/>
          <w:color w:val="000000" w:themeColor="text1"/>
          <w:lang w:eastAsia="zh-CN"/>
        </w:rPr>
        <w:t xml:space="preserve"> </w:t>
      </w:r>
      <w:r w:rsidR="00D865A2" w:rsidRPr="009D4085">
        <w:rPr>
          <w:rFonts w:ascii="Times New Roman" w:hAnsi="Times New Roman" w:cs="Times New Roman"/>
          <w:bCs/>
          <w:color w:val="000000" w:themeColor="text1"/>
          <w:lang w:eastAsia="zh-CN"/>
        </w:rPr>
        <w:fldChar w:fldCharType="begin" w:fldLock="1"/>
      </w:r>
      <w:r w:rsidR="00144A92" w:rsidRPr="009D4085">
        <w:rPr>
          <w:rFonts w:ascii="Times New Roman" w:hAnsi="Times New Roman" w:cs="Times New Roman"/>
          <w:bCs/>
          <w:color w:val="000000" w:themeColor="text1"/>
          <w:lang w:eastAsia="zh-CN"/>
        </w:rPr>
        <w:instrText>ADDIN CSL_CITATION { "citationItems" : [ { "id" : "ITEM-1", "itemData" : { "DOI" : "10.1038/nature15394", "ISBN" : "9781137332875", "ISSN" : "14764687", "PMID" : "26432246", "abstract" : "Structural variants are implicated in numerous diseases and make up the majority of varying nucleotides among human genomes. Here we describe an integrated set of eight structural variant classes comprising both balanced and unbalanced variants, which we constructed using short-read DNA sequencing data and statistically phased onto haplotype blocks in 26 human populations. Analysing this set, we identify numerous gene-intersecting structural variants exhibiting population stratification and describe naturally occurring homozygous gene knockouts that suggest the dispensability of a variety of human genes. We demonstrate that structural variants are enriched on haplotypes identified by genome-wide association studies and exhibit enrichment for expression quantitative trait loci. Additionally, we uncover appreciable levels of structural variant complexity at different scales, including genic loci subject to clusters of repeated rearrangement and complex structural variants with multiple breakpoints likely to have formed through individual mutational events. Our catalogue will enhance future studies into structural variant demography, functional impact and disease association.", "author" : [ { "dropping-particle" : "", "family" : "Sudmant", "given" : "Peter H.", "non-dropping-particle" : "", "parse-names" : false, "suffix" : "" }, { "dropping-particle" : "", "family" : "Rausch", "given" : "Tobias", "non-dropping-particle" : "", "parse-names" : false, "suffix" : "" }, { "dropping-particle" : "", "family" : "Gardner", "given" : "Eugene J.", "non-dropping-particle" : "", "parse-names" : false, "suffix" : "" }, { "dropping-particle" : "", "family" : "Handsaker", "given" : "Robert E.", "non-dropping-particle" : "", "parse-names" : false, "suffix" : "" }, { "dropping-particle" : "", "family" : "Abyzov", "given" : "Alexej", "non-dropping-particle" : "", "parse-names" : false, "suffix" : "" }, { "dropping-particle" : "", "family" : "Huddleston", "given" : "John", "non-dropping-particle" : "", "parse-names" : false, "suffix" : "" }, { "dropping-particle" : "", "family" : "Zhang", "given" : "Yan", "non-dropping-particle" : "", "parse-names" : false, "suffix" : "" }, { "dropping-particle" : "", "family" : "Ye", "given" : "Kai", "non-dropping-particle" : "", "parse-names" : false, "suffix" : "" }, { "dropping-particle" : "", "family" : "Jun", "given" : "Goo", "non-dropping-particle" : "", "parse-names" : false, "suffix" : "" }, { "dropping-particle" : "", "family" : "Fritz", "given" : "Markus His Yang", "non-dropping-particle" : "", "parse-names" : false, "suffix" : "" }, { "dropping-particle" : "", "family" : "Konkel", "given" : "Miriam K.", "non-dropping-particle" : "", "parse-names" : false, "suffix" : "" }, { "dropping-particle" : "", "family" : "Malhotra", "given" : "Ankit", "non-dropping-particle" : "", "parse-names" : false, "suffix" : "" }, { "dropping-particle" : "", "family" : "St\u00fctz", "given" : "Adrian M.", "non-dropping-particle" : "", "parse-names" : false, "suffix" : "" }, { "dropping-particle" : "", "family" : "Shi", "given" : "Xinghua", "non-dropping-particle" : "", "parse-names" : false, "suffix" : "" }, { "dropping-particle" : "", "family" : "Casale", "given" : "Francesco Paolo", "non-dropping-particle" : "", "parse-names" : false, "suffix" : "" }, { "dropping-particle" : "", "family" : "Chen", "given" : "Jieming", "non-dropping-particle" : "", "parse-names" : false, "suffix" : "" }, { "dropping-particle" : "", "family" : "Hormozdiari", "given" : "Fereydoun", "non-dropping-particle" : "", "parse-names" : false, "suffix" : "" }, { "dropping-particle" : "", "family" : "Dayama", "given" : "Gargi", "non-dropping-particle" : "", "parse-names" : false, "suffix" : "" }, { "dropping-particle" : "", "family" : "Chen", "given" : "Ken", "non-dropping-particle" : "", "parse-names" : false, "suffix" : "" }, { "dropping-particle" : "", "family" : "Malig", "given" : "Maika", "non-dropping-particle" : "", "parse-names" : false, "suffix" : "" }, { "dropping-particle" : "", "family" : "Chaisson", "given" : "Mark J.P.", "non-dropping-particle" : "", "parse-names" : false, "suffix" : "" }, { "dropping-particle" : "", "family" : "Walter", "given" : "Klaudia", "non-dropping-particle" : "", "parse-names" : false, "suffix" : "" }, { "dropping-particle" : "", "family" : "Meiers", "given" : "Sascha", "non-dropping-particle" : "", "parse-names" : false, "suffix" : "" }, { "dropping-particle" : "", "family" : "Kashin", "given" : "Seva", "non-dropping-particle" : "", "parse-names" : false, "suffix" : "" }, { "dropping-particle" : "", "family" : "Garrison", "given" : "Erik", "non-dropping-particle" : "", "parse-names" : false, "suffix" : "" }, { "dropping-particle" : "", "family" : "Auton", "given" : "Adam", "non-dropping-particle" : "", "parse-names" : false, "suffix" : "" }, { "dropping-particle" : "", "family" : "Lam", "given" : "Hugo Y.K.", "non-dropping-particle" : "", "parse-names" : false, "suffix" : "" }, { "dropping-particle" : "", "family" : "Mu", "given" : "Xinmeng Jasmine", "non-dropping-particle" : "", "parse-names" : false, "suffix" : "" }, { "dropping-particle" : "", "family" : "Alkan", "given" : "Can", "non-dropping-particle" : "", "parse-names" : false, "suffix" : "" }, { "dropping-particle" : "", "family" : "Antaki", "given" : "Danny", "non-dropping-particle" : "", "parse-names" : false, "suffix" : "" }, { "dropping-particle" : "", "family" : "Bae", "given" : "Taejeong", "non-dropping-particle" : "", "parse-names" : false, "suffix" : "" }, { "dropping-particle" : "", "family" : "Cerveira", "given" : "Eliza", "non-dropping-particle" : "", "parse-names" : false, "suffix" : "" }, { "dropping-particle" : "", "family" : "Chines", "given" : "Peter", "non-dropping-particle" : "", "parse-names" : false, "suffix" : "" }, { "dropping-particle" : "", "family" : "Chong", "given" : "Zechen", "non-dropping-particle" : "", "parse-names" : false, "suffix" : "" }, { "dropping-particle" : "", "family" : "Clarke", "given" : "Laura", "non-dropping-particle" : "", "parse-names" : false, "suffix" : "" }, { "dropping-particle" : "", "family" : "Dal", "given" : "Elif", "non-dropping-particle" : "", "parse-names" : false, "suffix" : "" }, { "dropping-particle" : "", "family" : "Ding", "given" : "Li", "non-dropping-particle" : "", "parse-names" : false, "suffix" : "" }, { "dropping-particle" : "", "family" : "Emery", "given" : "Sarah", "non-dropping-particle" : "", "parse-names" : false, "suffix" : "" }, { "dropping-particle" : "", "family" : "Fan", "given" : "Xian", "non-dropping-particle" : "", "parse-names" : false, "suffix" : "" }, { "dropping-particle" : "", "family" : "Gujral", "given" : "Madhusudan", "non-dropping-particle" : "", "parse-names" : false, "suffix" : "" }, { "dropping-particle" : "", "family" : "Kahveci", "given" : "Fatma", "non-dropping-particle" : "", "parse-names" : false, "suffix" : "" }, { "dropping-particle" : "", "family" : "Kidd", "given" : "Jeffrey M.", "non-dropping-particle" : "", "parse-names" : false, "suffix" : "" }, { "dropping-particle" : "", "family" : "Kong", "given" : "Yu", "non-dropping-particle" : "", "parse-names" : false, "suffix" : "" }, { "dropping-particle" : "", "family" : "Lameijer", "given" : "Eric Wubbo", "non-dropping-particle" : "", "parse-names" : false, "suffix" : "" }, { "dropping-particle" : "", "family" : "McCarthy", "given" : "Shane", "non-dropping-particle" : "", "parse-names" : false, "suffix" : "" }, { "dropping-particle" : "", "family" : "Flicek", "given" : "Paul", "non-dropping-particle" : "", "parse-names" : false, "suffix" : "" }, { "dropping-particle" : "", "family" : "Gibbs", "given" : "Richard A.", "non-dropping-particle" : "", "parse-names" : false, "suffix" : "" }, { "dropping-particle" : "", "family" : "Marth", "given" : "Gabor", "non-dropping-particle" : "", "parse-names" : false, "suffix" : "" }, { "dropping-particle" : "", "family" : "Mason", "given" : "Christopher E.", "non-dropping-particle" : "", "parse-names" : false, "suffix" : "" }, { "dropping-particle" : "", "family" : "Menelaou", "given" : "Androniki", "non-dropping-particle" : "", "parse-names" : false, "suffix" : "" }, { "dropping-particle" : "", "family" : "Muzny", "given" : "Donna M.", "non-dropping-particle" : "", "parse-names" : false, "suffix" : "" }, { "dropping-particle" : "", "family" : "Nelson", "given" : "Bradley J.", "non-dropping-particle" : "", "parse-names" : false, "suffix" : "" }, { "dropping-particle" : "", "family" : "Noor", "given" : "Amina", "non-dropping-particle" : "", "parse-names" : false, "suffix" : "" }, { "dropping-particle" : "", "family" : "Parrish", "given" : "Nicholas F.", "non-dropping-particle" : "", "parse-names" : false, "suffix" : "" }, { "dropping-particle" : "", "family" : "Pendleton", "given" : "Matthew", "non-dropping-particle" : "", "parse-names" : false, "suffix" : "" }, { "dropping-particle" : "", "family" : "Quitadamo", "given" : "Andrew", "non-dropping-particle" : "", "parse-names" : false, "suffix" : "" }, { "dropping-particle" : "", "family" : "Raeder", "given" : "Benjamin", "non-dropping-particle" : "", "parse-names" : false, "suffix" : "" }, { "dropping-particle" : "", "family" : "Schadt", "given" : "Eric E.", "non-dropping-particle" : "", "parse-names" : false, "suffix" : "" }, { "dropping-particle" : "", "family" : "Romanovitch", "given" : "Mallory", "non-dropping-particle" : "", "parse-names" : false, "suffix" : "" }, { "dropping-particle" : "", "family" : "Schlattl", "given" : "Andreas", "non-dropping-particle" : "", "parse-names" : false, "suffix" : "" }, { "dropping-particle" : "", "family" : "Sebra", "given" : "Robert", "non-dropping-particle" : "", "parse-names" : false, "suffix" : "" }, { "dropping-particle" : "", "family" : "Shabalin", "given" : "Andrey A.", "non-dropping-particle" : "", "parse-names" : false, "suffix" : "" }, { "dropping-particle" : "", "family" : "Untergasser", "given" : "Andreas", "non-dropping-particle" : "", "parse-names" : false, "suffix" : "" }, { "dropping-particle" : "", "family" : "Walker", "given" : "Jerilyn A.", "non-dropping-particle" : "", "parse-names" : false, "suffix" : "" }, { "dropping-particle" : "", "family" : "Wang", "given" : "Min", "non-dropping-particle" : "", "parse-names" : false, "suffix" : "" }, { "dropping-particle" : "", "family" : "Yu", "given" : "Fuli", "non-dropping-particle" : "", "parse-names" : false, "suffix" : "" }, { "dropping-particle" : "", "family" : "Zhang", "given" : "Chengsheng", "non-dropping-particle" : "", "parse-names" : false, "suffix" : "" }, { "dropping-particle" : "", "family" : "Zhang", "given" : "Jing", "non-dropping-particle" : "", "parse-names" : false, "suffix" : "" }, { "dropping-particle" : "", "family" : "Zheng-Bradley", "given" : "Xiangqun", "non-dropping-particle" : "", "parse-names" : false, "suffix" : "" }, { "dropping-particle" : "", "family" : "Zhou", "given" : "Wanding", "non-dropping-particle" : "", "parse-names" : false, "suffix" : "" }, { "dropping-particle" : "", "family" : "Zichner", "given" : "Thomas", "non-dropping-particle" : "", "parse-names" : false, "suffix" : "" }, { "dropping-particle" : "", "family" : "Sebat", "given" : "Jonathan", "non-dropping-particle" : "", "parse-names" : false, "suffix" : "" }, { "dropping-particle" : "", "family" : "Batzer", "given" : "Mark A.", "non-dropping-particle" : "", "parse-names" : false, "suffix" : "" }, { "dropping-particle" : "", "family" : "McCarroll", "given" : "Steven A.", "non-dropping-particle" : "", "parse-names" : false, "suffix" : "" }, { "dropping-particle" : "", "family" : "Mills", "given" : "Ryan E.", "non-dropping-particle" : "", "parse-names" : false, "suffix" : "" }, { "dropping-particle" : "", "family" : "Gerstein", "given" : "Mark B.", "non-dropping-particle" : "", "parse-names" : false, "suffix" : "" }, { "dropping-particle" : "", "family" : "Bashir", "given" : "Ali", "non-dropping-particle" : "", "parse-names" : false, "suffix" : "" }, { "dropping-particle" : "", "family" : "Stegle", "given" : "Oliver", "non-dropping-particle" : "", "parse-names" : false, "suffix" : "" }, { "dropping-particle" : "", "family" : "Devine", "given" : "Scott E.", "non-dropping-particle" : "", "parse-names" : false, "suffix" : "" }, { "dropping-particle" : "", "family" : "Lee", "given" : "Charles", "non-dropping-particle" : "", "parse-names" : false, "suffix" : "" }, { "dropping-particle" : "", "family" : "Eichler", "given" : "Evan E.", "non-dropping-particle" : "", "parse-names" : false, "suffix" : "" }, { "dropping-particle" : "", "family" : "Korbel", "given" : "Jan O.", "non-dropping-particle" : "", "parse-names" : false, "suffix" : "" } ], "container-title" : "Nature", "id" : "ITEM-1", "issue" : "7571", "issued" : { "date-parts" : [ [ "2015" ] ] }, "page" : "75-81", "title" : "An integrated map of structural variation in 2,504 human genomes", "type" : "article-journal", "volume" : "526" }, "uris" : [ "http://www.mendeley.com/documents/?uuid=ab2a70b9-a3de-4c7f-914c-30be10cb6ee5" ] }, { "id" : "ITEM-2", "itemData" : { "DOI" : "10.1038/nature15393", "ISBN" : "0028-0836", "ISSN" : "1476-4687", "PMID" : "26432245", "abstract" : "The 1000 Genomes Project set out to provide a comprehensive description of common human genetic variation by applying whole-genome sequencing to a diverse set of individuals from multiple populations. Here we report completion of the project, having reconstructed the genomes of 2,504 individuals from 26 populations using a combination of low-coverage whole-genome sequencing, deep exome sequencing, and dense microarray genotyping. We characterized a broad spectrum of genetic variation, in total over 88 million variants (84.7 million single nucleotide polymorphisms (SNPs), 3.6 million short insertions/deletions (indels), and 60,000 structural variants), all phased onto high-quality haplotypes. This resource includes &gt;99% of SNP variants with a frequency of &gt;1% for a variety of ancestries. We describe the distribution of genetic variation across the global sample, and discuss the implications for common disease studies.", "author" : [ { "dropping-particle" : "", "family" : "1000 Genomes Project Consortium", "given" : "", "non-dropping-particle" : "", "parse-names" : false, "suffix" : "" }, { "dropping-particle" : "", "family" : "Auton", "given" : "Adam", "non-dropping-particle" : "", "parse-names" : false, "suffix" : "" }, { "dropping-particle" : "", "family" : "Brooks", "given" : "Lisa D", "non-dropping-particle" : "", "parse-names" : false, "suffix" : "" }, { "dropping-particle" : "", "family" : "Durbin", "given" : "Richard M", "non-dropping-particle" : "", "parse-names" : false, "suffix" : "" }, { "dropping-particle" : "", "family" : "Garrison", "given" : "Erik P", "non-dropping-particle" : "", "parse-names" : false, "suffix" : "" }, { "dropping-particle" : "", "family" : "Kang", "given" : "Hyun Min", "non-dropping-particle" : "", "parse-names" : false, "suffix" : "" }, { "dropping-particle" : "", "family" : "Korbel", "given" : "Jan O", "non-dropping-particle" : "", "parse-names" : false, "suffix" : "" }, { "dropping-particle" : "", "family" : "Marchini", "given" : "Jonathan L", "non-dropping-particle" : "", "parse-names" : false, "suffix" : "" }, { "dropping-particle" : "", "family" : "McCarthy", "given" : "Shane", "non-dropping-particle" : "", "parse-names" : false, "suffix" : "" }, { "dropping-particle" : "", "family" : "McVean", "given" : "Gil A", "non-dropping-particle" : "", "parse-names" : false, "suffix" : "" }, { "dropping-particle" : "", "family" : "Abecasis", "given" : "Gon\u00e7alo R", "non-dropping-particle" : "", "parse-names" : false, "suffix" : "" } ], "container-title" : "Nature", "id" : "ITEM-2", "issue" : "7571", "issued" : { "date-parts" : [ [ "2015" ] ] }, "page" : "68-74", "title" : "A global reference for human genetic variation.", "type" : "article-journal", "volume" : "526" }, "uris" : [ "http://www.mendeley.com/documents/?uuid=cd6a155c-821c-40ef-b4e0-aa829b2d5b10" ] } ], "mendeley" : { "formattedCitation" : "[64,65]", "plainTextFormattedCitation" : "[64,65]", "previouslyFormattedCitation" : "[63,64]" }, "properties" : { "noteIndex" : 0 }, "schema" : "https://github.com/citation-style-language/schema/raw/master/csl-citation.json" }</w:instrText>
      </w:r>
      <w:r w:rsidR="00D865A2" w:rsidRPr="009D4085">
        <w:rPr>
          <w:rFonts w:ascii="Times New Roman" w:hAnsi="Times New Roman" w:cs="Times New Roman"/>
          <w:bCs/>
          <w:color w:val="000000" w:themeColor="text1"/>
          <w:lang w:eastAsia="zh-CN"/>
        </w:rPr>
        <w:fldChar w:fldCharType="separate"/>
      </w:r>
      <w:r w:rsidR="00144A92" w:rsidRPr="009D4085">
        <w:rPr>
          <w:rFonts w:ascii="Times New Roman" w:hAnsi="Times New Roman" w:cs="Times New Roman"/>
          <w:bCs/>
          <w:noProof/>
          <w:color w:val="000000" w:themeColor="text1"/>
          <w:lang w:eastAsia="zh-CN"/>
        </w:rPr>
        <w:t>[64,65]</w:t>
      </w:r>
      <w:r w:rsidR="00D865A2" w:rsidRPr="009D4085">
        <w:rPr>
          <w:rFonts w:ascii="Times New Roman" w:hAnsi="Times New Roman" w:cs="Times New Roman"/>
          <w:bCs/>
          <w:color w:val="000000" w:themeColor="text1"/>
          <w:lang w:eastAsia="zh-CN"/>
        </w:rPr>
        <w:fldChar w:fldCharType="end"/>
      </w:r>
      <w:r w:rsidR="0060209F" w:rsidRPr="009D4085">
        <w:rPr>
          <w:rFonts w:ascii="Times New Roman" w:hAnsi="Times New Roman" w:cs="Times New Roman"/>
          <w:bCs/>
          <w:color w:val="000000" w:themeColor="text1"/>
          <w:lang w:eastAsia="zh-CN"/>
        </w:rPr>
        <w:t xml:space="preserve"> (</w:t>
      </w:r>
      <w:r w:rsidR="00157C11">
        <w:rPr>
          <w:rStyle w:val="Hyperlink"/>
          <w:rFonts w:ascii="Times New Roman" w:hAnsi="Times New Roman" w:cs="Times New Roman"/>
          <w:bCs/>
          <w:color w:val="000000" w:themeColor="text1"/>
          <w:lang w:eastAsia="zh-CN"/>
        </w:rPr>
        <w:fldChar w:fldCharType="begin"/>
      </w:r>
      <w:r w:rsidR="00157C11">
        <w:rPr>
          <w:rStyle w:val="Hyperlink"/>
          <w:rFonts w:ascii="Times New Roman" w:hAnsi="Times New Roman" w:cs="Times New Roman"/>
          <w:bCs/>
          <w:color w:val="000000" w:themeColor="text1"/>
          <w:lang w:eastAsia="zh-CN"/>
        </w:rPr>
        <w:instrText xml:space="preserve"> HYPERLINK "http://www.internationalgenome.org" </w:instrText>
      </w:r>
      <w:r w:rsidR="00157C11">
        <w:rPr>
          <w:rStyle w:val="Hyperlink"/>
          <w:rFonts w:ascii="Times New Roman" w:hAnsi="Times New Roman" w:cs="Times New Roman"/>
          <w:bCs/>
          <w:color w:val="000000" w:themeColor="text1"/>
          <w:lang w:eastAsia="zh-CN"/>
        </w:rPr>
        <w:fldChar w:fldCharType="separate"/>
      </w:r>
      <w:r w:rsidR="0060209F" w:rsidRPr="009D4085">
        <w:rPr>
          <w:rStyle w:val="Hyperlink"/>
          <w:rFonts w:ascii="Times New Roman" w:hAnsi="Times New Roman" w:cs="Times New Roman"/>
          <w:bCs/>
          <w:color w:val="000000" w:themeColor="text1"/>
          <w:lang w:eastAsia="zh-CN"/>
        </w:rPr>
        <w:t>http://www.internationalgenome.org</w:t>
      </w:r>
      <w:r w:rsidR="00157C11">
        <w:rPr>
          <w:rStyle w:val="Hyperlink"/>
          <w:rFonts w:ascii="Times New Roman" w:hAnsi="Times New Roman" w:cs="Times New Roman"/>
          <w:bCs/>
          <w:color w:val="000000" w:themeColor="text1"/>
          <w:lang w:eastAsia="zh-CN"/>
        </w:rPr>
        <w:fldChar w:fldCharType="end"/>
      </w:r>
      <w:r w:rsidR="0060209F" w:rsidRPr="009D4085">
        <w:rPr>
          <w:rFonts w:ascii="Times New Roman" w:hAnsi="Times New Roman" w:cs="Times New Roman"/>
          <w:bCs/>
          <w:color w:val="000000" w:themeColor="text1"/>
          <w:lang w:eastAsia="zh-CN"/>
        </w:rPr>
        <w:t xml:space="preserve">) </w:t>
      </w:r>
      <w:r w:rsidR="00E83D9B" w:rsidRPr="009D4085">
        <w:rPr>
          <w:rFonts w:ascii="Times New Roman" w:hAnsi="Times New Roman" w:cs="Times New Roman"/>
          <w:bCs/>
          <w:color w:val="000000" w:themeColor="text1"/>
          <w:lang w:eastAsia="zh-CN"/>
        </w:rPr>
        <w:t xml:space="preserve">were </w:t>
      </w:r>
      <w:r w:rsidR="006553D0">
        <w:rPr>
          <w:rFonts w:ascii="Times New Roman" w:hAnsi="Times New Roman" w:cs="Times New Roman"/>
          <w:bCs/>
          <w:color w:val="000000" w:themeColor="text1"/>
          <w:lang w:eastAsia="zh-CN"/>
        </w:rPr>
        <w:t>used</w:t>
      </w:r>
      <w:r w:rsidR="006553D0" w:rsidRPr="009D4085">
        <w:rPr>
          <w:rFonts w:ascii="Times New Roman" w:hAnsi="Times New Roman" w:cs="Times New Roman"/>
          <w:bCs/>
          <w:color w:val="000000" w:themeColor="text1"/>
          <w:lang w:eastAsia="zh-CN"/>
        </w:rPr>
        <w:t xml:space="preserve"> </w:t>
      </w:r>
      <w:r w:rsidR="0094609B" w:rsidRPr="009D4085">
        <w:rPr>
          <w:rFonts w:ascii="Times New Roman" w:hAnsi="Times New Roman" w:cs="Times New Roman"/>
          <w:bCs/>
          <w:color w:val="000000" w:themeColor="text1"/>
          <w:lang w:eastAsia="zh-CN"/>
        </w:rPr>
        <w:t xml:space="preserve">to obtain </w:t>
      </w:r>
      <w:r w:rsidR="00E83D9B" w:rsidRPr="009D4085">
        <w:rPr>
          <w:rFonts w:ascii="Times New Roman" w:hAnsi="Times New Roman" w:cs="Times New Roman"/>
          <w:bCs/>
          <w:color w:val="000000" w:themeColor="text1"/>
          <w:lang w:eastAsia="zh-CN"/>
        </w:rPr>
        <w:t xml:space="preserve">the </w:t>
      </w:r>
      <w:r w:rsidR="00C90276" w:rsidRPr="009D4085">
        <w:rPr>
          <w:rFonts w:ascii="Times New Roman" w:hAnsi="Times New Roman" w:cs="Times New Roman"/>
          <w:bCs/>
          <w:color w:val="000000" w:themeColor="text1"/>
          <w:lang w:eastAsia="zh-CN"/>
        </w:rPr>
        <w:t>allele</w:t>
      </w:r>
      <w:r w:rsidR="00E83D9B" w:rsidRPr="009D4085">
        <w:rPr>
          <w:rFonts w:ascii="Times New Roman" w:hAnsi="Times New Roman" w:cs="Times New Roman"/>
          <w:bCs/>
          <w:color w:val="000000" w:themeColor="text1"/>
          <w:lang w:eastAsia="zh-CN"/>
        </w:rPr>
        <w:t xml:space="preserve"> frequenc</w:t>
      </w:r>
      <w:r w:rsidR="004F0F51">
        <w:rPr>
          <w:rFonts w:ascii="Times New Roman" w:hAnsi="Times New Roman" w:cs="Times New Roman"/>
          <w:bCs/>
          <w:color w:val="000000" w:themeColor="text1"/>
          <w:lang w:eastAsia="zh-CN"/>
        </w:rPr>
        <w:t>y</w:t>
      </w:r>
      <w:r w:rsidR="00E83D9B" w:rsidRPr="009D4085">
        <w:rPr>
          <w:rFonts w:ascii="Times New Roman" w:hAnsi="Times New Roman" w:cs="Times New Roman"/>
          <w:bCs/>
          <w:color w:val="000000" w:themeColor="text1"/>
          <w:lang w:eastAsia="zh-CN"/>
        </w:rPr>
        <w:t xml:space="preserve"> difference</w:t>
      </w:r>
      <w:r w:rsidR="0012799E">
        <w:rPr>
          <w:rFonts w:ascii="Times New Roman" w:hAnsi="Times New Roman" w:cs="Times New Roman"/>
          <w:bCs/>
          <w:color w:val="000000" w:themeColor="text1"/>
          <w:lang w:eastAsia="zh-CN"/>
        </w:rPr>
        <w:t>s</w:t>
      </w:r>
      <w:r w:rsidR="00E83D9B" w:rsidRPr="009D4085">
        <w:rPr>
          <w:rFonts w:ascii="Times New Roman" w:hAnsi="Times New Roman" w:cs="Times New Roman"/>
          <w:bCs/>
          <w:color w:val="000000" w:themeColor="text1"/>
          <w:lang w:eastAsia="zh-CN"/>
        </w:rPr>
        <w:t xml:space="preserve"> between European and African populations</w:t>
      </w:r>
      <w:r w:rsidR="007F666A" w:rsidRPr="009D4085">
        <w:rPr>
          <w:rFonts w:ascii="Times New Roman" w:hAnsi="Times New Roman" w:cs="Times New Roman"/>
          <w:bCs/>
          <w:color w:val="000000" w:themeColor="text1"/>
          <w:lang w:eastAsia="zh-CN"/>
        </w:rPr>
        <w:t>.</w:t>
      </w:r>
      <w:r w:rsidR="00E83D9B" w:rsidRPr="009D4085">
        <w:rPr>
          <w:rFonts w:ascii="Times New Roman" w:hAnsi="Times New Roman" w:cs="Times New Roman"/>
          <w:bCs/>
          <w:color w:val="000000" w:themeColor="text1"/>
          <w:lang w:eastAsia="zh-CN"/>
        </w:rPr>
        <w:t xml:space="preserve"> </w:t>
      </w:r>
      <w:r w:rsidR="007619EA">
        <w:rPr>
          <w:rFonts w:ascii="Times New Roman" w:hAnsi="Times New Roman" w:cs="Times New Roman"/>
          <w:bCs/>
          <w:color w:val="000000" w:themeColor="text1"/>
          <w:lang w:eastAsia="zh-CN"/>
        </w:rPr>
        <w:t>L</w:t>
      </w:r>
      <w:r w:rsidR="00481BA2" w:rsidRPr="009D4085">
        <w:rPr>
          <w:rFonts w:ascii="Times New Roman" w:hAnsi="Times New Roman" w:cs="Times New Roman"/>
          <w:bCs/>
          <w:color w:val="000000" w:themeColor="text1"/>
          <w:lang w:eastAsia="zh-CN"/>
        </w:rPr>
        <w:t xml:space="preserve">oci </w:t>
      </w:r>
      <w:r w:rsidR="00CB5569" w:rsidRPr="009D4085">
        <w:rPr>
          <w:rFonts w:ascii="Times New Roman" w:hAnsi="Times New Roman" w:cs="Times New Roman"/>
          <w:bCs/>
          <w:color w:val="000000" w:themeColor="text1"/>
          <w:lang w:eastAsia="zh-CN"/>
        </w:rPr>
        <w:t>(</w:t>
      </w:r>
      <w:r w:rsidR="00326A1F" w:rsidRPr="009D4085">
        <w:rPr>
          <w:rFonts w:ascii="Times New Roman" w:hAnsi="Times New Roman" w:cs="Times New Roman"/>
          <w:bCs/>
          <w:color w:val="000000" w:themeColor="text1"/>
          <w:lang w:eastAsia="zh-CN"/>
        </w:rPr>
        <w:t>5,389,970</w:t>
      </w:r>
      <w:r w:rsidR="00CB5569" w:rsidRPr="009D4085">
        <w:rPr>
          <w:rFonts w:ascii="Times New Roman" w:hAnsi="Times New Roman" w:cs="Times New Roman"/>
          <w:bCs/>
          <w:color w:val="000000" w:themeColor="text1"/>
          <w:lang w:eastAsia="zh-CN"/>
        </w:rPr>
        <w:t xml:space="preserve">) </w:t>
      </w:r>
      <w:r w:rsidR="00481BA2" w:rsidRPr="009D4085">
        <w:rPr>
          <w:rFonts w:ascii="Times New Roman" w:hAnsi="Times New Roman" w:cs="Times New Roman"/>
          <w:bCs/>
          <w:color w:val="000000" w:themeColor="text1"/>
          <w:lang w:eastAsia="zh-CN"/>
        </w:rPr>
        <w:t xml:space="preserve">with significantly different allele </w:t>
      </w:r>
      <w:r w:rsidR="00481BA2" w:rsidRPr="009D4085">
        <w:rPr>
          <w:rFonts w:ascii="Times New Roman" w:hAnsi="Times New Roman" w:cs="Times New Roman"/>
          <w:bCs/>
          <w:color w:val="000000" w:themeColor="text1"/>
          <w:lang w:eastAsia="zh-CN"/>
        </w:rPr>
        <w:lastRenderedPageBreak/>
        <w:t xml:space="preserve">frequencies (FDR &lt; 0.05) </w:t>
      </w:r>
      <w:proofErr w:type="gramStart"/>
      <w:r w:rsidR="00BD2B6E" w:rsidRPr="009D4085">
        <w:rPr>
          <w:rFonts w:ascii="Times New Roman" w:hAnsi="Times New Roman" w:cs="Times New Roman"/>
          <w:bCs/>
          <w:color w:val="000000" w:themeColor="text1"/>
          <w:lang w:eastAsia="zh-CN"/>
        </w:rPr>
        <w:t xml:space="preserve">were </w:t>
      </w:r>
      <w:r w:rsidR="00014501" w:rsidRPr="009D4085">
        <w:rPr>
          <w:rFonts w:ascii="Times New Roman" w:hAnsi="Times New Roman" w:cs="Times New Roman"/>
          <w:bCs/>
          <w:color w:val="000000" w:themeColor="text1"/>
          <w:lang w:eastAsia="zh-CN"/>
        </w:rPr>
        <w:t>considered</w:t>
      </w:r>
      <w:proofErr w:type="gramEnd"/>
      <w:r w:rsidR="00014501" w:rsidRPr="009D4085">
        <w:rPr>
          <w:rFonts w:ascii="Times New Roman" w:hAnsi="Times New Roman" w:cs="Times New Roman"/>
          <w:bCs/>
          <w:color w:val="000000" w:themeColor="text1"/>
          <w:lang w:eastAsia="zh-CN"/>
        </w:rPr>
        <w:t xml:space="preserve"> as</w:t>
      </w:r>
      <w:r w:rsidR="00F25E2E" w:rsidRPr="009D4085">
        <w:rPr>
          <w:rFonts w:ascii="Times New Roman" w:hAnsi="Times New Roman" w:cs="Times New Roman"/>
          <w:bCs/>
          <w:color w:val="000000" w:themeColor="text1"/>
          <w:lang w:eastAsia="zh-CN"/>
        </w:rPr>
        <w:t xml:space="preserve"> </w:t>
      </w:r>
      <w:r w:rsidR="003D7074" w:rsidRPr="009D4085">
        <w:rPr>
          <w:rFonts w:ascii="Times New Roman" w:hAnsi="Times New Roman" w:cs="Times New Roman"/>
          <w:color w:val="000000" w:themeColor="text1"/>
          <w:lang w:eastAsia="zh-CN"/>
        </w:rPr>
        <w:t>population-specific loci</w:t>
      </w:r>
      <w:r w:rsidR="00A65A6A" w:rsidRPr="009D4085">
        <w:rPr>
          <w:rFonts w:ascii="Times New Roman" w:hAnsi="Times New Roman" w:cs="Times New Roman"/>
          <w:color w:val="000000" w:themeColor="text1"/>
          <w:lang w:eastAsia="zh-CN"/>
        </w:rPr>
        <w:t xml:space="preserve"> in our study</w:t>
      </w:r>
      <w:r w:rsidR="000B31F0" w:rsidRPr="009D4085">
        <w:rPr>
          <w:rFonts w:ascii="Times New Roman" w:hAnsi="Times New Roman" w:cs="Times New Roman"/>
          <w:bCs/>
          <w:color w:val="000000" w:themeColor="text1"/>
          <w:lang w:eastAsia="zh-CN"/>
        </w:rPr>
        <w:t>.</w:t>
      </w:r>
      <w:r w:rsidR="00685674" w:rsidRPr="009D4085">
        <w:rPr>
          <w:rFonts w:ascii="Times New Roman" w:hAnsi="Times New Roman" w:cs="Times New Roman"/>
          <w:bCs/>
          <w:color w:val="000000" w:themeColor="text1"/>
          <w:lang w:eastAsia="zh-CN"/>
        </w:rPr>
        <w:t xml:space="preserve"> </w:t>
      </w:r>
      <w:r w:rsidR="008941B4" w:rsidRPr="009D4085">
        <w:rPr>
          <w:rFonts w:ascii="Times New Roman" w:hAnsi="Times New Roman" w:cs="Times New Roman"/>
          <w:bCs/>
          <w:color w:val="000000" w:themeColor="text1"/>
          <w:lang w:eastAsia="zh-CN"/>
        </w:rPr>
        <w:t>Based on 10,000 permutation</w:t>
      </w:r>
      <w:r w:rsidR="001D1898">
        <w:rPr>
          <w:rFonts w:ascii="Times New Roman" w:hAnsi="Times New Roman" w:cs="Times New Roman"/>
          <w:bCs/>
          <w:color w:val="000000" w:themeColor="text1"/>
          <w:lang w:eastAsia="zh-CN"/>
        </w:rPr>
        <w:t>s</w:t>
      </w:r>
      <w:r w:rsidR="008941B4" w:rsidRPr="009D4085">
        <w:rPr>
          <w:rFonts w:ascii="Times New Roman" w:hAnsi="Times New Roman" w:cs="Times New Roman"/>
          <w:bCs/>
          <w:color w:val="000000" w:themeColor="text1"/>
          <w:lang w:eastAsia="zh-CN"/>
        </w:rPr>
        <w:t>, w</w:t>
      </w:r>
      <w:r w:rsidR="00494D3E" w:rsidRPr="009D4085">
        <w:rPr>
          <w:rFonts w:ascii="Times New Roman" w:hAnsi="Times New Roman" w:cs="Times New Roman"/>
          <w:bCs/>
          <w:color w:val="000000" w:themeColor="text1"/>
          <w:lang w:eastAsia="zh-CN"/>
        </w:rPr>
        <w:t xml:space="preserve">e </w:t>
      </w:r>
      <w:r w:rsidR="00854408" w:rsidRPr="009D4085">
        <w:rPr>
          <w:rFonts w:ascii="Times New Roman" w:hAnsi="Times New Roman" w:cs="Times New Roman"/>
          <w:bCs/>
          <w:color w:val="000000" w:themeColor="text1"/>
          <w:lang w:eastAsia="zh-CN"/>
        </w:rPr>
        <w:t>cal</w:t>
      </w:r>
      <w:r w:rsidR="00470176" w:rsidRPr="009D4085">
        <w:rPr>
          <w:rFonts w:ascii="Times New Roman" w:hAnsi="Times New Roman" w:cs="Times New Roman"/>
          <w:bCs/>
          <w:color w:val="000000" w:themeColor="text1"/>
          <w:lang w:eastAsia="zh-CN"/>
        </w:rPr>
        <w:t>cul</w:t>
      </w:r>
      <w:r w:rsidR="00854408" w:rsidRPr="009D4085">
        <w:rPr>
          <w:rFonts w:ascii="Times New Roman" w:hAnsi="Times New Roman" w:cs="Times New Roman"/>
          <w:bCs/>
          <w:color w:val="000000" w:themeColor="text1"/>
          <w:lang w:eastAsia="zh-CN"/>
        </w:rPr>
        <w:t>ated</w:t>
      </w:r>
      <w:r w:rsidR="00494D3E" w:rsidRPr="009D4085">
        <w:rPr>
          <w:rFonts w:ascii="Times New Roman" w:hAnsi="Times New Roman" w:cs="Times New Roman"/>
          <w:bCs/>
          <w:color w:val="000000" w:themeColor="text1"/>
          <w:lang w:eastAsia="zh-CN"/>
        </w:rPr>
        <w:t xml:space="preserve"> the </w:t>
      </w:r>
      <w:r w:rsidR="00BE6E84" w:rsidRPr="009D4085">
        <w:rPr>
          <w:rFonts w:ascii="Times New Roman" w:hAnsi="Times New Roman" w:cs="Times New Roman"/>
          <w:bCs/>
          <w:color w:val="000000" w:themeColor="text1"/>
          <w:lang w:eastAsia="zh-CN"/>
        </w:rPr>
        <w:t xml:space="preserve">enrichment factor </w:t>
      </w:r>
      <w:r w:rsidR="001C6630" w:rsidRPr="009D4085">
        <w:rPr>
          <w:rFonts w:ascii="Times New Roman" w:hAnsi="Times New Roman" w:cs="Times New Roman"/>
          <w:bCs/>
          <w:color w:val="000000" w:themeColor="text1"/>
          <w:lang w:eastAsia="zh-CN"/>
        </w:rPr>
        <w:t xml:space="preserve">of </w:t>
      </w:r>
      <w:r w:rsidR="007D14B3" w:rsidRPr="009D4085">
        <w:rPr>
          <w:rFonts w:ascii="Times New Roman" w:hAnsi="Times New Roman" w:cs="Times New Roman"/>
          <w:bCs/>
          <w:color w:val="000000" w:themeColor="text1"/>
          <w:lang w:eastAsia="zh-CN"/>
        </w:rPr>
        <w:t xml:space="preserve">GA-MHBs corresponding SNPs </w:t>
      </w:r>
      <w:r w:rsidR="00854408" w:rsidRPr="009D4085">
        <w:rPr>
          <w:rFonts w:ascii="Times New Roman" w:hAnsi="Times New Roman" w:cs="Times New Roman"/>
          <w:bCs/>
          <w:color w:val="000000" w:themeColor="text1"/>
          <w:lang w:eastAsia="zh-CN"/>
        </w:rPr>
        <w:t xml:space="preserve">in </w:t>
      </w:r>
      <w:r w:rsidR="002D23A5" w:rsidRPr="009D4085">
        <w:rPr>
          <w:rFonts w:ascii="Times New Roman" w:hAnsi="Times New Roman" w:cs="Times New Roman"/>
          <w:color w:val="000000" w:themeColor="text1"/>
          <w:lang w:eastAsia="zh-CN"/>
        </w:rPr>
        <w:t>population-specific loci</w:t>
      </w:r>
      <w:r w:rsidR="00137BC2" w:rsidRPr="009D4085">
        <w:rPr>
          <w:rFonts w:ascii="Times New Roman" w:hAnsi="Times New Roman" w:cs="Times New Roman"/>
          <w:color w:val="000000" w:themeColor="text1"/>
          <w:lang w:eastAsia="zh-CN"/>
        </w:rPr>
        <w:t xml:space="preserve"> in comparison to</w:t>
      </w:r>
      <w:r w:rsidR="000E2AC4" w:rsidRPr="009D4085">
        <w:rPr>
          <w:rFonts w:ascii="Times New Roman" w:hAnsi="Times New Roman" w:cs="Times New Roman"/>
          <w:color w:val="000000" w:themeColor="text1"/>
          <w:lang w:eastAsia="zh-CN"/>
        </w:rPr>
        <w:t xml:space="preserve"> </w:t>
      </w:r>
      <w:r w:rsidR="009F1412" w:rsidRPr="009D4085">
        <w:rPr>
          <w:rFonts w:ascii="Times New Roman" w:hAnsi="Times New Roman" w:cs="Times New Roman"/>
          <w:color w:val="000000" w:themeColor="text1"/>
          <w:lang w:eastAsia="zh-CN"/>
        </w:rPr>
        <w:t xml:space="preserve">randomly </w:t>
      </w:r>
      <w:r w:rsidR="00825E48" w:rsidRPr="009D4085">
        <w:rPr>
          <w:rFonts w:ascii="Times New Roman" w:hAnsi="Times New Roman" w:cs="Times New Roman"/>
          <w:color w:val="000000" w:themeColor="text1"/>
          <w:lang w:eastAsia="zh-CN"/>
        </w:rPr>
        <w:t xml:space="preserve">selected </w:t>
      </w:r>
      <w:r w:rsidR="00671BB7" w:rsidRPr="009D4085">
        <w:rPr>
          <w:rFonts w:ascii="Times New Roman" w:hAnsi="Times New Roman" w:cs="Times New Roman"/>
          <w:color w:val="000000" w:themeColor="text1"/>
          <w:lang w:eastAsia="zh-CN"/>
        </w:rPr>
        <w:t xml:space="preserve">SNPs </w:t>
      </w:r>
      <w:r w:rsidR="009F1412" w:rsidRPr="009D4085">
        <w:rPr>
          <w:rFonts w:ascii="Times New Roman" w:hAnsi="Times New Roman" w:cs="Times New Roman"/>
          <w:color w:val="000000" w:themeColor="text1"/>
          <w:lang w:eastAsia="zh-CN"/>
        </w:rPr>
        <w:t xml:space="preserve">from </w:t>
      </w:r>
      <w:r w:rsidR="00671BB7" w:rsidRPr="009D4085">
        <w:rPr>
          <w:rFonts w:ascii="Times New Roman" w:hAnsi="Times New Roman" w:cs="Times New Roman"/>
          <w:color w:val="000000" w:themeColor="text1"/>
          <w:lang w:eastAsia="zh-CN"/>
        </w:rPr>
        <w:t xml:space="preserve">the 1000 </w:t>
      </w:r>
      <w:r w:rsidR="002C3C4E">
        <w:rPr>
          <w:rFonts w:ascii="Times New Roman" w:hAnsi="Times New Roman" w:cs="Times New Roman"/>
          <w:color w:val="000000" w:themeColor="text1"/>
          <w:lang w:eastAsia="zh-CN"/>
        </w:rPr>
        <w:t>G</w:t>
      </w:r>
      <w:r w:rsidR="002C3C4E" w:rsidRPr="009D4085">
        <w:rPr>
          <w:rFonts w:ascii="Times New Roman" w:hAnsi="Times New Roman" w:cs="Times New Roman"/>
          <w:color w:val="000000" w:themeColor="text1"/>
          <w:lang w:eastAsia="zh-CN"/>
        </w:rPr>
        <w:t>enome</w:t>
      </w:r>
      <w:r w:rsidR="002C3C4E">
        <w:rPr>
          <w:rFonts w:ascii="Times New Roman" w:hAnsi="Times New Roman" w:cs="Times New Roman"/>
          <w:color w:val="000000" w:themeColor="text1"/>
          <w:lang w:eastAsia="zh-CN"/>
        </w:rPr>
        <w:t>s</w:t>
      </w:r>
      <w:r w:rsidR="002C3C4E" w:rsidRPr="009D4085">
        <w:rPr>
          <w:rFonts w:ascii="Times New Roman" w:hAnsi="Times New Roman" w:cs="Times New Roman"/>
          <w:color w:val="000000" w:themeColor="text1"/>
          <w:lang w:eastAsia="zh-CN"/>
        </w:rPr>
        <w:t xml:space="preserve"> </w:t>
      </w:r>
      <w:r w:rsidR="00671BB7" w:rsidRPr="009D4085">
        <w:rPr>
          <w:rFonts w:ascii="Times New Roman" w:hAnsi="Times New Roman" w:cs="Times New Roman"/>
          <w:color w:val="000000" w:themeColor="text1"/>
          <w:lang w:eastAsia="zh-CN"/>
        </w:rPr>
        <w:t>data</w:t>
      </w:r>
      <w:r w:rsidR="00375CD0" w:rsidRPr="009D4085">
        <w:rPr>
          <w:rFonts w:ascii="Times New Roman" w:hAnsi="Times New Roman" w:cs="Times New Roman"/>
          <w:color w:val="000000" w:themeColor="text1"/>
          <w:lang w:eastAsia="zh-CN"/>
        </w:rPr>
        <w:t xml:space="preserve">. </w:t>
      </w:r>
      <w:r w:rsidR="00163BE5" w:rsidRPr="009D4085">
        <w:rPr>
          <w:rFonts w:ascii="Times New Roman" w:hAnsi="Times New Roman" w:cs="Times New Roman"/>
          <w:color w:val="000000" w:themeColor="text1"/>
          <w:lang w:eastAsia="zh-CN"/>
        </w:rPr>
        <w:t>In each resampling process, the number of the randomly selected SNPs</w:t>
      </w:r>
      <w:r w:rsidR="00CF5E52" w:rsidRPr="009D4085">
        <w:rPr>
          <w:rFonts w:ascii="Times New Roman" w:hAnsi="Times New Roman" w:cs="Times New Roman"/>
          <w:color w:val="000000" w:themeColor="text1"/>
          <w:lang w:eastAsia="zh-CN"/>
        </w:rPr>
        <w:t xml:space="preserve"> </w:t>
      </w:r>
      <w:r w:rsidR="00696E90">
        <w:rPr>
          <w:rFonts w:ascii="Times New Roman" w:hAnsi="Times New Roman" w:cs="Times New Roman"/>
          <w:color w:val="000000" w:themeColor="text1"/>
          <w:lang w:eastAsia="zh-CN"/>
        </w:rPr>
        <w:t>equaled</w:t>
      </w:r>
      <w:r w:rsidR="00CF5E52" w:rsidRPr="009D4085">
        <w:rPr>
          <w:rFonts w:ascii="Times New Roman" w:hAnsi="Times New Roman" w:cs="Times New Roman"/>
          <w:color w:val="000000" w:themeColor="text1"/>
          <w:lang w:eastAsia="zh-CN"/>
        </w:rPr>
        <w:t xml:space="preserve"> the number of </w:t>
      </w:r>
      <w:r w:rsidR="00CF5E52" w:rsidRPr="009D4085">
        <w:rPr>
          <w:rFonts w:ascii="Times New Roman" w:hAnsi="Times New Roman" w:cs="Times New Roman"/>
          <w:bCs/>
          <w:color w:val="000000" w:themeColor="text1"/>
          <w:lang w:eastAsia="zh-CN"/>
        </w:rPr>
        <w:t>GA-MHBs corresponding SNPs</w:t>
      </w:r>
      <w:r w:rsidR="000B4307" w:rsidRPr="009D4085">
        <w:rPr>
          <w:rFonts w:ascii="Times New Roman" w:hAnsi="Times New Roman" w:cs="Times New Roman"/>
          <w:bCs/>
          <w:color w:val="000000" w:themeColor="text1"/>
          <w:lang w:eastAsia="zh-CN"/>
        </w:rPr>
        <w:t>.</w:t>
      </w:r>
      <w:r w:rsidR="005447F9" w:rsidRPr="009D4085">
        <w:rPr>
          <w:rFonts w:ascii="Times New Roman" w:hAnsi="Times New Roman" w:cs="Times New Roman"/>
          <w:color w:val="000000" w:themeColor="text1"/>
          <w:lang w:eastAsia="zh-CN"/>
        </w:rPr>
        <w:t xml:space="preserve"> </w:t>
      </w:r>
    </w:p>
    <w:p w14:paraId="5C57AC72" w14:textId="6EB208CF" w:rsidR="00E77ADA" w:rsidRPr="009D4085" w:rsidRDefault="00431E42" w:rsidP="009D4085">
      <w:pPr>
        <w:spacing w:after="120" w:line="480" w:lineRule="auto"/>
        <w:ind w:firstLine="288"/>
        <w:jc w:val="both"/>
        <w:rPr>
          <w:rFonts w:ascii="Times New Roman" w:hAnsi="Times New Roman" w:cs="Times New Roman"/>
          <w:bCs/>
          <w:color w:val="000000" w:themeColor="text1"/>
          <w:lang w:eastAsia="zh-CN"/>
        </w:rPr>
      </w:pPr>
      <w:r w:rsidRPr="009D4085">
        <w:rPr>
          <w:rFonts w:ascii="Times New Roman" w:hAnsi="Times New Roman" w:cs="Times New Roman"/>
          <w:bCs/>
          <w:color w:val="000000" w:themeColor="text1"/>
          <w:lang w:eastAsia="zh-CN"/>
        </w:rPr>
        <w:t xml:space="preserve">We collected all loci </w:t>
      </w:r>
      <w:r w:rsidR="00AA00A3">
        <w:rPr>
          <w:rFonts w:ascii="Times New Roman" w:hAnsi="Times New Roman" w:cs="Times New Roman"/>
          <w:bCs/>
          <w:color w:val="000000" w:themeColor="text1"/>
          <w:lang w:eastAsia="zh-CN"/>
        </w:rPr>
        <w:t xml:space="preserve">that </w:t>
      </w:r>
      <w:r w:rsidRPr="009D4085">
        <w:rPr>
          <w:rFonts w:ascii="Times New Roman" w:hAnsi="Times New Roman" w:cs="Times New Roman"/>
          <w:bCs/>
          <w:color w:val="000000" w:themeColor="text1"/>
          <w:lang w:eastAsia="zh-CN"/>
        </w:rPr>
        <w:t xml:space="preserve">were reported to associate with complex traits and/or diseases </w:t>
      </w:r>
      <w:r w:rsidR="00F255F3" w:rsidRPr="009D4085">
        <w:rPr>
          <w:rFonts w:ascii="Times New Roman" w:hAnsi="Times New Roman" w:cs="Times New Roman"/>
          <w:bCs/>
          <w:color w:val="000000" w:themeColor="text1"/>
          <w:lang w:eastAsia="zh-CN"/>
        </w:rPr>
        <w:t xml:space="preserve">in </w:t>
      </w:r>
      <w:r w:rsidR="00A347BE" w:rsidRPr="009D4085">
        <w:rPr>
          <w:rFonts w:ascii="Times New Roman" w:hAnsi="Times New Roman" w:cs="Times New Roman"/>
          <w:bCs/>
          <w:color w:val="000000" w:themeColor="text1"/>
          <w:lang w:eastAsia="zh-CN"/>
        </w:rPr>
        <w:t xml:space="preserve">published </w:t>
      </w:r>
      <w:r w:rsidR="00F255F3" w:rsidRPr="009D4085">
        <w:rPr>
          <w:rFonts w:ascii="Times New Roman" w:hAnsi="Times New Roman" w:cs="Times New Roman"/>
          <w:bCs/>
          <w:color w:val="000000" w:themeColor="text1"/>
          <w:lang w:eastAsia="zh-CN"/>
        </w:rPr>
        <w:t>genome-wide association studies</w:t>
      </w:r>
      <w:r w:rsidRPr="009D4085">
        <w:rPr>
          <w:rFonts w:ascii="Times New Roman" w:hAnsi="Times New Roman" w:cs="Times New Roman"/>
          <w:bCs/>
          <w:color w:val="000000" w:themeColor="text1"/>
          <w:lang w:eastAsia="zh-CN"/>
        </w:rPr>
        <w:t xml:space="preserve"> </w:t>
      </w:r>
      <w:r w:rsidR="00437817" w:rsidRPr="009D4085">
        <w:rPr>
          <w:rFonts w:ascii="Times New Roman" w:hAnsi="Times New Roman" w:cs="Times New Roman"/>
          <w:bCs/>
          <w:color w:val="000000" w:themeColor="text1"/>
          <w:lang w:eastAsia="zh-CN"/>
        </w:rPr>
        <w:t>from</w:t>
      </w:r>
      <w:r w:rsidR="009D12F6" w:rsidRPr="009D4085">
        <w:rPr>
          <w:rFonts w:ascii="Times New Roman" w:hAnsi="Times New Roman" w:cs="Times New Roman"/>
          <w:bCs/>
          <w:color w:val="000000" w:themeColor="text1"/>
          <w:lang w:eastAsia="zh-CN"/>
        </w:rPr>
        <w:t xml:space="preserve"> </w:t>
      </w:r>
      <w:r w:rsidR="00E973A3">
        <w:rPr>
          <w:rFonts w:ascii="Times New Roman" w:hAnsi="Times New Roman" w:cs="Times New Roman"/>
          <w:bCs/>
          <w:color w:val="000000" w:themeColor="text1"/>
          <w:lang w:eastAsia="zh-CN"/>
        </w:rPr>
        <w:t xml:space="preserve">the </w:t>
      </w:r>
      <w:proofErr w:type="spellStart"/>
      <w:r w:rsidR="009D12F6" w:rsidRPr="009D4085">
        <w:rPr>
          <w:rFonts w:ascii="Times New Roman" w:hAnsi="Times New Roman" w:cs="Times New Roman"/>
          <w:bCs/>
          <w:color w:val="000000" w:themeColor="text1"/>
          <w:lang w:eastAsia="zh-CN"/>
        </w:rPr>
        <w:t>GWASdb</w:t>
      </w:r>
      <w:proofErr w:type="spellEnd"/>
      <w:r w:rsidR="009D12F6" w:rsidRPr="009D4085">
        <w:rPr>
          <w:rFonts w:ascii="Times New Roman" w:hAnsi="Times New Roman" w:cs="Times New Roman"/>
          <w:bCs/>
          <w:color w:val="000000" w:themeColor="text1"/>
          <w:lang w:eastAsia="zh-CN"/>
        </w:rPr>
        <w:t xml:space="preserve"> database</w:t>
      </w:r>
      <w:r w:rsidR="00437817" w:rsidRPr="009D4085">
        <w:rPr>
          <w:rFonts w:ascii="Times New Roman" w:hAnsi="Times New Roman" w:cs="Times New Roman"/>
          <w:bCs/>
          <w:color w:val="000000" w:themeColor="text1"/>
          <w:lang w:eastAsia="zh-CN"/>
        </w:rPr>
        <w:t xml:space="preserve"> </w:t>
      </w:r>
      <w:r w:rsidR="00F8715F" w:rsidRPr="009D4085">
        <w:rPr>
          <w:rFonts w:ascii="Times New Roman" w:hAnsi="Times New Roman" w:cs="Times New Roman"/>
          <w:bCs/>
          <w:color w:val="000000" w:themeColor="text1"/>
          <w:lang w:eastAsia="zh-CN"/>
        </w:rPr>
        <w:fldChar w:fldCharType="begin" w:fldLock="1"/>
      </w:r>
      <w:r w:rsidR="0091613B" w:rsidRPr="009D4085">
        <w:rPr>
          <w:rFonts w:ascii="Times New Roman" w:hAnsi="Times New Roman" w:cs="Times New Roman"/>
          <w:bCs/>
          <w:color w:val="000000" w:themeColor="text1"/>
          <w:lang w:eastAsia="zh-CN"/>
        </w:rPr>
        <w:instrText>ADDIN CSL_CITATION { "citationItems" : [ { "id" : "ITEM-1", "itemData" : { "DOI" : "10.1093/nar/gkv1317", "ISBN" : "1362-4962 (Electronic)\\r0305-1048 (Linking)", "ISSN" : "13624962", "PMID" : "22139925", "abstract" : "Recent advances in genome-wide association studies (GWAS) have enabled us to identify thousands of genetic variants (GVs) that are associated with human diseases. As next-generation sequencing technologies become less expensive, more GVs will be discovered in the near future. Existing databases, such as NHGRI GWAS Catalog, collect GVs with only genome-wide level significance. However, many true disease susceptibility loci have relatively moderate P values and are not included in these databases. We have developed GWASdb that contains 20 times more data than the GWAS Catalog and includes less significant GVs (P &lt; 1.0 \u00d7 10(-3)) manually curated from the literature. In addition, GWASdb provides comprehensive functional annotations for each GV, including genomic mapping information, regulatory effects (transcription factor binding sites, microRNA target sites and splicing sites), amino acid substitutions, evolution, gene expression and disease associations. Furthermore, GWASdb classifies these GVs according to diseases using Disease-Ontology Lite and Human Phenotype Ontology. It can conduct pathway enrichment and PPI network association analysis for these diseases. GWASdb provides an intuitive, multifunctional database for biologists and clinicians to explore GVs and their functional inferences. It is freely available at http://jjwanglab.org/gwasdb and will be updated frequently.", "author" : [ { "dropping-particle" : "", "family" : "Li", "given" : "Mulin Jun", "non-dropping-particle" : "", "parse-names" : false, "suffix" : "" }, { "dropping-particle" : "", "family" : "Liu", "given" : "Zipeng", "non-dropping-particle" : "", "parse-names" : false, "suffix" : "" }, { "dropping-particle" : "", "family" : "Wang", "given" : "Panwen", "non-dropping-particle" : "", "parse-names" : false, "suffix" : "" }, { "dropping-particle" : "", "family" : "Wong", "given" : "Maria P.", "non-dropping-particle" : "", "parse-names" : false, "suffix" : "" }, { "dropping-particle" : "", "family" : "Nelson", "given" : "Matthew R.", "non-dropping-particle" : "", "parse-names" : false, "suffix" : "" }, { "dropping-particle" : "", "family" : "Kocher", "given" : "Jean Pierre A.", "non-dropping-particle" : "", "parse-names" : false, "suffix" : "" }, { "dropping-particle" : "", "family" : "Yeager", "given" : "Meredith", "non-dropping-particle" : "", "parse-names" : false, "suffix" : "" }, { "dropping-particle" : "", "family" : "Sham", "given" : "Pak Chung", "non-dropping-particle" : "", "parse-names" : false, "suffix" : "" }, { "dropping-particle" : "", "family" : "Chanock", "given" : "Stephen J.", "non-dropping-particle" : "", "parse-names" : false, "suffix" : "" }, { "dropping-particle" : "", "family" : "Xia", "given" : "Zhengyuan", "non-dropping-particle" : "", "parse-names" : false, "suffix" : "" }, { "dropping-particle" : "", "family" : "Wang", "given" : "Junwen", "non-dropping-particle" : "", "parse-names" : false, "suffix" : "" } ], "container-title" : "Nucleic Acids Research", "id" : "ITEM-1", "issue" : "D1", "issued" : { "date-parts" : [ [ "2016" ] ] }, "page" : "D869-D876", "title" : "GWASdb v2: An update database for human genetic variants identified by genome-wide association studies", "type" : "article-journal", "volume" : "44" }, "uris" : [ "http://www.mendeley.com/documents/?uuid=0fdb8403-6848-49df-8652-130a579cf213" ] } ], "mendeley" : { "formattedCitation" : "[25]", "plainTextFormattedCitation" : "[25]", "previouslyFormattedCitation" : "[25]" }, "properties" : { "noteIndex" : 0 }, "schema" : "https://github.com/citation-style-language/schema/raw/master/csl-citation.json" }</w:instrText>
      </w:r>
      <w:r w:rsidR="00F8715F" w:rsidRPr="009D4085">
        <w:rPr>
          <w:rFonts w:ascii="Times New Roman" w:hAnsi="Times New Roman" w:cs="Times New Roman"/>
          <w:bCs/>
          <w:color w:val="000000" w:themeColor="text1"/>
          <w:lang w:eastAsia="zh-CN"/>
        </w:rPr>
        <w:fldChar w:fldCharType="separate"/>
      </w:r>
      <w:r w:rsidR="00F8715F" w:rsidRPr="009D4085">
        <w:rPr>
          <w:rFonts w:ascii="Times New Roman" w:hAnsi="Times New Roman" w:cs="Times New Roman"/>
          <w:bCs/>
          <w:noProof/>
          <w:color w:val="000000" w:themeColor="text1"/>
          <w:lang w:eastAsia="zh-CN"/>
        </w:rPr>
        <w:t>[25]</w:t>
      </w:r>
      <w:r w:rsidR="00F8715F" w:rsidRPr="009D4085">
        <w:rPr>
          <w:rFonts w:ascii="Times New Roman" w:hAnsi="Times New Roman" w:cs="Times New Roman"/>
          <w:bCs/>
          <w:noProof/>
          <w:color w:val="000000" w:themeColor="text1"/>
          <w:lang w:eastAsia="zh-CN"/>
        </w:rPr>
        <w:fldChar w:fldCharType="end"/>
      </w:r>
      <w:r w:rsidR="00863C6B">
        <w:rPr>
          <w:rFonts w:ascii="Times New Roman" w:hAnsi="Times New Roman" w:cs="Times New Roman"/>
          <w:bCs/>
          <w:noProof/>
          <w:color w:val="000000" w:themeColor="text1"/>
          <w:lang w:eastAsia="zh-CN"/>
        </w:rPr>
        <w:t>,</w:t>
      </w:r>
      <w:r w:rsidR="00401618" w:rsidRPr="009D4085">
        <w:rPr>
          <w:rFonts w:ascii="Times New Roman" w:hAnsi="Times New Roman" w:cs="Times New Roman"/>
          <w:bCs/>
          <w:color w:val="000000" w:themeColor="text1"/>
          <w:lang w:eastAsia="zh-CN"/>
        </w:rPr>
        <w:t xml:space="preserve"> </w:t>
      </w:r>
      <w:r w:rsidR="00863C6B" w:rsidRPr="00F22F7D">
        <w:rPr>
          <w:rFonts w:ascii="Times New Roman" w:hAnsi="Times New Roman" w:cs="Times New Roman"/>
          <w:bCs/>
          <w:color w:val="000000" w:themeColor="text1"/>
          <w:lang w:eastAsia="zh-CN"/>
        </w:rPr>
        <w:t xml:space="preserve">and </w:t>
      </w:r>
      <w:r w:rsidR="00863C6B">
        <w:rPr>
          <w:rFonts w:ascii="Times New Roman" w:hAnsi="Times New Roman" w:cs="Times New Roman"/>
          <w:bCs/>
          <w:color w:val="000000" w:themeColor="text1"/>
          <w:lang w:eastAsia="zh-CN"/>
        </w:rPr>
        <w:t>classified</w:t>
      </w:r>
      <w:r w:rsidR="00863C6B" w:rsidRPr="00F22F7D">
        <w:rPr>
          <w:rFonts w:ascii="Times New Roman" w:hAnsi="Times New Roman" w:cs="Times New Roman"/>
          <w:bCs/>
          <w:color w:val="000000" w:themeColor="text1"/>
          <w:lang w:eastAsia="zh-CN"/>
        </w:rPr>
        <w:t xml:space="preserve"> these loci as </w:t>
      </w:r>
      <w:r w:rsidR="00863C6B" w:rsidRPr="00F22F7D">
        <w:rPr>
          <w:rFonts w:ascii="Times New Roman" w:hAnsi="Times New Roman" w:cs="Times New Roman"/>
          <w:color w:val="000000" w:themeColor="text1"/>
          <w:lang w:eastAsia="zh-CN"/>
        </w:rPr>
        <w:t xml:space="preserve">trait/disease-associated loci in this study. </w:t>
      </w:r>
      <w:r w:rsidR="00863C6B">
        <w:rPr>
          <w:rFonts w:ascii="Times New Roman" w:hAnsi="Times New Roman" w:cs="Times New Roman"/>
          <w:color w:val="000000" w:themeColor="text1"/>
          <w:lang w:eastAsia="zh-CN"/>
        </w:rPr>
        <w:t>In total</w:t>
      </w:r>
      <w:r w:rsidR="00863C6B" w:rsidRPr="00F22F7D">
        <w:rPr>
          <w:rFonts w:ascii="Times New Roman" w:hAnsi="Times New Roman" w:cs="Times New Roman"/>
          <w:color w:val="000000" w:themeColor="text1"/>
          <w:lang w:eastAsia="zh-CN"/>
        </w:rPr>
        <w:t xml:space="preserve">, </w:t>
      </w:r>
      <w:r w:rsidR="00EC55A9" w:rsidRPr="009D4085">
        <w:rPr>
          <w:rFonts w:ascii="Times New Roman" w:hAnsi="Times New Roman" w:cs="Times New Roman"/>
          <w:color w:val="000000" w:themeColor="text1"/>
          <w:lang w:eastAsia="zh-CN"/>
        </w:rPr>
        <w:t xml:space="preserve">69,705 </w:t>
      </w:r>
      <w:r w:rsidR="005E345A" w:rsidRPr="009D4085">
        <w:rPr>
          <w:rFonts w:ascii="Times New Roman" w:hAnsi="Times New Roman" w:cs="Times New Roman"/>
          <w:color w:val="000000" w:themeColor="text1"/>
          <w:lang w:eastAsia="zh-CN"/>
        </w:rPr>
        <w:t xml:space="preserve">loci </w:t>
      </w:r>
      <w:r w:rsidR="000F736C">
        <w:rPr>
          <w:rFonts w:ascii="Times New Roman" w:hAnsi="Times New Roman" w:cs="Times New Roman"/>
          <w:color w:val="000000" w:themeColor="text1"/>
          <w:lang w:eastAsia="zh-CN"/>
        </w:rPr>
        <w:t xml:space="preserve">that </w:t>
      </w:r>
      <w:r w:rsidR="00387D4E" w:rsidRPr="009D4085">
        <w:rPr>
          <w:rFonts w:ascii="Times New Roman" w:hAnsi="Times New Roman" w:cs="Times New Roman"/>
          <w:color w:val="000000" w:themeColor="text1"/>
          <w:lang w:eastAsia="zh-CN"/>
        </w:rPr>
        <w:t>affected at least one</w:t>
      </w:r>
      <w:r w:rsidR="00BC5BDD" w:rsidRPr="009D4085">
        <w:rPr>
          <w:rFonts w:ascii="Times New Roman" w:hAnsi="Times New Roman" w:cs="Times New Roman"/>
          <w:color w:val="000000" w:themeColor="text1"/>
          <w:lang w:eastAsia="zh-CN"/>
        </w:rPr>
        <w:t xml:space="preserve"> </w:t>
      </w:r>
      <w:r w:rsidR="005E345A" w:rsidRPr="009D4085">
        <w:rPr>
          <w:rFonts w:ascii="Times New Roman" w:hAnsi="Times New Roman" w:cs="Times New Roman"/>
          <w:color w:val="000000" w:themeColor="text1"/>
          <w:lang w:eastAsia="zh-CN"/>
        </w:rPr>
        <w:t xml:space="preserve">trait or </w:t>
      </w:r>
      <w:r w:rsidR="00387D4E" w:rsidRPr="009D4085">
        <w:rPr>
          <w:rFonts w:ascii="Times New Roman" w:hAnsi="Times New Roman" w:cs="Times New Roman"/>
          <w:color w:val="000000" w:themeColor="text1"/>
          <w:lang w:eastAsia="zh-CN"/>
        </w:rPr>
        <w:t xml:space="preserve">disease </w:t>
      </w:r>
      <w:proofErr w:type="gramStart"/>
      <w:r w:rsidR="00387D4E" w:rsidRPr="009D4085">
        <w:rPr>
          <w:rFonts w:ascii="Times New Roman" w:hAnsi="Times New Roman" w:cs="Times New Roman"/>
          <w:color w:val="000000" w:themeColor="text1"/>
          <w:lang w:eastAsia="zh-CN"/>
        </w:rPr>
        <w:t>were used</w:t>
      </w:r>
      <w:proofErr w:type="gramEnd"/>
      <w:r w:rsidR="00387D4E" w:rsidRPr="009D4085">
        <w:rPr>
          <w:rFonts w:ascii="Times New Roman" w:hAnsi="Times New Roman" w:cs="Times New Roman"/>
          <w:color w:val="000000" w:themeColor="text1"/>
          <w:lang w:eastAsia="zh-CN"/>
        </w:rPr>
        <w:t xml:space="preserve"> </w:t>
      </w:r>
      <w:r w:rsidR="00C822B4" w:rsidRPr="009D4085">
        <w:rPr>
          <w:rFonts w:ascii="Times New Roman" w:hAnsi="Times New Roman" w:cs="Times New Roman"/>
          <w:color w:val="000000" w:themeColor="text1"/>
          <w:lang w:eastAsia="zh-CN"/>
        </w:rPr>
        <w:t xml:space="preserve">in </w:t>
      </w:r>
      <w:r w:rsidR="00096509" w:rsidRPr="009D4085">
        <w:rPr>
          <w:rFonts w:ascii="Times New Roman" w:hAnsi="Times New Roman" w:cs="Times New Roman"/>
          <w:color w:val="000000" w:themeColor="text1"/>
          <w:lang w:eastAsia="zh-CN"/>
        </w:rPr>
        <w:t xml:space="preserve">our </w:t>
      </w:r>
      <w:r w:rsidR="00C822B4" w:rsidRPr="009D4085">
        <w:rPr>
          <w:rFonts w:ascii="Times New Roman" w:hAnsi="Times New Roman" w:cs="Times New Roman"/>
          <w:color w:val="000000" w:themeColor="text1"/>
          <w:lang w:eastAsia="zh-CN"/>
        </w:rPr>
        <w:t>enrichment analysis.</w:t>
      </w:r>
      <w:r w:rsidR="00BC5BDD" w:rsidRPr="009D4085">
        <w:rPr>
          <w:rFonts w:ascii="Times New Roman" w:hAnsi="Times New Roman" w:cs="Times New Roman"/>
          <w:color w:val="000000" w:themeColor="text1"/>
          <w:lang w:eastAsia="zh-CN"/>
        </w:rPr>
        <w:t xml:space="preserve"> </w:t>
      </w:r>
      <w:r w:rsidR="00060C4F">
        <w:rPr>
          <w:rFonts w:ascii="Times New Roman" w:hAnsi="Times New Roman" w:cs="Times New Roman"/>
          <w:color w:val="000000" w:themeColor="text1"/>
          <w:lang w:eastAsia="zh-CN"/>
        </w:rPr>
        <w:t>The e</w:t>
      </w:r>
      <w:r w:rsidR="00D07E99" w:rsidRPr="009D4085">
        <w:rPr>
          <w:rFonts w:ascii="Times New Roman" w:hAnsi="Times New Roman" w:cs="Times New Roman"/>
          <w:color w:val="000000" w:themeColor="text1"/>
          <w:lang w:eastAsia="zh-CN"/>
        </w:rPr>
        <w:t>nrichment factor</w:t>
      </w:r>
      <w:r w:rsidR="00591B4C" w:rsidRPr="009D4085">
        <w:rPr>
          <w:rFonts w:ascii="Times New Roman" w:hAnsi="Times New Roman" w:cs="Times New Roman"/>
          <w:color w:val="000000" w:themeColor="text1"/>
          <w:lang w:eastAsia="zh-CN"/>
        </w:rPr>
        <w:t xml:space="preserve"> </w:t>
      </w:r>
      <w:proofErr w:type="gramStart"/>
      <w:r w:rsidR="00591B4C" w:rsidRPr="009D4085">
        <w:rPr>
          <w:rFonts w:ascii="Times New Roman" w:hAnsi="Times New Roman" w:cs="Times New Roman"/>
          <w:color w:val="000000" w:themeColor="text1"/>
          <w:lang w:eastAsia="zh-CN"/>
        </w:rPr>
        <w:t>was calculated</w:t>
      </w:r>
      <w:proofErr w:type="gramEnd"/>
      <w:r w:rsidR="00591B4C" w:rsidRPr="009D4085">
        <w:rPr>
          <w:rFonts w:ascii="Times New Roman" w:hAnsi="Times New Roman" w:cs="Times New Roman"/>
          <w:color w:val="000000" w:themeColor="text1"/>
          <w:lang w:eastAsia="zh-CN"/>
        </w:rPr>
        <w:t xml:space="preserve"> as the ratio of</w:t>
      </w:r>
      <w:r w:rsidR="00591B4C" w:rsidRPr="009D4085">
        <w:rPr>
          <w:rFonts w:ascii="Times New Roman" w:hAnsi="Times New Roman" w:cs="Times New Roman"/>
          <w:bCs/>
          <w:color w:val="000000" w:themeColor="text1"/>
          <w:lang w:eastAsia="zh-CN"/>
        </w:rPr>
        <w:t xml:space="preserve"> observed values to expected values</w:t>
      </w:r>
      <w:r w:rsidR="00A57370" w:rsidRPr="009D4085">
        <w:rPr>
          <w:rFonts w:ascii="Times New Roman" w:hAnsi="Times New Roman" w:cs="Times New Roman"/>
          <w:bCs/>
          <w:color w:val="000000" w:themeColor="text1"/>
          <w:lang w:eastAsia="zh-CN"/>
        </w:rPr>
        <w:t xml:space="preserve">. </w:t>
      </w:r>
    </w:p>
    <w:p w14:paraId="79E22EF6" w14:textId="67CE12DB" w:rsidR="00177377" w:rsidRPr="009D4085" w:rsidRDefault="00480AF2" w:rsidP="009D4085">
      <w:pPr>
        <w:spacing w:line="480" w:lineRule="auto"/>
        <w:jc w:val="both"/>
        <w:rPr>
          <w:rFonts w:ascii="Times New Roman" w:hAnsi="Times New Roman" w:cs="Times New Roman"/>
          <w:b/>
          <w:bCs/>
          <w:color w:val="000000" w:themeColor="text1"/>
          <w:lang w:eastAsia="zh-CN"/>
        </w:rPr>
      </w:pPr>
      <w:r w:rsidRPr="009D4085">
        <w:rPr>
          <w:rFonts w:ascii="Times New Roman" w:hAnsi="Times New Roman" w:cs="Times New Roman"/>
          <w:b/>
          <w:bCs/>
          <w:color w:val="000000" w:themeColor="text1"/>
          <w:lang w:eastAsia="zh-CN"/>
        </w:rPr>
        <w:t>DNA Methylation profiling and data normalization</w:t>
      </w:r>
    </w:p>
    <w:p w14:paraId="16176AC9" w14:textId="77777777" w:rsidR="003B1288" w:rsidRPr="009D4085" w:rsidRDefault="00F2371F" w:rsidP="009D4085">
      <w:pPr>
        <w:spacing w:after="120" w:line="480" w:lineRule="auto"/>
        <w:jc w:val="both"/>
        <w:rPr>
          <w:rFonts w:ascii="Times New Roman" w:hAnsi="Times New Roman" w:cs="Times New Roman"/>
          <w:bCs/>
          <w:color w:val="000000" w:themeColor="text1"/>
          <w:lang w:eastAsia="zh-CN"/>
        </w:rPr>
      </w:pPr>
      <w:r w:rsidRPr="009D4085">
        <w:rPr>
          <w:rFonts w:ascii="Times New Roman" w:hAnsi="Times New Roman" w:cs="Times New Roman"/>
          <w:bCs/>
          <w:color w:val="000000" w:themeColor="text1"/>
          <w:lang w:eastAsia="zh-CN"/>
        </w:rPr>
        <w:t>XXX</w:t>
      </w:r>
    </w:p>
    <w:p w14:paraId="2B8DEE7A" w14:textId="214971EE" w:rsidR="00037A0A" w:rsidRPr="009D4085" w:rsidRDefault="00037A0A" w:rsidP="009D4085">
      <w:pPr>
        <w:spacing w:after="120" w:line="480" w:lineRule="auto"/>
        <w:jc w:val="both"/>
        <w:rPr>
          <w:rFonts w:ascii="Times New Roman" w:hAnsi="Times New Roman" w:cs="Times New Roman"/>
          <w:b/>
          <w:bCs/>
          <w:color w:val="000000" w:themeColor="text1"/>
          <w:sz w:val="28"/>
          <w:szCs w:val="28"/>
          <w:lang w:eastAsia="zh-CN"/>
        </w:rPr>
      </w:pPr>
      <w:r w:rsidRPr="009D4085">
        <w:rPr>
          <w:rFonts w:ascii="Times New Roman" w:hAnsi="Times New Roman" w:cs="Times New Roman"/>
          <w:b/>
          <w:bCs/>
          <w:color w:val="000000" w:themeColor="text1"/>
          <w:sz w:val="28"/>
          <w:szCs w:val="28"/>
          <w:lang w:eastAsia="zh-CN"/>
        </w:rPr>
        <w:t>Declarations</w:t>
      </w:r>
    </w:p>
    <w:p w14:paraId="13CDEC2C" w14:textId="5DEA0E21" w:rsidR="003747DC" w:rsidRPr="009D4085" w:rsidRDefault="00AC0A3F" w:rsidP="009D4085">
      <w:pPr>
        <w:spacing w:after="120" w:line="480" w:lineRule="auto"/>
        <w:jc w:val="both"/>
        <w:rPr>
          <w:rFonts w:ascii="Times New Roman" w:hAnsi="Times New Roman" w:cs="Times New Roman"/>
          <w:b/>
          <w:bCs/>
          <w:color w:val="000000" w:themeColor="text1"/>
          <w:lang w:eastAsia="zh-CN"/>
        </w:rPr>
      </w:pPr>
      <w:r w:rsidRPr="009D4085">
        <w:rPr>
          <w:rFonts w:ascii="Times New Roman" w:hAnsi="Times New Roman" w:cs="Times New Roman"/>
          <w:b/>
          <w:bCs/>
          <w:color w:val="000000" w:themeColor="text1"/>
          <w:lang w:eastAsia="zh-CN"/>
        </w:rPr>
        <w:t>Ac</w:t>
      </w:r>
      <w:r w:rsidR="00AB1BED" w:rsidRPr="009D4085">
        <w:rPr>
          <w:rFonts w:ascii="Times New Roman" w:hAnsi="Times New Roman" w:cs="Times New Roman"/>
          <w:b/>
          <w:bCs/>
          <w:color w:val="000000" w:themeColor="text1"/>
          <w:lang w:eastAsia="zh-CN"/>
        </w:rPr>
        <w:t>knowle</w:t>
      </w:r>
      <w:r w:rsidRPr="009D4085">
        <w:rPr>
          <w:rFonts w:ascii="Times New Roman" w:hAnsi="Times New Roman" w:cs="Times New Roman"/>
          <w:b/>
          <w:bCs/>
          <w:color w:val="000000" w:themeColor="text1"/>
          <w:lang w:eastAsia="zh-CN"/>
        </w:rPr>
        <w:t>d</w:t>
      </w:r>
      <w:r w:rsidR="00AB1BED" w:rsidRPr="009D4085">
        <w:rPr>
          <w:rFonts w:ascii="Times New Roman" w:hAnsi="Times New Roman" w:cs="Times New Roman"/>
          <w:b/>
          <w:bCs/>
          <w:color w:val="000000" w:themeColor="text1"/>
          <w:lang w:eastAsia="zh-CN"/>
        </w:rPr>
        <w:t>gement</w:t>
      </w:r>
    </w:p>
    <w:p w14:paraId="068CC8D9" w14:textId="77777777" w:rsidR="00DB1051" w:rsidRDefault="00DB1051" w:rsidP="009D4085">
      <w:pPr>
        <w:spacing w:after="120" w:line="480" w:lineRule="auto"/>
        <w:jc w:val="both"/>
        <w:rPr>
          <w:rFonts w:ascii="Times New Roman" w:hAnsi="Times New Roman" w:cs="Times New Roman"/>
          <w:bCs/>
          <w:color w:val="000000" w:themeColor="text1"/>
          <w:lang w:eastAsia="zh-CN"/>
        </w:rPr>
      </w:pPr>
      <w:r w:rsidRPr="00F22F7D">
        <w:rPr>
          <w:rFonts w:ascii="Times New Roman" w:hAnsi="Times New Roman" w:cs="Times New Roman"/>
          <w:bCs/>
          <w:color w:val="000000" w:themeColor="text1"/>
          <w:lang w:eastAsia="zh-CN"/>
        </w:rPr>
        <w:t xml:space="preserve">We thank the </w:t>
      </w:r>
      <w:r w:rsidRPr="00F22F7D">
        <w:rPr>
          <w:rFonts w:ascii="Times New Roman" w:hAnsi="Times New Roman" w:cs="Times New Roman"/>
          <w:color w:val="000000" w:themeColor="text1"/>
        </w:rPr>
        <w:t>computational support provided</w:t>
      </w:r>
      <w:r w:rsidRPr="00F22F7D">
        <w:rPr>
          <w:rFonts w:ascii="Times New Roman" w:hAnsi="Times New Roman" w:cs="Times New Roman"/>
          <w:bCs/>
          <w:color w:val="000000" w:themeColor="text1"/>
          <w:lang w:eastAsia="zh-CN"/>
        </w:rPr>
        <w:t xml:space="preserve"> by Southern Methodist University’s Center for Scientific Computation.</w:t>
      </w:r>
    </w:p>
    <w:p w14:paraId="772CE007" w14:textId="23C05E24" w:rsidR="003747DC" w:rsidRPr="009D4085" w:rsidRDefault="00143CCD" w:rsidP="009D4085">
      <w:pPr>
        <w:spacing w:after="120" w:line="480" w:lineRule="auto"/>
        <w:jc w:val="both"/>
        <w:rPr>
          <w:rFonts w:ascii="Times New Roman" w:hAnsi="Times New Roman" w:cs="Times New Roman"/>
          <w:b/>
          <w:bCs/>
          <w:color w:val="000000" w:themeColor="text1"/>
          <w:lang w:eastAsia="zh-CN"/>
        </w:rPr>
      </w:pPr>
      <w:r w:rsidRPr="009D4085">
        <w:rPr>
          <w:rFonts w:ascii="Times New Roman" w:hAnsi="Times New Roman" w:cs="Times New Roman"/>
          <w:b/>
          <w:bCs/>
          <w:color w:val="000000" w:themeColor="text1"/>
          <w:lang w:eastAsia="zh-CN"/>
        </w:rPr>
        <w:t>Author’s contribution</w:t>
      </w:r>
      <w:r w:rsidR="00E47AC8" w:rsidRPr="009D4085">
        <w:rPr>
          <w:rFonts w:ascii="Times New Roman" w:hAnsi="Times New Roman" w:cs="Times New Roman"/>
          <w:b/>
          <w:bCs/>
          <w:color w:val="000000" w:themeColor="text1"/>
          <w:lang w:eastAsia="zh-CN"/>
        </w:rPr>
        <w:t>s</w:t>
      </w:r>
    </w:p>
    <w:p w14:paraId="1F43F01E" w14:textId="60549E35" w:rsidR="00143CCD" w:rsidRPr="009D4085" w:rsidRDefault="0001002E" w:rsidP="009D4085">
      <w:pPr>
        <w:spacing w:after="120" w:line="480" w:lineRule="auto"/>
        <w:jc w:val="both"/>
        <w:rPr>
          <w:rFonts w:ascii="Times New Roman" w:hAnsi="Times New Roman" w:cs="Times New Roman"/>
          <w:b/>
          <w:bCs/>
          <w:color w:val="000000" w:themeColor="text1"/>
          <w:lang w:eastAsia="zh-CN"/>
        </w:rPr>
      </w:pPr>
      <w:r w:rsidRPr="009D4085">
        <w:rPr>
          <w:rFonts w:ascii="Times New Roman" w:hAnsi="Times New Roman" w:cs="Times New Roman"/>
          <w:b/>
          <w:bCs/>
          <w:color w:val="000000" w:themeColor="text1"/>
          <w:lang w:eastAsia="zh-CN"/>
        </w:rPr>
        <w:t>Competing interests</w:t>
      </w:r>
    </w:p>
    <w:p w14:paraId="51DF6C84" w14:textId="20078468" w:rsidR="004E0B65" w:rsidRPr="009D4085" w:rsidRDefault="004E0B65" w:rsidP="009D4085">
      <w:pPr>
        <w:spacing w:after="200" w:line="480" w:lineRule="auto"/>
        <w:jc w:val="both"/>
        <w:rPr>
          <w:rFonts w:ascii="Times New Roman" w:hAnsi="Times New Roman" w:cs="Times New Roman"/>
          <w:color w:val="000000" w:themeColor="text1"/>
        </w:rPr>
      </w:pPr>
      <w:r w:rsidRPr="009D4085">
        <w:rPr>
          <w:rFonts w:ascii="Times New Roman" w:hAnsi="Times New Roman" w:cs="Times New Roman"/>
          <w:color w:val="000000" w:themeColor="text1"/>
        </w:rPr>
        <w:t xml:space="preserve">All authors declare that there is no conflict of interest. </w:t>
      </w:r>
    </w:p>
    <w:p w14:paraId="4C6C5454" w14:textId="3E93477D" w:rsidR="00AA38A2" w:rsidRPr="009D4085" w:rsidRDefault="00AA38A2" w:rsidP="009D4085">
      <w:pPr>
        <w:spacing w:after="120" w:line="480" w:lineRule="auto"/>
        <w:jc w:val="both"/>
        <w:rPr>
          <w:rFonts w:ascii="Times New Roman" w:hAnsi="Times New Roman" w:cs="Times New Roman"/>
          <w:b/>
          <w:bCs/>
          <w:color w:val="000000" w:themeColor="text1"/>
          <w:lang w:eastAsia="zh-CN"/>
        </w:rPr>
      </w:pPr>
      <w:r w:rsidRPr="009D4085">
        <w:rPr>
          <w:rFonts w:ascii="Times New Roman" w:hAnsi="Times New Roman" w:cs="Times New Roman"/>
          <w:b/>
          <w:bCs/>
          <w:color w:val="000000" w:themeColor="text1"/>
          <w:lang w:eastAsia="zh-CN"/>
        </w:rPr>
        <w:t>Availability of data and materials</w:t>
      </w:r>
    </w:p>
    <w:p w14:paraId="332A499F" w14:textId="088E4BFD" w:rsidR="00AA38A2" w:rsidRPr="009D4085" w:rsidRDefault="00AA38A2" w:rsidP="009D4085">
      <w:pPr>
        <w:spacing w:after="120" w:line="480" w:lineRule="auto"/>
        <w:jc w:val="both"/>
        <w:rPr>
          <w:rFonts w:ascii="Times New Roman" w:hAnsi="Times New Roman" w:cs="Times New Roman"/>
          <w:b/>
          <w:bCs/>
          <w:color w:val="000000" w:themeColor="text1"/>
          <w:lang w:eastAsia="zh-CN"/>
        </w:rPr>
      </w:pPr>
      <w:r w:rsidRPr="009D4085">
        <w:rPr>
          <w:rFonts w:ascii="Times New Roman" w:hAnsi="Times New Roman" w:cs="Times New Roman"/>
          <w:b/>
          <w:bCs/>
          <w:color w:val="000000" w:themeColor="text1"/>
          <w:lang w:eastAsia="zh-CN"/>
        </w:rPr>
        <w:t>Ethics approval and consent to participate</w:t>
      </w:r>
    </w:p>
    <w:p w14:paraId="5605D69E" w14:textId="3EC98585" w:rsidR="00AA38A2" w:rsidRPr="009D4085" w:rsidRDefault="00AA38A2" w:rsidP="009D4085">
      <w:pPr>
        <w:spacing w:after="120" w:line="480" w:lineRule="auto"/>
        <w:jc w:val="both"/>
        <w:rPr>
          <w:rFonts w:ascii="Times New Roman" w:hAnsi="Times New Roman" w:cs="Times New Roman"/>
          <w:b/>
          <w:bCs/>
          <w:color w:val="000000" w:themeColor="text1"/>
          <w:lang w:eastAsia="zh-CN"/>
        </w:rPr>
      </w:pPr>
      <w:r w:rsidRPr="009D4085">
        <w:rPr>
          <w:rFonts w:ascii="Times New Roman" w:hAnsi="Times New Roman" w:cs="Times New Roman"/>
          <w:b/>
          <w:bCs/>
          <w:color w:val="000000" w:themeColor="text1"/>
          <w:lang w:eastAsia="zh-CN"/>
        </w:rPr>
        <w:t>Funding</w:t>
      </w:r>
    </w:p>
    <w:p w14:paraId="4010A84D" w14:textId="77777777" w:rsidR="000909B3" w:rsidRPr="009D4085" w:rsidRDefault="000909B3" w:rsidP="009D4085">
      <w:pPr>
        <w:spacing w:after="120" w:line="480" w:lineRule="auto"/>
        <w:jc w:val="both"/>
        <w:rPr>
          <w:rFonts w:ascii="Times New Roman" w:hAnsi="Times New Roman" w:cs="Times New Roman"/>
          <w:b/>
          <w:bCs/>
          <w:color w:val="000000" w:themeColor="text1"/>
          <w:lang w:eastAsia="zh-CN"/>
        </w:rPr>
      </w:pPr>
    </w:p>
    <w:p w14:paraId="1B28DD77" w14:textId="02117649" w:rsidR="00A15925" w:rsidRPr="009D4085" w:rsidRDefault="00A15925" w:rsidP="009D4085">
      <w:pPr>
        <w:spacing w:line="480" w:lineRule="auto"/>
        <w:rPr>
          <w:rFonts w:ascii="Times New Roman" w:hAnsi="Times New Roman" w:cs="Times New Roman"/>
          <w:color w:val="000000" w:themeColor="text1"/>
          <w:lang w:eastAsia="zh-CN"/>
        </w:rPr>
      </w:pPr>
      <w:r w:rsidRPr="009D4085">
        <w:rPr>
          <w:rFonts w:ascii="Times New Roman" w:hAnsi="Times New Roman" w:cs="Times New Roman"/>
          <w:color w:val="000000" w:themeColor="text1"/>
          <w:lang w:eastAsia="zh-CN"/>
        </w:rPr>
        <w:br w:type="page"/>
      </w:r>
    </w:p>
    <w:p w14:paraId="4F20BA69" w14:textId="45952882" w:rsidR="003410BB" w:rsidRPr="009D4085" w:rsidRDefault="003A3B01" w:rsidP="009D4085">
      <w:pPr>
        <w:spacing w:after="120" w:line="480" w:lineRule="auto"/>
        <w:jc w:val="both"/>
        <w:rPr>
          <w:rFonts w:ascii="Times New Roman" w:hAnsi="Times New Roman" w:cs="Times New Roman"/>
          <w:b/>
          <w:color w:val="000000" w:themeColor="text1"/>
          <w:sz w:val="28"/>
          <w:szCs w:val="28"/>
          <w:lang w:eastAsia="zh-CN"/>
        </w:rPr>
      </w:pPr>
      <w:r w:rsidRPr="009D4085">
        <w:rPr>
          <w:rFonts w:ascii="Times New Roman" w:hAnsi="Times New Roman" w:cs="Times New Roman"/>
          <w:b/>
          <w:color w:val="000000" w:themeColor="text1"/>
          <w:sz w:val="28"/>
          <w:szCs w:val="28"/>
          <w:lang w:eastAsia="zh-CN"/>
        </w:rPr>
        <w:lastRenderedPageBreak/>
        <w:t>Reference</w:t>
      </w:r>
      <w:r w:rsidR="00D9607F" w:rsidRPr="009D4085">
        <w:rPr>
          <w:rFonts w:ascii="Times New Roman" w:hAnsi="Times New Roman" w:cs="Times New Roman"/>
          <w:b/>
          <w:color w:val="000000" w:themeColor="text1"/>
          <w:sz w:val="28"/>
          <w:szCs w:val="28"/>
          <w:lang w:eastAsia="zh-CN"/>
        </w:rPr>
        <w:t>s</w:t>
      </w:r>
    </w:p>
    <w:p w14:paraId="78F64588" w14:textId="7374C342" w:rsidR="00144A92" w:rsidRPr="009D4085" w:rsidRDefault="00716D7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hAnsi="Times New Roman" w:cs="Times New Roman"/>
          <w:color w:val="000000" w:themeColor="text1"/>
          <w:sz w:val="22"/>
          <w:szCs w:val="22"/>
          <w:lang w:eastAsia="zh-CN"/>
        </w:rPr>
        <w:fldChar w:fldCharType="begin" w:fldLock="1"/>
      </w:r>
      <w:r w:rsidRPr="009D4085">
        <w:rPr>
          <w:rFonts w:ascii="Times New Roman" w:hAnsi="Times New Roman" w:cs="Times New Roman"/>
          <w:color w:val="000000" w:themeColor="text1"/>
          <w:sz w:val="22"/>
          <w:szCs w:val="22"/>
          <w:lang w:eastAsia="zh-CN"/>
        </w:rPr>
        <w:instrText xml:space="preserve">ADDIN Mendeley Bibliography CSL_BIBLIOGRAPHY </w:instrText>
      </w:r>
      <w:r w:rsidRPr="009D4085">
        <w:rPr>
          <w:rFonts w:ascii="Times New Roman" w:hAnsi="Times New Roman" w:cs="Times New Roman"/>
          <w:color w:val="000000" w:themeColor="text1"/>
          <w:sz w:val="22"/>
          <w:szCs w:val="22"/>
          <w:lang w:eastAsia="zh-CN"/>
        </w:rPr>
        <w:fldChar w:fldCharType="separate"/>
      </w:r>
      <w:r w:rsidR="00144A92" w:rsidRPr="009D4085">
        <w:rPr>
          <w:rFonts w:ascii="Times New Roman" w:eastAsia="Times New Roman" w:hAnsi="Times New Roman" w:cs="Times New Roman"/>
          <w:noProof/>
          <w:color w:val="000000" w:themeColor="text1"/>
          <w:sz w:val="22"/>
          <w:lang w:eastAsia="zh-CN"/>
        </w:rPr>
        <w:t>1. Wu H, Zhang Y, Barreto G, Schäfer A, Marhold J, Stach D, et al. Reversing DNA methylation: mechanisms, genomics, and biological functions. Cell [Internet]. 2014;156:45–68. Available from: http://www.ncbi.nlm.nih.gov/pubmed/24439369%5Cnhttp://www.pubmedcentral.nih.gov/articlerender.fcgi?artid=PMC3938284</w:t>
      </w:r>
    </w:p>
    <w:p w14:paraId="1AD677B5"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2. Smith ZD, Meissner A. DNA methylation: Roles in mammalian development. Nat. Rev. Genet. 2013. p. 204–20. </w:t>
      </w:r>
    </w:p>
    <w:p w14:paraId="30BB13A0"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3. Feng S, Jacobsen SE, Reik W. Epigenetic reprogramming in plant and animal development. Sci (New York, NY) [Internet]. 2010;330:622–7. Available from: papers3://publication/doi/10.1126/science.1190614</w:t>
      </w:r>
    </w:p>
    <w:p w14:paraId="13ECB5CC"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4. Bird A. DNA methylation patterns and epigenetic memory. Genes Dev [Internet]. 2002;16:6–21. Available from: http://genesdev.cshlp.org/content/16/1/6%5Cnhttp://files/1835/Bird - 2002 - DNA methylation patterns and epigenetic memory.pdf%5Cnhttp://www.ncbi.nlm.nih.gov/pubmed/11782440%5Cnhttp://files/1837/6.html</w:t>
      </w:r>
    </w:p>
    <w:p w14:paraId="7B071053"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5. Okano M, Bell DW, Haber DA, Li E. DNA methyltransferases Dnmt3a and Dnmt3b are essential for de novo methylation and mammalian development. Cell. 1999;99:247–57. </w:t>
      </w:r>
    </w:p>
    <w:p w14:paraId="590A295A"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6. Guo S, Diep D, Plongthongkum N, Fung HL, Zhang K, Zhang K. Identification of methylation haplotype blocks AIDS in deconvolution of heterogeneous tissue samples and tumor tissue-of-origin mapping from plasma DNA. Nat Genet. 2017;49:635–42. </w:t>
      </w:r>
    </w:p>
    <w:p w14:paraId="75E13C6E"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7. Fraser HB, Lam LL, Neumann SM, Kobor MS. Population-specificity of human DNA methylation. Genome Biol. 2012;13. </w:t>
      </w:r>
    </w:p>
    <w:p w14:paraId="5CD846E3"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8. Jones MJ, Goodman SJ, Kobor MS. DNA methylation and healthy human aging. Aging Cell. 2015. p. 924–32. </w:t>
      </w:r>
    </w:p>
    <w:p w14:paraId="70246747"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9. Husquin LT, Rotival M, Fagny M, Quach H, Zidane N. Exploring the Genetic Basis of Human Population Differences in DNA Methylation and their Causal Impact on Immune Gene Regulation. bioRxiv Genomics [Internet]. 2018; Available from: http://biorxiv.org/cgi/content/short/371872v1</w:t>
      </w:r>
    </w:p>
    <w:p w14:paraId="3F9AEF73"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10. Carja O, MacIsaac JL, Mah SM, Henn BM, Kobor MS, Feldman MW, et al. Worldwide patterns of human epigenetic variation. Nat Ecol Evol. 2017;1:1577–83. </w:t>
      </w:r>
    </w:p>
    <w:p w14:paraId="35E0F4E8"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11. Heyn H, Moran S, Hernando-Herraez I, Sayols S, Gomez A, Sandoval J, et al. DNA methylation contributes to natural human variation. Genome Res. 2013;23:1363–72. </w:t>
      </w:r>
    </w:p>
    <w:p w14:paraId="122031DD"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lastRenderedPageBreak/>
        <w:t xml:space="preserve">12. Galanter JM, Gignoux CR, Oh SS, Torgerson D, Pino-Yanes M, Thakur N, et al. Differential methylation between ethnic sub-groups reflects the effect of genetic ancestry and environmental exposures. Elife. 2017;6. </w:t>
      </w:r>
    </w:p>
    <w:p w14:paraId="7825ACFF"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13. Peters TJ, Buckley MJ, Statham AL, Pidsley R, Samaras K, V Lord R, et al. De novo identification of differentially methylated regions in the human genome. Epigenetics Chromatin [Internet]. 2015;8:6. Available from: http://www.epigeneticsandchromatin.com/content/8/1/6</w:t>
      </w:r>
    </w:p>
    <w:p w14:paraId="586A97F0"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14. Jones PA, Baylin SB. The fundamental role of epigenetic events in cancer. Nat. Rev. Genet. 2002. p. 415–28. </w:t>
      </w:r>
    </w:p>
    <w:p w14:paraId="0C53C235"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15. Aran D, Toperoff G, Rosenberg M, Hellman A. Replication timing-related and gene body-specific methylation of active human genes. Hum Mol Genet. 2011;20:670–80. </w:t>
      </w:r>
    </w:p>
    <w:p w14:paraId="044E33F0"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16. Kurdyukov S, Bullock M. DNA Methylation Analysis: Choosing the Right Method. Biology (Basel) [Internet]. 2016;5:3. Available from: http://www.mdpi.com/2079-7737/5/1/3</w:t>
      </w:r>
    </w:p>
    <w:p w14:paraId="472B3902"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17. Shifman S, Kuypers J, Kokoris M, Yakir B, Darvasi A. Linkage disequilibrium patterns of the human genome across populations. Hum Mol Genet. 2003;12:771–6. </w:t>
      </w:r>
    </w:p>
    <w:p w14:paraId="6036CBC1"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18. Gabriel SB, Schaffner SF, Nguyen H, Moore JM, Roy J, Blumenstiel B, et al. The structure of haplotype blocks in the human genome. Science [Internet]. American Association for the Advancement of Science; 2002 [cited 2018 Aug 29];296:2225–9. Available from: http://www.ncbi.nlm.nih.gov/pubmed/12029063</w:t>
      </w:r>
    </w:p>
    <w:p w14:paraId="313396A3"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19. Edwards JR, O’Donnell AH, Rollins RA, Peckham HE, Lee C, Milekic MH, et al. Chromatin and sequence features that define the fine and gross structure of genomic methylation patterns. Genome Res. 2010;20:972–80. </w:t>
      </w:r>
    </w:p>
    <w:p w14:paraId="2326B7CB"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20. Wagner JR, Busche S, Ge B, Kwan T, Pastinen T, Blanchette M. The relationship between DNA methylation, genetic and expression inter-individual variation in untransformed human fibroblasts. Genome Biol. 2014;15. </w:t>
      </w:r>
    </w:p>
    <w:p w14:paraId="1F65B2A7"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21. Ziller MJ, Gu H, Müller F, Donaghey J, Tsai LTY, Kohlbacher O, et al. Charting a dynamic DNA methylation landscape of the human genome. Nature. 2013;500:477–81. </w:t>
      </w:r>
    </w:p>
    <w:p w14:paraId="1B836439"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22. Khaitovich P, Lockstone HE, Wayland MT, Tsang TM, Jayatilaka SD, Guo AJ, et al. Metabolic changes in schizophrenia and human brain evolution. Genome Biol. 2008;9. </w:t>
      </w:r>
    </w:p>
    <w:p w14:paraId="1AA890FD"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23. Magistretti PJ, Allaman I. A Cellular Perspective on Brain Energy Metabolism and Functional Imaging. Neuron. 2015. p. 883–901. </w:t>
      </w:r>
    </w:p>
    <w:p w14:paraId="4FCEE8D1"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24. Kuzawa CW, Chugani HT, Grossman LI, Lipovich L, Muzik O, Hof PR, et al. Metabolic costs and evolutionary </w:t>
      </w:r>
      <w:r w:rsidRPr="009D4085">
        <w:rPr>
          <w:rFonts w:ascii="Times New Roman" w:eastAsia="Times New Roman" w:hAnsi="Times New Roman" w:cs="Times New Roman"/>
          <w:noProof/>
          <w:color w:val="000000" w:themeColor="text1"/>
          <w:sz w:val="22"/>
          <w:lang w:eastAsia="zh-CN"/>
        </w:rPr>
        <w:lastRenderedPageBreak/>
        <w:t>implications of human brain development. Proc Natl Acad Sci [Internet]. 2014;111:13010–5. Available from: http://www.pnas.org/cgi/doi/10.1073/pnas.1323099111</w:t>
      </w:r>
    </w:p>
    <w:p w14:paraId="4FC66886"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25. Li MJ, Liu Z, Wang P, Wong MP, Nelson MR, Kocher JPA, et al. GWASdb v2: An update database for human genetic variants identified by genome-wide association studies. Nucleic Acids Res. 2016;44:D869–76. </w:t>
      </w:r>
    </w:p>
    <w:p w14:paraId="09A4CB47"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26. Schröder C, Leitão E, Wallner S, Schmitz G, Hitpass LK, Sinha A, et al. Regions of common inter </w:t>
      </w:r>
      <w:r w:rsidRPr="009D4085">
        <w:rPr>
          <w:rFonts w:ascii="Times New Roman" w:eastAsia="MS Mincho" w:hAnsi="Times New Roman" w:cs="Times New Roman"/>
          <w:noProof/>
          <w:color w:val="000000" w:themeColor="text1"/>
          <w:sz w:val="22"/>
          <w:lang w:eastAsia="zh-CN"/>
        </w:rPr>
        <w:t>‑</w:t>
      </w:r>
      <w:r w:rsidRPr="009D4085">
        <w:rPr>
          <w:rFonts w:ascii="Times New Roman" w:eastAsia="Times New Roman" w:hAnsi="Times New Roman" w:cs="Times New Roman"/>
          <w:noProof/>
          <w:color w:val="000000" w:themeColor="text1"/>
          <w:sz w:val="22"/>
          <w:lang w:eastAsia="zh-CN"/>
        </w:rPr>
        <w:t xml:space="preserve"> individual DNA methylation differences in human monocytes : genetic basis and potential function. Epigenetics Chromatin. 2017;1–18. </w:t>
      </w:r>
    </w:p>
    <w:p w14:paraId="12171A2B"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27. Consortium IH. A haplotype map of the human genome. Nature [Internet]. 2005;437:1299–320 ST–A haplotype map of the human genome. Available from: http://www.nature.com/nature/journal/v437/n7063/pdf/nature04226.pdf</w:t>
      </w:r>
    </w:p>
    <w:p w14:paraId="1B53A004"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28. Consortium TIH. A second generation human haplotype map of over 3.1 million SNPs. Nature [Internet]. 2007;449:851–61. Available from: http://www.pubmedcentral.nih.gov/articlerender.fcgi?artid=2689609&amp;tool=pmcentrez&amp;rendertype=abstract</w:t>
      </w:r>
    </w:p>
    <w:p w14:paraId="722E7C5D"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29. Bonasio R, Tu S, Reinberg D. Molecular signals of epigenetic states. Science (80-. ). 2010. p. 612–6. </w:t>
      </w:r>
    </w:p>
    <w:p w14:paraId="7C65DD7D"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30. Jaenisch R, Bird A. Epigenetic regulation of gene expression: How the genome integrates intrinsic and environmental signals. Nat. Genet. 2003. p. 245–54. </w:t>
      </w:r>
    </w:p>
    <w:p w14:paraId="6AEEFF37"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31. Van Dongen J, Nivard MG, Willemsen G, Hottenga JJ, Helmer Q, Dolan C V., et al. Genetic and environmental influences interact with age and sex in shaping the human methylome. Nat Commun. 2016;7. </w:t>
      </w:r>
    </w:p>
    <w:p w14:paraId="6DC1D617"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32. Shah S, McRae AF, Marioni RE, Harris SE, Gibson J, Henders AK, et al. Genetic and environmental exposures constrain epigenetic drift over the human life course. Genome Res. 2014;24:1725–33. </w:t>
      </w:r>
    </w:p>
    <w:p w14:paraId="403F2CF6"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33. Angers B, Castonguay E, Massicotte R. Environmentally induced phenotypes and DNA methylation: How to deal with unpredictable conditions until the next generation and after. Mol. Ecol. 2010. p. 1283–95. </w:t>
      </w:r>
    </w:p>
    <w:p w14:paraId="52ACB5E7"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34. Quon G, Lippert C, Heckerman D, Listgarten J. Patterns of methylation heritability in a genome-wide analysis of four brain regions. Nucleic Acids Res. 2013;41:2095–104. </w:t>
      </w:r>
    </w:p>
    <w:p w14:paraId="46CB4545"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35. Sigurdsson MI, Smith A V., Bjornsson HT, Jonsson JJ. HapMap methylation-associated SNPs, markers of germline DNA methylation, positively correlate with regional levels of human meiotic recombination. Genome Res. 2009;19:581–9. </w:t>
      </w:r>
    </w:p>
    <w:p w14:paraId="7F2D468C"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36. Banovich NE, Lan X, McVicker G, van de Geijn B, Degner JF, Blischak JD, et al. Methylation QTLs Are Associated </w:t>
      </w:r>
      <w:r w:rsidRPr="009D4085">
        <w:rPr>
          <w:rFonts w:ascii="Times New Roman" w:eastAsia="Times New Roman" w:hAnsi="Times New Roman" w:cs="Times New Roman"/>
          <w:noProof/>
          <w:color w:val="000000" w:themeColor="text1"/>
          <w:sz w:val="22"/>
          <w:lang w:eastAsia="zh-CN"/>
        </w:rPr>
        <w:lastRenderedPageBreak/>
        <w:t xml:space="preserve">with Coordinated Changes in Transcription Factor Binding, Histone Modifications, and Gene Expression Levels. PLoS Genet. 2014;10. </w:t>
      </w:r>
    </w:p>
    <w:p w14:paraId="06F86AF0"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37. Shi J, Marconett CN, Duan J, Hyland PL, Li P, Wang Z, et al. Characterizing the genetic basis of methylome diversity in histologically normal human lung tissue. Nat Commun. 2014;5:3365. </w:t>
      </w:r>
    </w:p>
    <w:p w14:paraId="032B3941"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38. Teh AL, Pan H, Chen L, Ong ML, Dogra S, Wong J, et al. The effect of genotype and in utero environment on interindividual variation in neonate DNA methylomes. Genome Res. 2014;24:1064–74. </w:t>
      </w:r>
    </w:p>
    <w:p w14:paraId="2C4031B4"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39. Zhi D, Aslibekyan S, Irvin MR, Claas SA, Borecki IB, Ordovas JM, et al. SNPs located at CpG sites modulate genome-epigenome interaction. Epigenetics. 2013;8:802–6. </w:t>
      </w:r>
    </w:p>
    <w:p w14:paraId="35BF9DFC"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40. Stock JT. Are humans still evolving? Technological advances and unique biological characteristics allow us to adapt to environmental stress. Has this stopped genetic evolution? EMBO Rep. 2008;9. </w:t>
      </w:r>
    </w:p>
    <w:p w14:paraId="131CA3FE"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41. Verhoeven KJF, Jansen JJ, van Dijk PJ, Biere A. Stress-induced DNA methylation changes and their heritability in asexual dandelions. New Phytol. 2010;185:1108–18. </w:t>
      </w:r>
    </w:p>
    <w:p w14:paraId="4CCBF9C6"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42. Jaffe AE, Murakami P, Lee H, Leek JT, Fallin MD, Feinberg AP, et al. Bump hunting to identify differentially methylated regions in epigenetic epidemiology studies. Int J Epidemiol. 2012;41:200–9. </w:t>
      </w:r>
    </w:p>
    <w:p w14:paraId="483A0B1A"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43. Jaffe AE, Feinberg AP, Irizarry RA, Leek JT. Significance analysis and statistical dissection of variably methylated regions. Biostatistics. 2012;13:166–78. </w:t>
      </w:r>
    </w:p>
    <w:p w14:paraId="75C8CD0B"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44. Ong ML, Holbrook JD. Novel region discovery method for Infinium 450K DNA methylation data reveals changes associated with aging in muscle and neuronal pathways. Aging Cell. 2014;13:142–55. </w:t>
      </w:r>
    </w:p>
    <w:p w14:paraId="336F0EB7"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45. Gutierrez-Arcelus M, Lappalainen T, Montgomery SB, Buil A, Ongen H, Yurovsky A, et al. Passive and active DNA methylation and the interplay with genetic variation in gene regulation. Elife. 2013;2013. </w:t>
      </w:r>
    </w:p>
    <w:p w14:paraId="469455BA"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46. Hansen KD, Sabunciyan S, Langmead B, Nagy N, Curley R, Klein G, et al. Large-scale hypomethylated blocks associated with Epstein-Barr virus-induced B-cell immortalization. Genome Res. 2014;24:177–84. </w:t>
      </w:r>
    </w:p>
    <w:p w14:paraId="43A992D7"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47. Myers R, Pauli F. Whole Genome Bisulfite Sequencing by ENCODE/HAIB (GSE40832). http//www.ncbi.nlm.nih.gov/geo/query/acc.cgi?acc=GSE40832 (Jan 23, 2018, date last accessed). 2012; </w:t>
      </w:r>
    </w:p>
    <w:p w14:paraId="5B732CE0"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48. Raine A, Manlig E, Wahlberg P, Syvänen AC, Nordlund J. SPlinted Ligation Adapter Tagging (SPLAT), a novel library preparation method for whole genome bisulphite sequencing. Nucleic Acids Res. 2016;45. </w:t>
      </w:r>
    </w:p>
    <w:p w14:paraId="6C8D875B"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lastRenderedPageBreak/>
        <w:t xml:space="preserve">49. Libertini E, Heath S, Beck S, Czyz A, Ruotti V. BLUEPRINT methylome of the HapMap cell line GM18507 (Coriell cell line NA18507). https://www.ncbi.nlm.nih.gov/geo/query/acc.cgi?acc=GSE66285. 2015; </w:t>
      </w:r>
    </w:p>
    <w:p w14:paraId="0C8EA32D"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50. Kaplow IM, MacIsaac JL, Mah SM, McEwen LM, Kobor MS, Fraser HB. A pooling-based approach to mapping genetic variants associated with DNA methylation. Genome Res. 2015;25:907–17. </w:t>
      </w:r>
    </w:p>
    <w:p w14:paraId="5716A53A"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51. Wang H, Maurano MT, Qu H, Varley KE, Gertz J, Pauli F, et al. Widespread plasticity in CTCF occupancy linked to DNA methylation. Genome Res. 2012;22:1680–8. </w:t>
      </w:r>
    </w:p>
    <w:p w14:paraId="1ACD7E89"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52. Lim YW, Sanz LA, Xu X, Hartono SR, Chédin F. Genome-wide DNA hypomethylation and RNA:DNA hybrid accumulation in Aicardi–Goutières syndrome. Elife. 2015;4. </w:t>
      </w:r>
    </w:p>
    <w:p w14:paraId="587C06CA"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53. Altshuler DM, Gibbs RA, Peltonen L, Altshuler DM, Gibbs RA, Peltonen L, et al. Integrating common and rare genetic variation in diverse human populations. Nature [Internet]. 2010;467:52–8. Available from: http://www.nature.com/doifinder/10.1038/nature09298</w:t>
      </w:r>
    </w:p>
    <w:p w14:paraId="291D55FD"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54. Yamaguchi-Kabata Y, Nakazono K, Takahashi A, Saito S, Hosono N, Kubo M, et al. Japanese Population Structure, Based on SNP Genotypes from 7003 Individuals Compared to Other Ethnic Groups: Effects on Population-Based Association Studies. Am J Hum Genet. 2008;83:445–56. </w:t>
      </w:r>
    </w:p>
    <w:p w14:paraId="6578A63F"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55. Krueger F, Andrews SR. Bismark: A flexible aligner and methylation caller for Bisulfite-Seq applications. Bioinformatics. 2011;27:1571–2. </w:t>
      </w:r>
    </w:p>
    <w:p w14:paraId="608EA8D5"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56. Harrow J, Frankish A, Gonzalez JM, Tapanari E, Diekhans M, Kokocinski F, et al. GENCODE: The reference human genome annotation for the ENCODE project. Genome Res. 2012;22:1760–74. </w:t>
      </w:r>
    </w:p>
    <w:p w14:paraId="5BEFED70"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57. Ernst J, Kheradpour P, Mikkelsen TS, Shoresh N, Ward LD, Epstein CB, et al. Mapping and analysis of chromatin state dynamics in nine human cell types. Nature. 2011;473:43–9. </w:t>
      </w:r>
    </w:p>
    <w:p w14:paraId="1E74B768"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58. Tripathi S, Pohl MO, Zhou Y, Rodriguez-Frandsen A, Wang G, Stein DA, et al. Meta- and Orthogonal Integration of Influenza “oMICs” Data Defines a Role for UBR4 in Virus Budding. Cell Host Microbe. 2015;18:723–35. </w:t>
      </w:r>
    </w:p>
    <w:p w14:paraId="7EACE2D3"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59. Kanehisa M, Goto S, Furumichi M, Tanabe M, Hirakawa M. KEGG for representation and analysis of molecular networks involving diseases and drugs. Nucleic Acids Res [Internet]. Oxford University Press; 2010 [cited 2017 Apr 23];38:D355–60. Available from: https://academic.oup.com/nar/article-lookup/doi/10.1093/nar/gkp896</w:t>
      </w:r>
    </w:p>
    <w:p w14:paraId="4986B4E2"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60. Ashburner M, Ball CA, Blake JA, Botstein D, Butler H, Cherry JM, et al. Gene Ontology: Tool for The Unification of </w:t>
      </w:r>
      <w:r w:rsidRPr="009D4085">
        <w:rPr>
          <w:rFonts w:ascii="Times New Roman" w:eastAsia="Times New Roman" w:hAnsi="Times New Roman" w:cs="Times New Roman"/>
          <w:noProof/>
          <w:color w:val="000000" w:themeColor="text1"/>
          <w:sz w:val="22"/>
          <w:lang w:eastAsia="zh-CN"/>
        </w:rPr>
        <w:lastRenderedPageBreak/>
        <w:t xml:space="preserve">Biology. Nat Genet. 2000;25:25–9. </w:t>
      </w:r>
    </w:p>
    <w:p w14:paraId="4FD6223C"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61. Subramanian A, Tamayo P, Mootha VK, Mukherjee S, Ebert BL, Gillette M a, et al. Gene set enrichment analysis: a knowledge-based approach for interpreting genome-wide expression profiles. Proc Natl Acad Sci U S A [Internet]. 2005;102:15545–50. Available from: http://www.ncbi.nlm.nih.gov/pubmed/16199517</w:t>
      </w:r>
    </w:p>
    <w:p w14:paraId="64EC335B"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62. Croft D, O’Kelly G, Wu G, Haw R, Gillespie M, Matthews L, et al. Reactome: A database of reactions, pathways and biological processes. Nucleic Acids Res. 2011;39. </w:t>
      </w:r>
    </w:p>
    <w:p w14:paraId="547B28E9"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63. Gao S, Zou D, Mao L, Liu H, Song P, Chen Y, et al. BS-SNPer: SNP calling in bisulfite-seq data. Bioinformatics. 2015;31:4006–8. </w:t>
      </w:r>
    </w:p>
    <w:p w14:paraId="13DD6058" w14:textId="77777777" w:rsidR="00144A92"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 xml:space="preserve">64. Sudmant PH, Rausch T, Gardner EJ, Handsaker RE, Abyzov A, Huddleston J, et al. An integrated map of structural variation in 2,504 human genomes. Nature. 2015;526:75–81. </w:t>
      </w:r>
    </w:p>
    <w:p w14:paraId="2EC5C073" w14:textId="071BBC3D" w:rsidR="00FC60D8" w:rsidRPr="009D4085" w:rsidRDefault="00144A92" w:rsidP="009D4085">
      <w:pPr>
        <w:widowControl w:val="0"/>
        <w:autoSpaceDE w:val="0"/>
        <w:autoSpaceDN w:val="0"/>
        <w:adjustRightInd w:val="0"/>
        <w:spacing w:after="120"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t>65. 1000 Genomes Project Consortium, Auton A, Brooks LD, Durbin RM, Garrison EP, Kang HM, et al. A global reference for human genetic variation. Nature [Internet]. 2015;526:68–74. Available from: http://www.ncbi.nlm.nih.gov/pubmed/26432245%0Ahttp://www.pubmedcentral.nih.gov/articlerender.fcgi?artid=PMC4750478</w:t>
      </w:r>
    </w:p>
    <w:p w14:paraId="4E112AC2" w14:textId="77777777" w:rsidR="00FC60D8" w:rsidRPr="009D4085" w:rsidRDefault="00FC60D8" w:rsidP="009D4085">
      <w:pPr>
        <w:spacing w:line="480" w:lineRule="auto"/>
        <w:rPr>
          <w:rFonts w:ascii="Times New Roman" w:eastAsia="Times New Roman" w:hAnsi="Times New Roman" w:cs="Times New Roman"/>
          <w:noProof/>
          <w:color w:val="000000" w:themeColor="text1"/>
          <w:sz w:val="22"/>
          <w:lang w:eastAsia="zh-CN"/>
        </w:rPr>
      </w:pPr>
      <w:r w:rsidRPr="009D4085">
        <w:rPr>
          <w:rFonts w:ascii="Times New Roman" w:eastAsia="Times New Roman" w:hAnsi="Times New Roman" w:cs="Times New Roman"/>
          <w:noProof/>
          <w:color w:val="000000" w:themeColor="text1"/>
          <w:sz w:val="22"/>
          <w:lang w:eastAsia="zh-CN"/>
        </w:rPr>
        <w:br w:type="page"/>
      </w:r>
    </w:p>
    <w:p w14:paraId="02E0DA1A" w14:textId="2C140E27" w:rsidR="00144A92" w:rsidRPr="009D4085" w:rsidRDefault="009355B5" w:rsidP="009D4085">
      <w:pPr>
        <w:widowControl w:val="0"/>
        <w:autoSpaceDE w:val="0"/>
        <w:autoSpaceDN w:val="0"/>
        <w:adjustRightInd w:val="0"/>
        <w:spacing w:line="480" w:lineRule="auto"/>
        <w:rPr>
          <w:rFonts w:ascii="Times New Roman" w:hAnsi="Times New Roman" w:cs="Times New Roman"/>
          <w:noProof/>
          <w:color w:val="000000" w:themeColor="text1"/>
          <w:sz w:val="22"/>
        </w:rPr>
      </w:pPr>
      <w:r w:rsidRPr="009D4085">
        <w:rPr>
          <w:rFonts w:ascii="Times New Roman" w:hAnsi="Times New Roman" w:cs="Times New Roman"/>
          <w:noProof/>
          <w:color w:val="000000" w:themeColor="text1"/>
          <w:sz w:val="22"/>
        </w:rPr>
        <w:lastRenderedPageBreak/>
        <w:drawing>
          <wp:inline distT="0" distB="0" distL="0" distR="0" wp14:anchorId="186FA744" wp14:editId="6DBFC214">
            <wp:extent cx="5943600" cy="38538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853815"/>
                    </a:xfrm>
                    <a:prstGeom prst="rect">
                      <a:avLst/>
                    </a:prstGeom>
                  </pic:spPr>
                </pic:pic>
              </a:graphicData>
            </a:graphic>
          </wp:inline>
        </w:drawing>
      </w:r>
    </w:p>
    <w:p w14:paraId="53E6880A" w14:textId="13FC6422" w:rsidR="003A3B01" w:rsidRPr="009D4085" w:rsidRDefault="00716D72" w:rsidP="009D4085">
      <w:pPr>
        <w:widowControl w:val="0"/>
        <w:autoSpaceDE w:val="0"/>
        <w:autoSpaceDN w:val="0"/>
        <w:adjustRightInd w:val="0"/>
        <w:spacing w:after="120" w:line="480" w:lineRule="auto"/>
        <w:jc w:val="both"/>
        <w:rPr>
          <w:rFonts w:ascii="Times New Roman" w:hAnsi="Times New Roman" w:cs="Times New Roman"/>
          <w:color w:val="000000" w:themeColor="text1"/>
          <w:lang w:eastAsia="zh-CN"/>
        </w:rPr>
      </w:pPr>
      <w:r w:rsidRPr="009D4085">
        <w:rPr>
          <w:rFonts w:ascii="Times New Roman" w:hAnsi="Times New Roman" w:cs="Times New Roman"/>
          <w:color w:val="000000" w:themeColor="text1"/>
          <w:sz w:val="22"/>
          <w:szCs w:val="22"/>
          <w:lang w:eastAsia="zh-CN"/>
        </w:rPr>
        <w:fldChar w:fldCharType="end"/>
      </w:r>
      <w:r w:rsidR="008E4352" w:rsidRPr="009D4085">
        <w:rPr>
          <w:rFonts w:ascii="Times New Roman" w:hAnsi="Times New Roman" w:cs="Times New Roman"/>
          <w:b/>
          <w:color w:val="000000" w:themeColor="text1"/>
          <w:lang w:eastAsia="zh-CN"/>
        </w:rPr>
        <w:t>Figure 1</w:t>
      </w:r>
      <w:r w:rsidR="00247720" w:rsidRPr="009D4085">
        <w:rPr>
          <w:rFonts w:ascii="Times New Roman" w:hAnsi="Times New Roman" w:cs="Times New Roman"/>
          <w:b/>
          <w:color w:val="000000" w:themeColor="text1"/>
          <w:lang w:eastAsia="zh-CN"/>
        </w:rPr>
        <w:t xml:space="preserve"> Identification</w:t>
      </w:r>
      <w:r w:rsidR="00A16FC4" w:rsidRPr="009D4085">
        <w:rPr>
          <w:rFonts w:ascii="Times New Roman" w:hAnsi="Times New Roman" w:cs="Times New Roman"/>
          <w:b/>
          <w:color w:val="000000" w:themeColor="text1"/>
          <w:lang w:eastAsia="zh-CN"/>
        </w:rPr>
        <w:t xml:space="preserve"> </w:t>
      </w:r>
      <w:r w:rsidR="00ED40AF" w:rsidRPr="009D4085">
        <w:rPr>
          <w:rFonts w:ascii="Times New Roman" w:hAnsi="Times New Roman" w:cs="Times New Roman"/>
          <w:b/>
          <w:color w:val="000000" w:themeColor="text1"/>
          <w:lang w:eastAsia="zh-CN"/>
        </w:rPr>
        <w:t xml:space="preserve">and characterization of </w:t>
      </w:r>
      <w:r w:rsidR="00E239D5" w:rsidRPr="009D4085">
        <w:rPr>
          <w:rFonts w:ascii="Times New Roman" w:hAnsi="Times New Roman" w:cs="Times New Roman"/>
          <w:b/>
          <w:color w:val="000000" w:themeColor="text1"/>
          <w:lang w:eastAsia="zh-CN"/>
        </w:rPr>
        <w:t xml:space="preserve">Methylation haplotype blocks (MHBs) in </w:t>
      </w:r>
      <w:r w:rsidR="000B6930" w:rsidRPr="009D4085">
        <w:rPr>
          <w:rFonts w:ascii="Times New Roman" w:hAnsi="Times New Roman" w:cs="Times New Roman"/>
          <w:b/>
          <w:color w:val="000000" w:themeColor="text1"/>
          <w:lang w:eastAsia="zh-CN"/>
        </w:rPr>
        <w:t xml:space="preserve">European </w:t>
      </w:r>
      <w:r w:rsidR="00E239D5" w:rsidRPr="009D4085">
        <w:rPr>
          <w:rFonts w:ascii="Times New Roman" w:hAnsi="Times New Roman" w:cs="Times New Roman"/>
          <w:b/>
          <w:color w:val="000000" w:themeColor="text1"/>
          <w:lang w:eastAsia="zh-CN"/>
        </w:rPr>
        <w:t xml:space="preserve">and </w:t>
      </w:r>
      <w:r w:rsidR="000B6930" w:rsidRPr="009D4085">
        <w:rPr>
          <w:rFonts w:ascii="Times New Roman" w:hAnsi="Times New Roman" w:cs="Times New Roman"/>
          <w:b/>
          <w:color w:val="000000" w:themeColor="text1"/>
          <w:lang w:eastAsia="zh-CN"/>
        </w:rPr>
        <w:t xml:space="preserve">African </w:t>
      </w:r>
      <w:r w:rsidR="00E239D5" w:rsidRPr="009D4085">
        <w:rPr>
          <w:rFonts w:ascii="Times New Roman" w:hAnsi="Times New Roman" w:cs="Times New Roman"/>
          <w:b/>
          <w:color w:val="000000" w:themeColor="text1"/>
          <w:lang w:eastAsia="zh-CN"/>
        </w:rPr>
        <w:t>populations</w:t>
      </w:r>
      <w:r w:rsidR="00C432A5" w:rsidRPr="009D4085">
        <w:rPr>
          <w:rFonts w:ascii="Times New Roman" w:hAnsi="Times New Roman" w:cs="Times New Roman"/>
          <w:color w:val="000000" w:themeColor="text1"/>
          <w:lang w:eastAsia="zh-CN"/>
        </w:rPr>
        <w:t>.</w:t>
      </w:r>
      <w:r w:rsidR="00E04D2D" w:rsidRPr="009D4085">
        <w:rPr>
          <w:rFonts w:ascii="Times New Roman" w:hAnsi="Times New Roman" w:cs="Times New Roman"/>
          <w:color w:val="000000" w:themeColor="text1"/>
          <w:lang w:eastAsia="zh-CN"/>
        </w:rPr>
        <w:t xml:space="preserve"> </w:t>
      </w:r>
      <w:r w:rsidR="009752D6" w:rsidRPr="009D4085">
        <w:rPr>
          <w:rFonts w:ascii="Times New Roman" w:hAnsi="Times New Roman" w:cs="Times New Roman"/>
          <w:color w:val="000000" w:themeColor="text1"/>
          <w:lang w:eastAsia="zh-CN"/>
        </w:rPr>
        <w:t>CEU, European population; YRI, Yoruba population.</w:t>
      </w:r>
      <w:r w:rsidR="009752D6" w:rsidRPr="009D4085">
        <w:rPr>
          <w:rFonts w:ascii="Times New Roman" w:hAnsi="Times New Roman" w:cs="Times New Roman"/>
          <w:b/>
          <w:color w:val="000000" w:themeColor="text1"/>
          <w:lang w:eastAsia="zh-CN"/>
        </w:rPr>
        <w:t xml:space="preserve"> </w:t>
      </w:r>
      <w:r w:rsidR="00936A61" w:rsidRPr="009D4085">
        <w:rPr>
          <w:rFonts w:ascii="Times New Roman" w:hAnsi="Times New Roman" w:cs="Times New Roman"/>
          <w:b/>
          <w:color w:val="000000" w:themeColor="text1"/>
          <w:lang w:eastAsia="zh-CN"/>
        </w:rPr>
        <w:t>(</w:t>
      </w:r>
      <w:r w:rsidR="002B76FE" w:rsidRPr="009D4085">
        <w:rPr>
          <w:rFonts w:ascii="Times New Roman" w:hAnsi="Times New Roman" w:cs="Times New Roman"/>
          <w:b/>
          <w:color w:val="000000" w:themeColor="text1"/>
          <w:lang w:eastAsia="zh-CN"/>
        </w:rPr>
        <w:t>a</w:t>
      </w:r>
      <w:r w:rsidR="00936A61" w:rsidRPr="009D4085">
        <w:rPr>
          <w:rFonts w:ascii="Times New Roman" w:hAnsi="Times New Roman" w:cs="Times New Roman"/>
          <w:b/>
          <w:color w:val="000000" w:themeColor="text1"/>
          <w:lang w:eastAsia="zh-CN"/>
        </w:rPr>
        <w:t>)</w:t>
      </w:r>
      <w:r w:rsidR="00E4447E" w:rsidRPr="009D4085">
        <w:rPr>
          <w:rFonts w:ascii="Times New Roman" w:hAnsi="Times New Roman" w:cs="Times New Roman"/>
          <w:color w:val="000000" w:themeColor="text1"/>
          <w:lang w:eastAsia="zh-CN"/>
        </w:rPr>
        <w:t xml:space="preserve"> Flowchart of </w:t>
      </w:r>
      <w:r w:rsidR="00694C40" w:rsidRPr="009D4085">
        <w:rPr>
          <w:rFonts w:ascii="Times New Roman" w:hAnsi="Times New Roman" w:cs="Times New Roman"/>
          <w:color w:val="000000" w:themeColor="text1"/>
          <w:lang w:eastAsia="zh-CN"/>
        </w:rPr>
        <w:t xml:space="preserve">MHBs generation and analysis. </w:t>
      </w:r>
      <w:r w:rsidR="002B76FE" w:rsidRPr="009D4085">
        <w:rPr>
          <w:rFonts w:ascii="Times New Roman" w:hAnsi="Times New Roman" w:cs="Times New Roman"/>
          <w:b/>
          <w:color w:val="000000" w:themeColor="text1"/>
          <w:lang w:eastAsia="zh-CN"/>
        </w:rPr>
        <w:t>(b</w:t>
      </w:r>
      <w:r w:rsidR="00694C40" w:rsidRPr="009D4085">
        <w:rPr>
          <w:rFonts w:ascii="Times New Roman" w:hAnsi="Times New Roman" w:cs="Times New Roman"/>
          <w:b/>
          <w:color w:val="000000" w:themeColor="text1"/>
          <w:lang w:eastAsia="zh-CN"/>
        </w:rPr>
        <w:t>)</w:t>
      </w:r>
      <w:r w:rsidR="00E82694" w:rsidRPr="009D4085">
        <w:rPr>
          <w:rFonts w:ascii="Times New Roman" w:hAnsi="Times New Roman" w:cs="Times New Roman"/>
          <w:color w:val="000000" w:themeColor="text1"/>
          <w:lang w:eastAsia="zh-CN"/>
        </w:rPr>
        <w:t xml:space="preserve"> </w:t>
      </w:r>
      <w:r w:rsidR="00E43491">
        <w:rPr>
          <w:rFonts w:ascii="Times New Roman" w:hAnsi="Times New Roman" w:cs="Times New Roman"/>
          <w:color w:val="000000" w:themeColor="text1"/>
          <w:lang w:eastAsia="zh-CN"/>
        </w:rPr>
        <w:t xml:space="preserve">Venn Diagram </w:t>
      </w:r>
      <w:r w:rsidR="003A2BE8">
        <w:rPr>
          <w:rFonts w:ascii="Times New Roman" w:hAnsi="Times New Roman" w:cs="Times New Roman"/>
          <w:color w:val="000000" w:themeColor="text1"/>
          <w:lang w:eastAsia="zh-CN"/>
        </w:rPr>
        <w:t>summarizing n</w:t>
      </w:r>
      <w:r w:rsidR="00180348" w:rsidRPr="009D4085">
        <w:rPr>
          <w:rFonts w:ascii="Times New Roman" w:hAnsi="Times New Roman" w:cs="Times New Roman"/>
          <w:color w:val="000000" w:themeColor="text1"/>
          <w:lang w:eastAsia="zh-CN"/>
        </w:rPr>
        <w:t>umber</w:t>
      </w:r>
      <w:r w:rsidR="00E82694" w:rsidRPr="009D4085">
        <w:rPr>
          <w:rFonts w:ascii="Times New Roman" w:hAnsi="Times New Roman" w:cs="Times New Roman"/>
          <w:color w:val="000000" w:themeColor="text1"/>
          <w:lang w:eastAsia="zh-CN"/>
        </w:rPr>
        <w:t>s</w:t>
      </w:r>
      <w:r w:rsidR="00180348" w:rsidRPr="009D4085">
        <w:rPr>
          <w:rFonts w:ascii="Times New Roman" w:hAnsi="Times New Roman" w:cs="Times New Roman"/>
          <w:color w:val="000000" w:themeColor="text1"/>
          <w:lang w:eastAsia="zh-CN"/>
        </w:rPr>
        <w:t xml:space="preserve"> of population-specific and </w:t>
      </w:r>
      <w:r w:rsidR="001A5722" w:rsidRPr="009D4085">
        <w:rPr>
          <w:rFonts w:ascii="Times New Roman" w:hAnsi="Times New Roman" w:cs="Times New Roman"/>
          <w:color w:val="000000" w:themeColor="text1"/>
          <w:lang w:eastAsia="zh-CN"/>
        </w:rPr>
        <w:t>population-shared MHB</w:t>
      </w:r>
      <w:r w:rsidR="00CB49D0" w:rsidRPr="009D4085">
        <w:rPr>
          <w:rFonts w:ascii="Times New Roman" w:hAnsi="Times New Roman" w:cs="Times New Roman"/>
          <w:color w:val="000000" w:themeColor="text1"/>
          <w:lang w:eastAsia="zh-CN"/>
        </w:rPr>
        <w:t>s</w:t>
      </w:r>
      <w:r w:rsidR="001A5722" w:rsidRPr="009D4085">
        <w:rPr>
          <w:rFonts w:ascii="Times New Roman" w:hAnsi="Times New Roman" w:cs="Times New Roman"/>
          <w:color w:val="000000" w:themeColor="text1"/>
          <w:lang w:eastAsia="zh-CN"/>
        </w:rPr>
        <w:t>.</w:t>
      </w:r>
      <w:r w:rsidR="00A6648E" w:rsidRPr="009D4085">
        <w:rPr>
          <w:rFonts w:ascii="Times New Roman" w:hAnsi="Times New Roman" w:cs="Times New Roman"/>
          <w:color w:val="000000" w:themeColor="text1"/>
          <w:lang w:eastAsia="zh-CN"/>
        </w:rPr>
        <w:t xml:space="preserve"> </w:t>
      </w:r>
      <w:r w:rsidR="002B76FE" w:rsidRPr="009D4085">
        <w:rPr>
          <w:rFonts w:ascii="Times New Roman" w:hAnsi="Times New Roman" w:cs="Times New Roman"/>
          <w:b/>
          <w:color w:val="000000" w:themeColor="text1"/>
          <w:lang w:eastAsia="zh-CN"/>
        </w:rPr>
        <w:t>(c</w:t>
      </w:r>
      <w:r w:rsidR="00180348" w:rsidRPr="009D4085">
        <w:rPr>
          <w:rFonts w:ascii="Times New Roman" w:hAnsi="Times New Roman" w:cs="Times New Roman"/>
          <w:b/>
          <w:color w:val="000000" w:themeColor="text1"/>
          <w:lang w:eastAsia="zh-CN"/>
        </w:rPr>
        <w:t>)</w:t>
      </w:r>
      <w:r w:rsidR="00180348" w:rsidRPr="009D4085">
        <w:rPr>
          <w:rFonts w:ascii="Times New Roman" w:hAnsi="Times New Roman" w:cs="Times New Roman"/>
          <w:color w:val="000000" w:themeColor="text1"/>
          <w:lang w:eastAsia="zh-CN"/>
        </w:rPr>
        <w:t xml:space="preserve"> </w:t>
      </w:r>
      <w:r w:rsidR="00862E0C" w:rsidRPr="009D4085">
        <w:rPr>
          <w:rFonts w:ascii="Times New Roman" w:hAnsi="Times New Roman" w:cs="Times New Roman"/>
          <w:color w:val="000000" w:themeColor="text1"/>
          <w:lang w:eastAsia="zh-CN"/>
        </w:rPr>
        <w:t xml:space="preserve">Colocation of </w:t>
      </w:r>
      <w:r w:rsidR="00A950B5" w:rsidRPr="009D4085">
        <w:rPr>
          <w:rFonts w:ascii="Times New Roman" w:hAnsi="Times New Roman" w:cs="Times New Roman"/>
          <w:color w:val="000000" w:themeColor="text1"/>
          <w:lang w:eastAsia="zh-CN"/>
        </w:rPr>
        <w:t>MHBs</w:t>
      </w:r>
      <w:r w:rsidR="005F7D92" w:rsidRPr="009D4085">
        <w:rPr>
          <w:rFonts w:ascii="Times New Roman" w:hAnsi="Times New Roman" w:cs="Times New Roman"/>
          <w:color w:val="000000" w:themeColor="text1"/>
          <w:lang w:eastAsia="zh-CN"/>
        </w:rPr>
        <w:t xml:space="preserve"> </w:t>
      </w:r>
      <w:r w:rsidR="00452158" w:rsidRPr="009D4085">
        <w:rPr>
          <w:rFonts w:ascii="Times New Roman" w:hAnsi="Times New Roman" w:cs="Times New Roman"/>
          <w:color w:val="000000" w:themeColor="text1"/>
          <w:lang w:eastAsia="zh-CN"/>
        </w:rPr>
        <w:t xml:space="preserve">across </w:t>
      </w:r>
      <w:r w:rsidR="003D0744" w:rsidRPr="009D4085">
        <w:rPr>
          <w:rFonts w:ascii="Times New Roman" w:hAnsi="Times New Roman" w:cs="Times New Roman"/>
          <w:color w:val="000000" w:themeColor="text1"/>
          <w:lang w:eastAsia="zh-CN"/>
        </w:rPr>
        <w:t xml:space="preserve">various </w:t>
      </w:r>
      <w:r w:rsidR="00452158" w:rsidRPr="009D4085">
        <w:rPr>
          <w:rFonts w:ascii="Times New Roman" w:hAnsi="Times New Roman" w:cs="Times New Roman"/>
          <w:color w:val="000000" w:themeColor="text1"/>
          <w:lang w:eastAsia="zh-CN"/>
        </w:rPr>
        <w:t xml:space="preserve">genomic features. </w:t>
      </w:r>
      <w:proofErr w:type="gramStart"/>
      <w:r w:rsidR="00F84BD9" w:rsidRPr="009D4085">
        <w:rPr>
          <w:rFonts w:ascii="Times New Roman" w:hAnsi="Times New Roman" w:cs="Times New Roman"/>
          <w:color w:val="000000" w:themeColor="text1"/>
          <w:lang w:eastAsia="zh-CN"/>
        </w:rPr>
        <w:t>t</w:t>
      </w:r>
      <w:proofErr w:type="gramEnd"/>
      <w:r w:rsidR="002B1EAC" w:rsidRPr="009D4085">
        <w:rPr>
          <w:rFonts w:ascii="Times New Roman" w:hAnsi="Times New Roman" w:cs="Times New Roman"/>
          <w:color w:val="000000" w:themeColor="text1"/>
          <w:lang w:eastAsia="zh-CN"/>
        </w:rPr>
        <w:t xml:space="preserve"> in numbers</w:t>
      </w:r>
      <w:r w:rsidR="00F84BD9" w:rsidRPr="009D4085">
        <w:rPr>
          <w:rFonts w:ascii="Times New Roman" w:hAnsi="Times New Roman" w:cs="Times New Roman"/>
          <w:color w:val="000000" w:themeColor="text1"/>
          <w:lang w:eastAsia="zh-CN"/>
        </w:rPr>
        <w:t>, thousand.</w:t>
      </w:r>
      <w:r w:rsidR="007E1E0B" w:rsidRPr="009D4085">
        <w:rPr>
          <w:rFonts w:ascii="Times New Roman" w:hAnsi="Times New Roman" w:cs="Times New Roman"/>
          <w:color w:val="000000" w:themeColor="text1"/>
          <w:lang w:eastAsia="zh-CN"/>
        </w:rPr>
        <w:t xml:space="preserve"> </w:t>
      </w:r>
      <w:r w:rsidR="002B76FE" w:rsidRPr="009D4085">
        <w:rPr>
          <w:rFonts w:ascii="Times New Roman" w:hAnsi="Times New Roman" w:cs="Times New Roman"/>
          <w:b/>
          <w:color w:val="000000" w:themeColor="text1"/>
          <w:lang w:eastAsia="zh-CN"/>
        </w:rPr>
        <w:t>(d</w:t>
      </w:r>
      <w:r w:rsidR="001A5722" w:rsidRPr="009D4085">
        <w:rPr>
          <w:rFonts w:ascii="Times New Roman" w:hAnsi="Times New Roman" w:cs="Times New Roman"/>
          <w:b/>
          <w:color w:val="000000" w:themeColor="text1"/>
          <w:lang w:eastAsia="zh-CN"/>
        </w:rPr>
        <w:t>)</w:t>
      </w:r>
      <w:r w:rsidR="007E1E0B" w:rsidRPr="009D4085">
        <w:rPr>
          <w:rFonts w:ascii="Times New Roman" w:hAnsi="Times New Roman" w:cs="Times New Roman"/>
          <w:b/>
          <w:color w:val="000000" w:themeColor="text1"/>
          <w:lang w:eastAsia="zh-CN"/>
        </w:rPr>
        <w:t xml:space="preserve"> </w:t>
      </w:r>
      <w:r w:rsidR="00A66FC9" w:rsidRPr="009D4085">
        <w:rPr>
          <w:rFonts w:ascii="Times New Roman" w:hAnsi="Times New Roman" w:cs="Times New Roman"/>
          <w:color w:val="000000" w:themeColor="text1"/>
          <w:lang w:eastAsia="zh-CN"/>
        </w:rPr>
        <w:t xml:space="preserve">Enrichment of MHBs </w:t>
      </w:r>
      <w:r w:rsidR="00FF19B2" w:rsidRPr="009D4085">
        <w:rPr>
          <w:rFonts w:ascii="Times New Roman" w:hAnsi="Times New Roman" w:cs="Times New Roman"/>
          <w:color w:val="000000" w:themeColor="text1"/>
          <w:lang w:eastAsia="zh-CN"/>
        </w:rPr>
        <w:t>in</w:t>
      </w:r>
      <w:r w:rsidR="00A66FC9" w:rsidRPr="009D4085">
        <w:rPr>
          <w:rFonts w:ascii="Times New Roman" w:hAnsi="Times New Roman" w:cs="Times New Roman"/>
          <w:color w:val="000000" w:themeColor="text1"/>
          <w:lang w:eastAsia="zh-CN"/>
        </w:rPr>
        <w:t xml:space="preserve"> genomic features.</w:t>
      </w:r>
      <w:r w:rsidR="00452158" w:rsidRPr="009D4085">
        <w:rPr>
          <w:rFonts w:ascii="Times New Roman" w:hAnsi="Times New Roman" w:cs="Times New Roman"/>
          <w:color w:val="000000" w:themeColor="text1"/>
          <w:lang w:eastAsia="zh-CN"/>
        </w:rPr>
        <w:t xml:space="preserve"> </w:t>
      </w:r>
    </w:p>
    <w:p w14:paraId="39DBE8BA" w14:textId="77777777" w:rsidR="00597E51" w:rsidRPr="009D4085" w:rsidRDefault="00597E51" w:rsidP="009D4085">
      <w:pPr>
        <w:spacing w:line="480" w:lineRule="auto"/>
        <w:jc w:val="both"/>
        <w:rPr>
          <w:rFonts w:ascii="Times New Roman" w:hAnsi="Times New Roman" w:cs="Times New Roman"/>
          <w:color w:val="000000" w:themeColor="text1"/>
          <w:lang w:eastAsia="zh-CN"/>
        </w:rPr>
      </w:pPr>
    </w:p>
    <w:p w14:paraId="2FCA4747" w14:textId="62CC015E" w:rsidR="00CF4DBC" w:rsidRPr="009D4085" w:rsidRDefault="00CF4DBC" w:rsidP="009D4085">
      <w:pPr>
        <w:spacing w:line="480" w:lineRule="auto"/>
        <w:rPr>
          <w:rFonts w:ascii="Times New Roman" w:hAnsi="Times New Roman" w:cs="Times New Roman"/>
          <w:color w:val="000000" w:themeColor="text1"/>
          <w:lang w:eastAsia="zh-CN"/>
        </w:rPr>
      </w:pPr>
      <w:r w:rsidRPr="009D4085">
        <w:rPr>
          <w:rFonts w:ascii="Times New Roman" w:hAnsi="Times New Roman" w:cs="Times New Roman"/>
          <w:color w:val="000000" w:themeColor="text1"/>
          <w:lang w:eastAsia="zh-CN"/>
        </w:rPr>
        <w:br w:type="page"/>
      </w:r>
    </w:p>
    <w:p w14:paraId="475D4D10" w14:textId="7C22E3AF" w:rsidR="00597E51" w:rsidRPr="009D4085" w:rsidRDefault="00C831F5" w:rsidP="009D4085">
      <w:pPr>
        <w:spacing w:line="480" w:lineRule="auto"/>
        <w:jc w:val="both"/>
        <w:rPr>
          <w:rFonts w:ascii="Times New Roman" w:hAnsi="Times New Roman" w:cs="Times New Roman"/>
          <w:color w:val="000000" w:themeColor="text1"/>
          <w:lang w:eastAsia="zh-CN"/>
        </w:rPr>
      </w:pPr>
      <w:r w:rsidRPr="009D4085">
        <w:rPr>
          <w:rFonts w:ascii="Times New Roman" w:hAnsi="Times New Roman" w:cs="Times New Roman"/>
          <w:noProof/>
          <w:color w:val="000000" w:themeColor="text1"/>
        </w:rPr>
        <w:lastRenderedPageBreak/>
        <w:drawing>
          <wp:inline distT="0" distB="0" distL="0" distR="0" wp14:anchorId="61859D98" wp14:editId="0F6EA3E8">
            <wp:extent cx="5943600" cy="3061970"/>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2.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61970"/>
                    </a:xfrm>
                    <a:prstGeom prst="rect">
                      <a:avLst/>
                    </a:prstGeom>
                  </pic:spPr>
                </pic:pic>
              </a:graphicData>
            </a:graphic>
          </wp:inline>
        </w:drawing>
      </w:r>
    </w:p>
    <w:p w14:paraId="1AA57C63" w14:textId="34232828" w:rsidR="00F74A3A" w:rsidRPr="009D4085" w:rsidRDefault="00AB26C5" w:rsidP="009D4085">
      <w:pPr>
        <w:spacing w:line="480" w:lineRule="auto"/>
        <w:jc w:val="both"/>
        <w:rPr>
          <w:rFonts w:ascii="Times New Roman" w:hAnsi="Times New Roman" w:cs="Times New Roman"/>
          <w:bCs/>
          <w:color w:val="000000" w:themeColor="text1"/>
          <w:lang w:eastAsia="zh-CN"/>
        </w:rPr>
      </w:pPr>
      <w:r w:rsidRPr="009D4085">
        <w:rPr>
          <w:rFonts w:ascii="Times New Roman" w:hAnsi="Times New Roman" w:cs="Times New Roman"/>
          <w:b/>
          <w:color w:val="000000" w:themeColor="text1"/>
          <w:lang w:eastAsia="zh-CN"/>
        </w:rPr>
        <w:t xml:space="preserve">Figure </w:t>
      </w:r>
      <w:proofErr w:type="gramStart"/>
      <w:r w:rsidRPr="009D4085">
        <w:rPr>
          <w:rFonts w:ascii="Times New Roman" w:hAnsi="Times New Roman" w:cs="Times New Roman"/>
          <w:b/>
          <w:color w:val="000000" w:themeColor="text1"/>
          <w:lang w:eastAsia="zh-CN"/>
        </w:rPr>
        <w:t>2</w:t>
      </w:r>
      <w:proofErr w:type="gramEnd"/>
      <w:r w:rsidRPr="009D4085">
        <w:rPr>
          <w:rFonts w:ascii="Times New Roman" w:hAnsi="Times New Roman" w:cs="Times New Roman"/>
          <w:b/>
          <w:color w:val="000000" w:themeColor="text1"/>
          <w:lang w:eastAsia="zh-CN"/>
        </w:rPr>
        <w:t xml:space="preserve"> </w:t>
      </w:r>
      <w:r w:rsidR="00033071" w:rsidRPr="009D4085">
        <w:rPr>
          <w:rFonts w:ascii="Times New Roman" w:hAnsi="Times New Roman" w:cs="Times New Roman"/>
          <w:b/>
          <w:color w:val="000000" w:themeColor="text1"/>
          <w:lang w:eastAsia="zh-CN"/>
        </w:rPr>
        <w:t>Different</w:t>
      </w:r>
      <w:r w:rsidR="00AC7AB2" w:rsidRPr="009D4085">
        <w:rPr>
          <w:rFonts w:ascii="Times New Roman" w:hAnsi="Times New Roman" w:cs="Times New Roman"/>
          <w:b/>
          <w:color w:val="000000" w:themeColor="text1"/>
          <w:lang w:eastAsia="zh-CN"/>
        </w:rPr>
        <w:t>ial</w:t>
      </w:r>
      <w:r w:rsidR="00033071" w:rsidRPr="009D4085">
        <w:rPr>
          <w:rFonts w:ascii="Times New Roman" w:hAnsi="Times New Roman" w:cs="Times New Roman"/>
          <w:b/>
          <w:color w:val="000000" w:themeColor="text1"/>
          <w:lang w:eastAsia="zh-CN"/>
        </w:rPr>
        <w:t xml:space="preserve"> methylation patterns of MHBs between European and African populations</w:t>
      </w:r>
      <w:r w:rsidR="000031D3" w:rsidRPr="009D4085">
        <w:rPr>
          <w:rFonts w:ascii="Times New Roman" w:hAnsi="Times New Roman" w:cs="Times New Roman"/>
          <w:b/>
          <w:color w:val="000000" w:themeColor="text1"/>
          <w:lang w:eastAsia="zh-CN"/>
        </w:rPr>
        <w:t xml:space="preserve"> in WGBS data sets</w:t>
      </w:r>
      <w:r w:rsidR="00DF4FE9" w:rsidRPr="009D4085">
        <w:rPr>
          <w:rFonts w:ascii="Times New Roman" w:hAnsi="Times New Roman" w:cs="Times New Roman"/>
          <w:color w:val="000000" w:themeColor="text1"/>
          <w:lang w:eastAsia="zh-CN"/>
        </w:rPr>
        <w:t>.</w:t>
      </w:r>
      <w:r w:rsidR="00E161E0" w:rsidRPr="009D4085">
        <w:rPr>
          <w:rFonts w:ascii="Times New Roman" w:hAnsi="Times New Roman" w:cs="Times New Roman"/>
          <w:color w:val="000000" w:themeColor="text1"/>
          <w:lang w:eastAsia="zh-CN"/>
        </w:rPr>
        <w:t xml:space="preserve"> MHL, </w:t>
      </w:r>
      <w:r w:rsidR="00B82C08" w:rsidRPr="009D4085">
        <w:rPr>
          <w:rFonts w:ascii="Times New Roman" w:hAnsi="Times New Roman" w:cs="Times New Roman"/>
          <w:color w:val="000000" w:themeColor="text1"/>
          <w:lang w:eastAsia="zh-CN"/>
        </w:rPr>
        <w:t>methylation haplotype load.</w:t>
      </w:r>
      <w:r w:rsidR="00DF4FE9" w:rsidRPr="009D4085">
        <w:rPr>
          <w:rFonts w:ascii="Times New Roman" w:hAnsi="Times New Roman" w:cs="Times New Roman"/>
          <w:color w:val="000000" w:themeColor="text1"/>
          <w:lang w:eastAsia="zh-CN"/>
        </w:rPr>
        <w:t xml:space="preserve"> </w:t>
      </w:r>
      <w:r w:rsidR="00FA4062" w:rsidRPr="009D4085">
        <w:rPr>
          <w:rFonts w:ascii="Times New Roman" w:hAnsi="Times New Roman" w:cs="Times New Roman"/>
          <w:b/>
          <w:color w:val="000000" w:themeColor="text1"/>
          <w:lang w:eastAsia="zh-CN"/>
        </w:rPr>
        <w:t>(a</w:t>
      </w:r>
      <w:r w:rsidR="00DF4FE9" w:rsidRPr="009D4085">
        <w:rPr>
          <w:rFonts w:ascii="Times New Roman" w:hAnsi="Times New Roman" w:cs="Times New Roman"/>
          <w:b/>
          <w:color w:val="000000" w:themeColor="text1"/>
          <w:lang w:eastAsia="zh-CN"/>
        </w:rPr>
        <w:t>)</w:t>
      </w:r>
      <w:r w:rsidR="00DF4FE9" w:rsidRPr="009D4085">
        <w:rPr>
          <w:rFonts w:ascii="Times New Roman" w:hAnsi="Times New Roman" w:cs="Times New Roman"/>
          <w:color w:val="000000" w:themeColor="text1"/>
          <w:lang w:eastAsia="zh-CN"/>
        </w:rPr>
        <w:t xml:space="preserve"> </w:t>
      </w:r>
      <w:proofErr w:type="gramStart"/>
      <w:r w:rsidR="000031D3" w:rsidRPr="009D4085">
        <w:rPr>
          <w:rFonts w:ascii="Times New Roman" w:hAnsi="Times New Roman" w:cs="Times New Roman"/>
          <w:color w:val="000000" w:themeColor="text1"/>
          <w:lang w:eastAsia="zh-CN"/>
        </w:rPr>
        <w:t>using</w:t>
      </w:r>
      <w:proofErr w:type="gramEnd"/>
      <w:r w:rsidR="000031D3" w:rsidRPr="009D4085">
        <w:rPr>
          <w:rFonts w:ascii="Times New Roman" w:hAnsi="Times New Roman" w:cs="Times New Roman"/>
          <w:color w:val="000000" w:themeColor="text1"/>
          <w:lang w:eastAsia="zh-CN"/>
        </w:rPr>
        <w:t xml:space="preserve"> </w:t>
      </w:r>
      <w:r w:rsidR="00360D4C" w:rsidRPr="009D4085">
        <w:rPr>
          <w:rFonts w:ascii="Times New Roman" w:hAnsi="Times New Roman" w:cs="Times New Roman"/>
          <w:color w:val="000000" w:themeColor="text1"/>
          <w:lang w:eastAsia="zh-CN"/>
        </w:rPr>
        <w:t xml:space="preserve">population-specific </w:t>
      </w:r>
      <w:r w:rsidR="00504A03" w:rsidRPr="009D4085">
        <w:rPr>
          <w:rFonts w:ascii="Times New Roman" w:hAnsi="Times New Roman" w:cs="Times New Roman"/>
          <w:bCs/>
          <w:color w:val="000000" w:themeColor="text1"/>
          <w:lang w:eastAsia="zh-CN"/>
        </w:rPr>
        <w:t>MHBs</w:t>
      </w:r>
      <w:r w:rsidR="00034064" w:rsidRPr="009D4085">
        <w:rPr>
          <w:rFonts w:ascii="Times New Roman" w:hAnsi="Times New Roman" w:cs="Times New Roman"/>
          <w:bCs/>
          <w:color w:val="000000" w:themeColor="text1"/>
          <w:lang w:eastAsia="zh-CN"/>
        </w:rPr>
        <w:t xml:space="preserve"> (</w:t>
      </w:r>
      <w:r w:rsidR="007B66DB" w:rsidRPr="009D4085">
        <w:rPr>
          <w:rFonts w:ascii="Times New Roman" w:hAnsi="Times New Roman" w:cs="Times New Roman"/>
          <w:bCs/>
          <w:i/>
          <w:color w:val="000000" w:themeColor="text1"/>
          <w:lang w:eastAsia="zh-CN"/>
        </w:rPr>
        <w:t>n</w:t>
      </w:r>
      <w:r w:rsidR="007B66DB" w:rsidRPr="009D4085">
        <w:rPr>
          <w:rFonts w:ascii="Times New Roman" w:hAnsi="Times New Roman" w:cs="Times New Roman"/>
          <w:bCs/>
          <w:color w:val="000000" w:themeColor="text1"/>
          <w:lang w:eastAsia="zh-CN"/>
        </w:rPr>
        <w:t xml:space="preserve"> = </w:t>
      </w:r>
      <w:r w:rsidR="00034064" w:rsidRPr="009D4085">
        <w:rPr>
          <w:rFonts w:ascii="Times New Roman" w:hAnsi="Times New Roman" w:cs="Times New Roman"/>
          <w:bCs/>
          <w:color w:val="000000" w:themeColor="text1"/>
          <w:lang w:eastAsia="zh-CN"/>
        </w:rPr>
        <w:t>4,357)</w:t>
      </w:r>
      <w:r w:rsidR="00B75BB8" w:rsidRPr="009D4085">
        <w:rPr>
          <w:rFonts w:ascii="Times New Roman" w:hAnsi="Times New Roman" w:cs="Times New Roman"/>
          <w:bCs/>
          <w:color w:val="000000" w:themeColor="text1"/>
          <w:lang w:eastAsia="zh-CN"/>
        </w:rPr>
        <w:t xml:space="preserve"> </w:t>
      </w:r>
      <w:r w:rsidR="00FF2279" w:rsidRPr="009D4085">
        <w:rPr>
          <w:rFonts w:ascii="Times New Roman" w:hAnsi="Times New Roman" w:cs="Times New Roman"/>
          <w:bCs/>
          <w:color w:val="000000" w:themeColor="text1"/>
          <w:lang w:eastAsia="zh-CN"/>
        </w:rPr>
        <w:t>selected from all MHBs</w:t>
      </w:r>
      <w:r w:rsidR="00960939" w:rsidRPr="009D4085">
        <w:rPr>
          <w:rFonts w:ascii="Times New Roman" w:hAnsi="Times New Roman" w:cs="Times New Roman"/>
          <w:bCs/>
          <w:color w:val="000000" w:themeColor="text1"/>
          <w:lang w:eastAsia="zh-CN"/>
        </w:rPr>
        <w:t xml:space="preserve"> (MHBs </w:t>
      </w:r>
      <w:r w:rsidR="00E04A65" w:rsidRPr="009D4085">
        <w:rPr>
          <w:rFonts w:ascii="Times New Roman" w:hAnsi="Times New Roman" w:cs="Times New Roman"/>
          <w:bCs/>
          <w:color w:val="000000" w:themeColor="text1"/>
          <w:lang w:eastAsia="zh-CN"/>
        </w:rPr>
        <w:t>exist</w:t>
      </w:r>
      <w:r w:rsidR="00876421" w:rsidRPr="009D4085">
        <w:rPr>
          <w:rFonts w:ascii="Times New Roman" w:hAnsi="Times New Roman" w:cs="Times New Roman"/>
          <w:bCs/>
          <w:color w:val="000000" w:themeColor="text1"/>
          <w:lang w:eastAsia="zh-CN"/>
        </w:rPr>
        <w:t xml:space="preserve"> </w:t>
      </w:r>
      <w:r w:rsidR="00960939" w:rsidRPr="009D4085">
        <w:rPr>
          <w:rFonts w:ascii="Times New Roman" w:hAnsi="Times New Roman" w:cs="Times New Roman"/>
          <w:bCs/>
          <w:color w:val="000000" w:themeColor="text1"/>
          <w:lang w:eastAsia="zh-CN"/>
        </w:rPr>
        <w:t>in either European</w:t>
      </w:r>
      <w:r w:rsidR="00C16346" w:rsidRPr="009D4085">
        <w:rPr>
          <w:rFonts w:ascii="Times New Roman" w:hAnsi="Times New Roman" w:cs="Times New Roman"/>
          <w:bCs/>
          <w:color w:val="000000" w:themeColor="text1"/>
          <w:lang w:eastAsia="zh-CN"/>
        </w:rPr>
        <w:t>s</w:t>
      </w:r>
      <w:r w:rsidR="00960939" w:rsidRPr="009D4085">
        <w:rPr>
          <w:rFonts w:ascii="Times New Roman" w:hAnsi="Times New Roman" w:cs="Times New Roman"/>
          <w:bCs/>
          <w:color w:val="000000" w:themeColor="text1"/>
          <w:lang w:eastAsia="zh-CN"/>
        </w:rPr>
        <w:t xml:space="preserve"> or African</w:t>
      </w:r>
      <w:r w:rsidR="00C16346" w:rsidRPr="009D4085">
        <w:rPr>
          <w:rFonts w:ascii="Times New Roman" w:hAnsi="Times New Roman" w:cs="Times New Roman"/>
          <w:bCs/>
          <w:color w:val="000000" w:themeColor="text1"/>
          <w:lang w:eastAsia="zh-CN"/>
        </w:rPr>
        <w:t>s</w:t>
      </w:r>
      <w:r w:rsidR="00960939" w:rsidRPr="009D4085">
        <w:rPr>
          <w:rFonts w:ascii="Times New Roman" w:hAnsi="Times New Roman" w:cs="Times New Roman"/>
          <w:bCs/>
          <w:color w:val="000000" w:themeColor="text1"/>
          <w:lang w:eastAsia="zh-CN"/>
        </w:rPr>
        <w:t>)</w:t>
      </w:r>
      <w:r w:rsidR="00E067ED" w:rsidRPr="009D4085">
        <w:rPr>
          <w:rFonts w:ascii="Times New Roman" w:hAnsi="Times New Roman" w:cs="Times New Roman"/>
          <w:bCs/>
          <w:color w:val="000000" w:themeColor="text1"/>
          <w:lang w:eastAsia="zh-CN"/>
        </w:rPr>
        <w:t xml:space="preserve"> with </w:t>
      </w:r>
      <w:r w:rsidR="00E067ED" w:rsidRPr="009D4085">
        <w:rPr>
          <w:rFonts w:ascii="Times New Roman" w:hAnsi="Times New Roman" w:cs="Times New Roman"/>
          <w:bCs/>
          <w:i/>
          <w:color w:val="000000" w:themeColor="text1"/>
          <w:lang w:eastAsia="zh-CN"/>
        </w:rPr>
        <w:t>P</w:t>
      </w:r>
      <w:r w:rsidR="00E067ED" w:rsidRPr="009D4085">
        <w:rPr>
          <w:rFonts w:ascii="Times New Roman" w:hAnsi="Times New Roman" w:cs="Times New Roman"/>
          <w:bCs/>
          <w:color w:val="000000" w:themeColor="text1"/>
          <w:lang w:eastAsia="zh-CN"/>
        </w:rPr>
        <w:t xml:space="preserve"> values less than 0.01</w:t>
      </w:r>
      <w:r w:rsidR="00CD1B5A" w:rsidRPr="009D4085">
        <w:rPr>
          <w:rFonts w:ascii="Times New Roman" w:hAnsi="Times New Roman" w:cs="Times New Roman"/>
          <w:bCs/>
          <w:color w:val="000000" w:themeColor="text1"/>
          <w:lang w:eastAsia="zh-CN"/>
        </w:rPr>
        <w:t>.</w:t>
      </w:r>
      <w:r w:rsidR="00504A03" w:rsidRPr="009D4085">
        <w:rPr>
          <w:rFonts w:ascii="Times New Roman" w:hAnsi="Times New Roman" w:cs="Times New Roman"/>
          <w:bCs/>
          <w:color w:val="000000" w:themeColor="text1"/>
          <w:lang w:eastAsia="zh-CN"/>
        </w:rPr>
        <w:t xml:space="preserve"> </w:t>
      </w:r>
      <w:r w:rsidR="00FA4062" w:rsidRPr="009D4085">
        <w:rPr>
          <w:rFonts w:ascii="Times New Roman" w:hAnsi="Times New Roman" w:cs="Times New Roman"/>
          <w:b/>
          <w:color w:val="000000" w:themeColor="text1"/>
          <w:lang w:eastAsia="zh-CN"/>
        </w:rPr>
        <w:t>(b</w:t>
      </w:r>
      <w:r w:rsidR="003239E1" w:rsidRPr="009D4085">
        <w:rPr>
          <w:rFonts w:ascii="Times New Roman" w:hAnsi="Times New Roman" w:cs="Times New Roman"/>
          <w:b/>
          <w:color w:val="000000" w:themeColor="text1"/>
          <w:lang w:eastAsia="zh-CN"/>
        </w:rPr>
        <w:t>)</w:t>
      </w:r>
      <w:r w:rsidR="003239E1" w:rsidRPr="009D4085">
        <w:rPr>
          <w:rFonts w:ascii="Times New Roman" w:hAnsi="Times New Roman" w:cs="Times New Roman"/>
          <w:color w:val="000000" w:themeColor="text1"/>
          <w:lang w:eastAsia="zh-CN"/>
        </w:rPr>
        <w:t xml:space="preserve"> </w:t>
      </w:r>
      <w:proofErr w:type="gramStart"/>
      <w:r w:rsidR="00CC0707" w:rsidRPr="009D4085">
        <w:rPr>
          <w:rFonts w:ascii="Times New Roman" w:hAnsi="Times New Roman" w:cs="Times New Roman"/>
          <w:color w:val="000000" w:themeColor="text1"/>
          <w:lang w:eastAsia="zh-CN"/>
        </w:rPr>
        <w:t>using</w:t>
      </w:r>
      <w:proofErr w:type="gramEnd"/>
      <w:r w:rsidR="00CC0707" w:rsidRPr="009D4085">
        <w:rPr>
          <w:rFonts w:ascii="Times New Roman" w:hAnsi="Times New Roman" w:cs="Times New Roman"/>
          <w:color w:val="000000" w:themeColor="text1"/>
          <w:lang w:eastAsia="zh-CN"/>
        </w:rPr>
        <w:t xml:space="preserve"> </w:t>
      </w:r>
      <w:r w:rsidR="0076181D" w:rsidRPr="009D4085">
        <w:rPr>
          <w:rFonts w:ascii="Times New Roman" w:hAnsi="Times New Roman" w:cs="Times New Roman"/>
          <w:color w:val="000000" w:themeColor="text1"/>
          <w:lang w:eastAsia="zh-CN"/>
        </w:rPr>
        <w:t>population-specific</w:t>
      </w:r>
      <w:r w:rsidR="007B66DB" w:rsidRPr="009D4085">
        <w:rPr>
          <w:rFonts w:ascii="Times New Roman" w:hAnsi="Times New Roman" w:cs="Times New Roman"/>
          <w:color w:val="000000" w:themeColor="text1"/>
          <w:lang w:eastAsia="zh-CN"/>
        </w:rPr>
        <w:t xml:space="preserve"> </w:t>
      </w:r>
      <w:r w:rsidR="007B66DB" w:rsidRPr="009D4085">
        <w:rPr>
          <w:rFonts w:ascii="Times New Roman" w:hAnsi="Times New Roman" w:cs="Times New Roman"/>
          <w:bCs/>
          <w:color w:val="000000" w:themeColor="text1"/>
          <w:lang w:eastAsia="zh-CN"/>
        </w:rPr>
        <w:t>MHBs</w:t>
      </w:r>
      <w:r w:rsidR="007B66DB" w:rsidRPr="009D4085">
        <w:rPr>
          <w:rFonts w:ascii="Times New Roman" w:hAnsi="Times New Roman" w:cs="Times New Roman"/>
          <w:color w:val="000000" w:themeColor="text1"/>
          <w:lang w:eastAsia="zh-CN"/>
        </w:rPr>
        <w:t xml:space="preserve"> (</w:t>
      </w:r>
      <w:r w:rsidR="007B66DB" w:rsidRPr="009D4085">
        <w:rPr>
          <w:rFonts w:ascii="Times New Roman" w:hAnsi="Times New Roman" w:cs="Times New Roman"/>
          <w:i/>
          <w:color w:val="000000" w:themeColor="text1"/>
          <w:lang w:eastAsia="zh-CN"/>
        </w:rPr>
        <w:t>n</w:t>
      </w:r>
      <w:r w:rsidR="007B66DB" w:rsidRPr="009D4085">
        <w:rPr>
          <w:rFonts w:ascii="Times New Roman" w:hAnsi="Times New Roman" w:cs="Times New Roman"/>
          <w:color w:val="000000" w:themeColor="text1"/>
          <w:lang w:eastAsia="zh-CN"/>
        </w:rPr>
        <w:t xml:space="preserve"> = </w:t>
      </w:r>
      <w:r w:rsidR="003239E1" w:rsidRPr="009D4085">
        <w:rPr>
          <w:rFonts w:ascii="Times New Roman" w:hAnsi="Times New Roman" w:cs="Times New Roman"/>
          <w:color w:val="000000" w:themeColor="text1"/>
          <w:lang w:eastAsia="zh-CN"/>
        </w:rPr>
        <w:t>98</w:t>
      </w:r>
      <w:r w:rsidR="007B66DB" w:rsidRPr="009D4085">
        <w:rPr>
          <w:rFonts w:ascii="Times New Roman" w:hAnsi="Times New Roman" w:cs="Times New Roman"/>
          <w:color w:val="000000" w:themeColor="text1"/>
          <w:lang w:eastAsia="zh-CN"/>
        </w:rPr>
        <w:t>)</w:t>
      </w:r>
      <w:r w:rsidR="003239E1" w:rsidRPr="009D4085">
        <w:rPr>
          <w:rFonts w:ascii="Times New Roman" w:hAnsi="Times New Roman" w:cs="Times New Roman"/>
          <w:color w:val="000000" w:themeColor="text1"/>
          <w:lang w:eastAsia="zh-CN"/>
        </w:rPr>
        <w:t xml:space="preserve"> </w:t>
      </w:r>
      <w:r w:rsidR="000E7056" w:rsidRPr="009D4085">
        <w:rPr>
          <w:rFonts w:ascii="Times New Roman" w:hAnsi="Times New Roman" w:cs="Times New Roman"/>
          <w:bCs/>
          <w:color w:val="000000" w:themeColor="text1"/>
          <w:lang w:eastAsia="zh-CN"/>
        </w:rPr>
        <w:t>selected from population-shared MHBs</w:t>
      </w:r>
      <w:r w:rsidR="008602A1" w:rsidRPr="009D4085">
        <w:rPr>
          <w:rFonts w:ascii="Times New Roman" w:hAnsi="Times New Roman" w:cs="Times New Roman"/>
          <w:bCs/>
          <w:color w:val="000000" w:themeColor="text1"/>
          <w:lang w:eastAsia="zh-CN"/>
        </w:rPr>
        <w:t xml:space="preserve"> </w:t>
      </w:r>
      <w:r w:rsidR="00876421" w:rsidRPr="009D4085">
        <w:rPr>
          <w:rFonts w:ascii="Times New Roman" w:hAnsi="Times New Roman" w:cs="Times New Roman"/>
          <w:bCs/>
          <w:color w:val="000000" w:themeColor="text1"/>
          <w:lang w:eastAsia="zh-CN"/>
        </w:rPr>
        <w:t xml:space="preserve">(MHBs </w:t>
      </w:r>
      <w:r w:rsidR="000D55B7" w:rsidRPr="009D4085">
        <w:rPr>
          <w:rFonts w:ascii="Times New Roman" w:hAnsi="Times New Roman" w:cs="Times New Roman"/>
          <w:bCs/>
          <w:color w:val="000000" w:themeColor="text1"/>
          <w:lang w:eastAsia="zh-CN"/>
        </w:rPr>
        <w:t xml:space="preserve">exist </w:t>
      </w:r>
      <w:r w:rsidR="00876421" w:rsidRPr="009D4085">
        <w:rPr>
          <w:rFonts w:ascii="Times New Roman" w:hAnsi="Times New Roman" w:cs="Times New Roman"/>
          <w:bCs/>
          <w:color w:val="000000" w:themeColor="text1"/>
          <w:lang w:eastAsia="zh-CN"/>
        </w:rPr>
        <w:t xml:space="preserve">in </w:t>
      </w:r>
      <w:r w:rsidR="000136FC" w:rsidRPr="009D4085">
        <w:rPr>
          <w:rFonts w:ascii="Times New Roman" w:hAnsi="Times New Roman" w:cs="Times New Roman"/>
          <w:bCs/>
          <w:color w:val="000000" w:themeColor="text1"/>
          <w:lang w:eastAsia="zh-CN"/>
        </w:rPr>
        <w:t>both</w:t>
      </w:r>
      <w:r w:rsidR="00876421" w:rsidRPr="009D4085">
        <w:rPr>
          <w:rFonts w:ascii="Times New Roman" w:hAnsi="Times New Roman" w:cs="Times New Roman"/>
          <w:bCs/>
          <w:color w:val="000000" w:themeColor="text1"/>
          <w:lang w:eastAsia="zh-CN"/>
        </w:rPr>
        <w:t xml:space="preserve"> Europeans </w:t>
      </w:r>
      <w:r w:rsidR="000136FC" w:rsidRPr="009D4085">
        <w:rPr>
          <w:rFonts w:ascii="Times New Roman" w:hAnsi="Times New Roman" w:cs="Times New Roman"/>
          <w:bCs/>
          <w:color w:val="000000" w:themeColor="text1"/>
          <w:lang w:eastAsia="zh-CN"/>
        </w:rPr>
        <w:t>and</w:t>
      </w:r>
      <w:r w:rsidR="00876421" w:rsidRPr="009D4085">
        <w:rPr>
          <w:rFonts w:ascii="Times New Roman" w:hAnsi="Times New Roman" w:cs="Times New Roman"/>
          <w:bCs/>
          <w:color w:val="000000" w:themeColor="text1"/>
          <w:lang w:eastAsia="zh-CN"/>
        </w:rPr>
        <w:t xml:space="preserve"> Africans) </w:t>
      </w:r>
      <w:r w:rsidR="008602A1" w:rsidRPr="009D4085">
        <w:rPr>
          <w:rFonts w:ascii="Times New Roman" w:hAnsi="Times New Roman" w:cs="Times New Roman"/>
          <w:bCs/>
          <w:color w:val="000000" w:themeColor="text1"/>
          <w:lang w:eastAsia="zh-CN"/>
        </w:rPr>
        <w:t xml:space="preserve">with </w:t>
      </w:r>
      <w:r w:rsidR="008602A1" w:rsidRPr="009D4085">
        <w:rPr>
          <w:rFonts w:ascii="Times New Roman" w:hAnsi="Times New Roman" w:cs="Times New Roman"/>
          <w:bCs/>
          <w:i/>
          <w:color w:val="000000" w:themeColor="text1"/>
          <w:lang w:eastAsia="zh-CN"/>
        </w:rPr>
        <w:t>P</w:t>
      </w:r>
      <w:r w:rsidR="008602A1" w:rsidRPr="009D4085">
        <w:rPr>
          <w:rFonts w:ascii="Times New Roman" w:hAnsi="Times New Roman" w:cs="Times New Roman"/>
          <w:bCs/>
          <w:color w:val="000000" w:themeColor="text1"/>
          <w:lang w:eastAsia="zh-CN"/>
        </w:rPr>
        <w:t xml:space="preserve"> values less than 0.01</w:t>
      </w:r>
      <w:r w:rsidR="00FD3650" w:rsidRPr="009D4085">
        <w:rPr>
          <w:rFonts w:ascii="Times New Roman" w:hAnsi="Times New Roman" w:cs="Times New Roman"/>
          <w:bCs/>
          <w:color w:val="000000" w:themeColor="text1"/>
          <w:lang w:eastAsia="zh-CN"/>
        </w:rPr>
        <w:t>.</w:t>
      </w:r>
    </w:p>
    <w:p w14:paraId="1C3A45A1" w14:textId="028DEB30" w:rsidR="00721CA2" w:rsidRPr="009D4085" w:rsidRDefault="00721CA2" w:rsidP="009D4085">
      <w:pPr>
        <w:spacing w:line="480" w:lineRule="auto"/>
        <w:rPr>
          <w:rFonts w:ascii="Times New Roman" w:hAnsi="Times New Roman" w:cs="Times New Roman"/>
          <w:bCs/>
          <w:color w:val="000000" w:themeColor="text1"/>
          <w:lang w:eastAsia="zh-CN"/>
        </w:rPr>
      </w:pPr>
      <w:r w:rsidRPr="009D4085">
        <w:rPr>
          <w:rFonts w:ascii="Times New Roman" w:hAnsi="Times New Roman" w:cs="Times New Roman"/>
          <w:bCs/>
          <w:color w:val="000000" w:themeColor="text1"/>
          <w:lang w:eastAsia="zh-CN"/>
        </w:rPr>
        <w:br w:type="page"/>
      </w:r>
    </w:p>
    <w:p w14:paraId="19843EAC" w14:textId="55AD118F" w:rsidR="00721CA2" w:rsidRPr="009D4085" w:rsidRDefault="00FF26CF" w:rsidP="009D4085">
      <w:pPr>
        <w:spacing w:line="480" w:lineRule="auto"/>
        <w:jc w:val="both"/>
        <w:rPr>
          <w:rFonts w:ascii="Times New Roman" w:hAnsi="Times New Roman" w:cs="Times New Roman"/>
          <w:color w:val="000000" w:themeColor="text1"/>
          <w:lang w:eastAsia="zh-CN"/>
        </w:rPr>
      </w:pPr>
      <w:r w:rsidRPr="009D4085">
        <w:rPr>
          <w:rFonts w:ascii="Times New Roman" w:hAnsi="Times New Roman" w:cs="Times New Roman"/>
          <w:noProof/>
          <w:color w:val="000000" w:themeColor="text1"/>
        </w:rPr>
        <w:lastRenderedPageBreak/>
        <w:drawing>
          <wp:inline distT="0" distB="0" distL="0" distR="0" wp14:anchorId="6B87845F" wp14:editId="1763BE4C">
            <wp:extent cx="5943600" cy="4488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3.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488180"/>
                    </a:xfrm>
                    <a:prstGeom prst="rect">
                      <a:avLst/>
                    </a:prstGeom>
                  </pic:spPr>
                </pic:pic>
              </a:graphicData>
            </a:graphic>
          </wp:inline>
        </w:drawing>
      </w:r>
    </w:p>
    <w:p w14:paraId="1948D380" w14:textId="2C4B60E9" w:rsidR="00E56B7F" w:rsidRPr="009D4085" w:rsidRDefault="005B5F45" w:rsidP="009D4085">
      <w:pPr>
        <w:spacing w:line="480" w:lineRule="auto"/>
        <w:jc w:val="both"/>
        <w:rPr>
          <w:rFonts w:ascii="Times New Roman" w:hAnsi="Times New Roman" w:cs="Times New Roman"/>
          <w:color w:val="000000" w:themeColor="text1"/>
          <w:lang w:eastAsia="zh-CN"/>
        </w:rPr>
      </w:pPr>
      <w:r w:rsidRPr="009D4085">
        <w:rPr>
          <w:rFonts w:ascii="Times New Roman" w:hAnsi="Times New Roman" w:cs="Times New Roman"/>
          <w:b/>
          <w:color w:val="000000" w:themeColor="text1"/>
          <w:lang w:eastAsia="zh-CN"/>
        </w:rPr>
        <w:t xml:space="preserve">Figure </w:t>
      </w:r>
      <w:proofErr w:type="gramStart"/>
      <w:r w:rsidRPr="009D4085">
        <w:rPr>
          <w:rFonts w:ascii="Times New Roman" w:hAnsi="Times New Roman" w:cs="Times New Roman"/>
          <w:b/>
          <w:color w:val="000000" w:themeColor="text1"/>
          <w:lang w:eastAsia="zh-CN"/>
        </w:rPr>
        <w:t>3</w:t>
      </w:r>
      <w:proofErr w:type="gramEnd"/>
      <w:r w:rsidRPr="009D4085">
        <w:rPr>
          <w:rFonts w:ascii="Times New Roman" w:hAnsi="Times New Roman" w:cs="Times New Roman"/>
          <w:color w:val="000000" w:themeColor="text1"/>
          <w:lang w:eastAsia="zh-CN"/>
        </w:rPr>
        <w:t xml:space="preserve"> </w:t>
      </w:r>
      <w:r w:rsidRPr="009D4085">
        <w:rPr>
          <w:rFonts w:ascii="Times New Roman" w:hAnsi="Times New Roman" w:cs="Times New Roman"/>
          <w:b/>
          <w:color w:val="000000" w:themeColor="text1"/>
          <w:lang w:eastAsia="zh-CN"/>
        </w:rPr>
        <w:t>Identification and characterization of genetic-associated methylation haplotype blocks (GA-MHBs)</w:t>
      </w:r>
      <w:r w:rsidR="00DC12B8" w:rsidRPr="009D4085">
        <w:rPr>
          <w:rFonts w:ascii="Times New Roman" w:hAnsi="Times New Roman" w:cs="Times New Roman"/>
          <w:b/>
          <w:color w:val="000000" w:themeColor="text1"/>
          <w:lang w:eastAsia="zh-CN"/>
        </w:rPr>
        <w:t xml:space="preserve"> in European and African populations</w:t>
      </w:r>
      <w:r w:rsidRPr="009D4085">
        <w:rPr>
          <w:rFonts w:ascii="Times New Roman" w:hAnsi="Times New Roman" w:cs="Times New Roman"/>
          <w:color w:val="000000" w:themeColor="text1"/>
          <w:lang w:eastAsia="zh-CN"/>
        </w:rPr>
        <w:t xml:space="preserve">. </w:t>
      </w:r>
      <w:r w:rsidR="002D3E3D" w:rsidRPr="009D4085">
        <w:rPr>
          <w:rFonts w:ascii="Times New Roman" w:hAnsi="Times New Roman" w:cs="Times New Roman"/>
          <w:color w:val="000000" w:themeColor="text1"/>
          <w:lang w:eastAsia="zh-CN"/>
        </w:rPr>
        <w:t>CEU, European population; YRI, Yoruba population.</w:t>
      </w:r>
      <w:r w:rsidR="002D3E3D" w:rsidRPr="009D4085">
        <w:rPr>
          <w:rFonts w:ascii="Times New Roman" w:hAnsi="Times New Roman" w:cs="Times New Roman"/>
          <w:b/>
          <w:color w:val="000000" w:themeColor="text1"/>
          <w:lang w:eastAsia="zh-CN"/>
        </w:rPr>
        <w:t xml:space="preserve"> </w:t>
      </w:r>
      <w:r w:rsidR="003837E5" w:rsidRPr="009D4085">
        <w:rPr>
          <w:rFonts w:ascii="Times New Roman" w:hAnsi="Times New Roman" w:cs="Times New Roman"/>
          <w:b/>
          <w:color w:val="000000" w:themeColor="text1"/>
          <w:lang w:eastAsia="zh-CN"/>
        </w:rPr>
        <w:t>(a</w:t>
      </w:r>
      <w:r w:rsidRPr="009D4085">
        <w:rPr>
          <w:rFonts w:ascii="Times New Roman" w:hAnsi="Times New Roman" w:cs="Times New Roman"/>
          <w:b/>
          <w:color w:val="000000" w:themeColor="text1"/>
          <w:lang w:eastAsia="zh-CN"/>
        </w:rPr>
        <w:t>)</w:t>
      </w:r>
      <w:r w:rsidRPr="009D4085">
        <w:rPr>
          <w:rFonts w:ascii="Times New Roman" w:hAnsi="Times New Roman" w:cs="Times New Roman"/>
          <w:color w:val="000000" w:themeColor="text1"/>
          <w:lang w:eastAsia="zh-CN"/>
        </w:rPr>
        <w:t xml:space="preserve"> </w:t>
      </w:r>
      <w:r w:rsidR="00D03896">
        <w:rPr>
          <w:rFonts w:ascii="Times New Roman" w:hAnsi="Times New Roman" w:cs="Times New Roman"/>
          <w:color w:val="000000" w:themeColor="text1"/>
          <w:lang w:eastAsia="zh-CN"/>
        </w:rPr>
        <w:t>Numbers of identified</w:t>
      </w:r>
      <w:r w:rsidR="00D03896" w:rsidRPr="00F22F7D">
        <w:rPr>
          <w:rFonts w:ascii="Times New Roman" w:hAnsi="Times New Roman" w:cs="Times New Roman"/>
          <w:color w:val="000000" w:themeColor="text1"/>
          <w:lang w:eastAsia="zh-CN"/>
        </w:rPr>
        <w:t xml:space="preserve"> </w:t>
      </w:r>
      <w:r w:rsidR="00775D23" w:rsidRPr="009D4085">
        <w:rPr>
          <w:rFonts w:ascii="Times New Roman" w:hAnsi="Times New Roman" w:cs="Times New Roman"/>
          <w:color w:val="000000" w:themeColor="text1"/>
          <w:lang w:eastAsia="zh-CN"/>
        </w:rPr>
        <w:t>MHBs containing at least one SNP</w:t>
      </w:r>
      <w:r w:rsidR="00B755AE">
        <w:rPr>
          <w:rFonts w:ascii="Times New Roman" w:hAnsi="Times New Roman" w:cs="Times New Roman"/>
          <w:color w:val="000000" w:themeColor="text1"/>
          <w:lang w:eastAsia="zh-CN"/>
        </w:rPr>
        <w:t xml:space="preserve"> in each and both groups</w:t>
      </w:r>
      <w:r w:rsidR="00111F78" w:rsidRPr="009D4085">
        <w:rPr>
          <w:rFonts w:ascii="Times New Roman" w:hAnsi="Times New Roman" w:cs="Times New Roman"/>
          <w:color w:val="000000" w:themeColor="text1"/>
          <w:lang w:eastAsia="zh-CN"/>
        </w:rPr>
        <w:t xml:space="preserve">. </w:t>
      </w:r>
      <w:r w:rsidR="003837E5" w:rsidRPr="009D4085">
        <w:rPr>
          <w:rFonts w:ascii="Times New Roman" w:hAnsi="Times New Roman" w:cs="Times New Roman"/>
          <w:b/>
          <w:color w:val="000000" w:themeColor="text1"/>
          <w:lang w:eastAsia="zh-CN"/>
        </w:rPr>
        <w:t>(b</w:t>
      </w:r>
      <w:r w:rsidR="00111F78" w:rsidRPr="009D4085">
        <w:rPr>
          <w:rFonts w:ascii="Times New Roman" w:hAnsi="Times New Roman" w:cs="Times New Roman"/>
          <w:b/>
          <w:color w:val="000000" w:themeColor="text1"/>
          <w:lang w:eastAsia="zh-CN"/>
        </w:rPr>
        <w:t>)</w:t>
      </w:r>
      <w:r w:rsidR="00236A8C" w:rsidRPr="009D4085">
        <w:rPr>
          <w:rFonts w:ascii="Times New Roman" w:hAnsi="Times New Roman" w:cs="Times New Roman"/>
          <w:color w:val="000000" w:themeColor="text1"/>
          <w:lang w:eastAsia="zh-CN"/>
        </w:rPr>
        <w:t xml:space="preserve"> Identified GA-MHBs</w:t>
      </w:r>
      <w:r w:rsidR="00236A8C" w:rsidRPr="009D4085">
        <w:rPr>
          <w:rFonts w:ascii="Times New Roman" w:hAnsi="Times New Roman" w:cs="Times New Roman"/>
          <w:b/>
          <w:color w:val="000000" w:themeColor="text1"/>
          <w:lang w:eastAsia="zh-CN"/>
        </w:rPr>
        <w:t xml:space="preserve"> </w:t>
      </w:r>
      <w:r w:rsidR="00236A8C" w:rsidRPr="009D4085">
        <w:rPr>
          <w:rFonts w:ascii="Times New Roman" w:hAnsi="Times New Roman" w:cs="Times New Roman"/>
          <w:color w:val="000000" w:themeColor="text1"/>
          <w:lang w:eastAsia="zh-CN"/>
        </w:rPr>
        <w:t>in the two populations</w:t>
      </w:r>
      <w:r w:rsidR="00360F87" w:rsidRPr="009D4085">
        <w:rPr>
          <w:rFonts w:ascii="Times New Roman" w:hAnsi="Times New Roman" w:cs="Times New Roman"/>
          <w:color w:val="000000" w:themeColor="text1"/>
          <w:lang w:eastAsia="zh-CN"/>
        </w:rPr>
        <w:t xml:space="preserve"> with q-values less than 0.05.</w:t>
      </w:r>
      <w:r w:rsidR="00516AFF" w:rsidRPr="009D4085">
        <w:rPr>
          <w:rFonts w:ascii="Times New Roman" w:hAnsi="Times New Roman" w:cs="Times New Roman"/>
          <w:color w:val="000000" w:themeColor="text1"/>
          <w:lang w:eastAsia="zh-CN"/>
        </w:rPr>
        <w:t xml:space="preserve"> </w:t>
      </w:r>
      <w:r w:rsidR="003837E5" w:rsidRPr="009D4085">
        <w:rPr>
          <w:rFonts w:ascii="Times New Roman" w:hAnsi="Times New Roman" w:cs="Times New Roman"/>
          <w:b/>
          <w:color w:val="000000" w:themeColor="text1"/>
          <w:lang w:eastAsia="zh-CN"/>
        </w:rPr>
        <w:t>(c</w:t>
      </w:r>
      <w:r w:rsidR="00965F00" w:rsidRPr="009D4085">
        <w:rPr>
          <w:rFonts w:ascii="Times New Roman" w:hAnsi="Times New Roman" w:cs="Times New Roman"/>
          <w:b/>
          <w:color w:val="000000" w:themeColor="text1"/>
          <w:lang w:eastAsia="zh-CN"/>
        </w:rPr>
        <w:t>)</w:t>
      </w:r>
      <w:r w:rsidR="00965F00" w:rsidRPr="009D4085">
        <w:rPr>
          <w:rFonts w:ascii="Times New Roman" w:hAnsi="Times New Roman" w:cs="Times New Roman"/>
          <w:color w:val="000000" w:themeColor="text1"/>
          <w:lang w:eastAsia="zh-CN"/>
        </w:rPr>
        <w:t xml:space="preserve"> </w:t>
      </w:r>
      <w:proofErr w:type="gramStart"/>
      <w:r w:rsidR="00FB0290" w:rsidRPr="009D4085">
        <w:rPr>
          <w:rFonts w:ascii="Times New Roman" w:hAnsi="Times New Roman" w:cs="Times New Roman"/>
          <w:color w:val="000000" w:themeColor="text1"/>
          <w:lang w:eastAsia="zh-CN"/>
        </w:rPr>
        <w:t>distinct</w:t>
      </w:r>
      <w:proofErr w:type="gramEnd"/>
      <w:r w:rsidR="00FB0290" w:rsidRPr="009D4085">
        <w:rPr>
          <w:rFonts w:ascii="Times New Roman" w:hAnsi="Times New Roman" w:cs="Times New Roman"/>
          <w:color w:val="000000" w:themeColor="text1"/>
          <w:lang w:eastAsia="zh-CN"/>
        </w:rPr>
        <w:t xml:space="preserve"> difference of MHB-SNP correlations between European and African populations</w:t>
      </w:r>
      <w:r w:rsidR="00275BFA" w:rsidRPr="009D4085">
        <w:rPr>
          <w:rFonts w:ascii="Times New Roman" w:hAnsi="Times New Roman" w:cs="Times New Roman"/>
          <w:color w:val="000000" w:themeColor="text1"/>
          <w:lang w:eastAsia="zh-CN"/>
        </w:rPr>
        <w:t xml:space="preserve"> were observed using all MHBs</w:t>
      </w:r>
      <w:r w:rsidR="001A25EB" w:rsidRPr="009D4085">
        <w:rPr>
          <w:rFonts w:ascii="Times New Roman" w:hAnsi="Times New Roman" w:cs="Times New Roman"/>
          <w:color w:val="000000" w:themeColor="text1"/>
          <w:lang w:eastAsia="zh-CN"/>
        </w:rPr>
        <w:t xml:space="preserve"> </w:t>
      </w:r>
      <w:r w:rsidR="001A25EB" w:rsidRPr="009D4085">
        <w:rPr>
          <w:rFonts w:ascii="Times New Roman" w:hAnsi="Times New Roman" w:cs="Times New Roman"/>
          <w:bCs/>
          <w:color w:val="000000" w:themeColor="text1"/>
          <w:lang w:eastAsia="zh-CN"/>
        </w:rPr>
        <w:t>(</w:t>
      </w:r>
      <w:r w:rsidR="002859C2" w:rsidRPr="00BE1543">
        <w:rPr>
          <w:rFonts w:ascii="Times New Roman" w:hAnsi="Times New Roman" w:cs="Times New Roman"/>
          <w:bCs/>
          <w:color w:val="000000" w:themeColor="text1"/>
          <w:lang w:val="cs-CZ" w:eastAsia="zh-CN"/>
        </w:rPr>
        <w:t>350,969</w:t>
      </w:r>
      <w:r w:rsidR="002859C2">
        <w:rPr>
          <w:rFonts w:ascii="Times New Roman" w:hAnsi="Times New Roman" w:cs="Times New Roman"/>
          <w:b/>
          <w:bCs/>
          <w:color w:val="000000" w:themeColor="text1"/>
          <w:lang w:val="cs-CZ" w:eastAsia="zh-CN"/>
        </w:rPr>
        <w:t xml:space="preserve"> </w:t>
      </w:r>
      <w:r w:rsidR="001A25EB" w:rsidRPr="009D4085">
        <w:rPr>
          <w:rFonts w:ascii="Times New Roman" w:hAnsi="Times New Roman" w:cs="Times New Roman"/>
          <w:bCs/>
          <w:color w:val="000000" w:themeColor="text1"/>
          <w:lang w:eastAsia="zh-CN"/>
        </w:rPr>
        <w:t>MHBs exist in either Europeans or Africans)</w:t>
      </w:r>
      <w:r w:rsidR="00275BFA" w:rsidRPr="009D4085">
        <w:rPr>
          <w:rFonts w:ascii="Times New Roman" w:hAnsi="Times New Roman" w:cs="Times New Roman"/>
          <w:color w:val="000000" w:themeColor="text1"/>
          <w:lang w:eastAsia="zh-CN"/>
        </w:rPr>
        <w:t xml:space="preserve">. </w:t>
      </w:r>
      <w:r w:rsidR="003837E5" w:rsidRPr="009D4085">
        <w:rPr>
          <w:rFonts w:ascii="Times New Roman" w:hAnsi="Times New Roman" w:cs="Times New Roman"/>
          <w:b/>
          <w:color w:val="000000" w:themeColor="text1"/>
          <w:lang w:eastAsia="zh-CN"/>
        </w:rPr>
        <w:t>(d</w:t>
      </w:r>
      <w:r w:rsidR="00275BFA" w:rsidRPr="009D4085">
        <w:rPr>
          <w:rFonts w:ascii="Times New Roman" w:hAnsi="Times New Roman" w:cs="Times New Roman"/>
          <w:b/>
          <w:color w:val="000000" w:themeColor="text1"/>
          <w:lang w:eastAsia="zh-CN"/>
        </w:rPr>
        <w:t>)</w:t>
      </w:r>
      <w:r w:rsidR="00275BFA" w:rsidRPr="009D4085">
        <w:rPr>
          <w:rFonts w:ascii="Times New Roman" w:hAnsi="Times New Roman" w:cs="Times New Roman"/>
          <w:color w:val="000000" w:themeColor="text1"/>
          <w:lang w:eastAsia="zh-CN"/>
        </w:rPr>
        <w:t xml:space="preserve"> </w:t>
      </w:r>
      <w:proofErr w:type="gramStart"/>
      <w:r w:rsidR="00275BFA" w:rsidRPr="009D4085">
        <w:rPr>
          <w:rFonts w:ascii="Times New Roman" w:hAnsi="Times New Roman" w:cs="Times New Roman"/>
          <w:color w:val="000000" w:themeColor="text1"/>
          <w:lang w:eastAsia="zh-CN"/>
        </w:rPr>
        <w:t>distinct</w:t>
      </w:r>
      <w:proofErr w:type="gramEnd"/>
      <w:r w:rsidR="00275BFA" w:rsidRPr="009D4085">
        <w:rPr>
          <w:rFonts w:ascii="Times New Roman" w:hAnsi="Times New Roman" w:cs="Times New Roman"/>
          <w:color w:val="000000" w:themeColor="text1"/>
          <w:lang w:eastAsia="zh-CN"/>
        </w:rPr>
        <w:t xml:space="preserve"> difference of MHB-SNP correlations between European and African populations were observed using </w:t>
      </w:r>
      <w:r w:rsidR="00C33243" w:rsidRPr="009D4085">
        <w:rPr>
          <w:rFonts w:ascii="Times New Roman" w:hAnsi="Times New Roman" w:cs="Times New Roman"/>
          <w:bCs/>
          <w:color w:val="000000" w:themeColor="text1"/>
          <w:lang w:eastAsia="zh-CN"/>
        </w:rPr>
        <w:t>5,526</w:t>
      </w:r>
      <w:r w:rsidR="00C33243">
        <w:rPr>
          <w:rFonts w:ascii="Times New Roman" w:hAnsi="Times New Roman" w:cs="Times New Roman"/>
          <w:bCs/>
          <w:color w:val="000000" w:themeColor="text1"/>
          <w:lang w:eastAsia="zh-CN"/>
        </w:rPr>
        <w:t xml:space="preserve"> </w:t>
      </w:r>
      <w:r w:rsidR="00AC383E" w:rsidRPr="009D4085">
        <w:rPr>
          <w:rFonts w:ascii="Times New Roman" w:hAnsi="Times New Roman" w:cs="Times New Roman"/>
          <w:color w:val="000000" w:themeColor="text1"/>
          <w:lang w:eastAsia="zh-CN"/>
        </w:rPr>
        <w:t>population-shared</w:t>
      </w:r>
      <w:r w:rsidR="00275BFA" w:rsidRPr="009D4085">
        <w:rPr>
          <w:rFonts w:ascii="Times New Roman" w:hAnsi="Times New Roman" w:cs="Times New Roman"/>
          <w:color w:val="000000" w:themeColor="text1"/>
          <w:lang w:eastAsia="zh-CN"/>
        </w:rPr>
        <w:t xml:space="preserve"> MHBs.</w:t>
      </w:r>
    </w:p>
    <w:p w14:paraId="4DE27849" w14:textId="77777777" w:rsidR="00E56B7F" w:rsidRPr="009D4085" w:rsidRDefault="00E56B7F" w:rsidP="009D4085">
      <w:pPr>
        <w:spacing w:line="480" w:lineRule="auto"/>
        <w:rPr>
          <w:rFonts w:ascii="Times New Roman" w:hAnsi="Times New Roman" w:cs="Times New Roman"/>
          <w:color w:val="000000" w:themeColor="text1"/>
          <w:lang w:eastAsia="zh-CN"/>
        </w:rPr>
      </w:pPr>
      <w:r w:rsidRPr="009D4085">
        <w:rPr>
          <w:rFonts w:ascii="Times New Roman" w:hAnsi="Times New Roman" w:cs="Times New Roman"/>
          <w:color w:val="000000" w:themeColor="text1"/>
          <w:lang w:eastAsia="zh-CN"/>
        </w:rPr>
        <w:br w:type="page"/>
      </w:r>
    </w:p>
    <w:p w14:paraId="295ECA66" w14:textId="00BC6B46" w:rsidR="00437D58" w:rsidRPr="009D4085" w:rsidRDefault="00E459AE" w:rsidP="009D4085">
      <w:pPr>
        <w:spacing w:line="480" w:lineRule="auto"/>
        <w:jc w:val="both"/>
        <w:rPr>
          <w:rFonts w:ascii="Times New Roman" w:hAnsi="Times New Roman" w:cs="Times New Roman"/>
          <w:color w:val="000000" w:themeColor="text1"/>
          <w:lang w:eastAsia="zh-CN"/>
        </w:rPr>
      </w:pPr>
      <w:r w:rsidRPr="009D4085">
        <w:rPr>
          <w:rFonts w:ascii="Times New Roman" w:hAnsi="Times New Roman" w:cs="Times New Roman"/>
          <w:noProof/>
          <w:color w:val="000000" w:themeColor="text1"/>
        </w:rPr>
        <w:lastRenderedPageBreak/>
        <w:drawing>
          <wp:inline distT="0" distB="0" distL="0" distR="0" wp14:anchorId="576C0A49" wp14:editId="21E9D3B4">
            <wp:extent cx="5943600" cy="7082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4.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082790"/>
                    </a:xfrm>
                    <a:prstGeom prst="rect">
                      <a:avLst/>
                    </a:prstGeom>
                  </pic:spPr>
                </pic:pic>
              </a:graphicData>
            </a:graphic>
          </wp:inline>
        </w:drawing>
      </w:r>
    </w:p>
    <w:p w14:paraId="24B1362F" w14:textId="62D1A754" w:rsidR="00DA0AF7" w:rsidRPr="009D4085" w:rsidRDefault="00A33F3A" w:rsidP="009D4085">
      <w:pPr>
        <w:spacing w:line="480" w:lineRule="auto"/>
        <w:jc w:val="both"/>
        <w:rPr>
          <w:rFonts w:ascii="Times New Roman" w:hAnsi="Times New Roman" w:cs="Times New Roman"/>
          <w:bCs/>
          <w:color w:val="000000" w:themeColor="text1"/>
          <w:lang w:eastAsia="zh-CN"/>
        </w:rPr>
      </w:pPr>
      <w:r w:rsidRPr="009D4085">
        <w:rPr>
          <w:rFonts w:ascii="Times New Roman" w:hAnsi="Times New Roman" w:cs="Times New Roman"/>
          <w:b/>
          <w:color w:val="000000" w:themeColor="text1"/>
          <w:lang w:eastAsia="zh-CN"/>
        </w:rPr>
        <w:t>Figure 4</w:t>
      </w:r>
      <w:r w:rsidR="00F43CF8" w:rsidRPr="009D4085">
        <w:rPr>
          <w:rFonts w:ascii="Times New Roman" w:hAnsi="Times New Roman" w:cs="Times New Roman"/>
          <w:color w:val="000000" w:themeColor="text1"/>
          <w:lang w:eastAsia="zh-CN"/>
        </w:rPr>
        <w:t xml:space="preserve"> </w:t>
      </w:r>
      <w:r w:rsidR="00E747AC" w:rsidRPr="009D4085">
        <w:rPr>
          <w:rFonts w:ascii="Times New Roman" w:hAnsi="Times New Roman" w:cs="Times New Roman"/>
          <w:b/>
          <w:bCs/>
          <w:color w:val="000000" w:themeColor="text1"/>
          <w:lang w:eastAsia="zh-CN"/>
        </w:rPr>
        <w:t>Enrichment</w:t>
      </w:r>
      <w:r w:rsidR="00CE73CA" w:rsidRPr="009D4085">
        <w:rPr>
          <w:rFonts w:ascii="Times New Roman" w:hAnsi="Times New Roman" w:cs="Times New Roman"/>
          <w:b/>
          <w:bCs/>
          <w:color w:val="000000" w:themeColor="text1"/>
          <w:lang w:eastAsia="zh-CN"/>
        </w:rPr>
        <w:t xml:space="preserve"> of GA-MHBs corresponding SNPs for </w:t>
      </w:r>
      <w:r w:rsidR="002C38B9" w:rsidRPr="009D4085">
        <w:rPr>
          <w:rFonts w:ascii="Times New Roman" w:hAnsi="Times New Roman" w:cs="Times New Roman"/>
          <w:b/>
          <w:bCs/>
          <w:color w:val="000000" w:themeColor="text1"/>
          <w:lang w:eastAsia="zh-CN"/>
        </w:rPr>
        <w:t>population-specific and trait/disease-related loci</w:t>
      </w:r>
      <w:r w:rsidR="002C38B9" w:rsidRPr="009D4085">
        <w:rPr>
          <w:rFonts w:ascii="Times New Roman" w:hAnsi="Times New Roman" w:cs="Times New Roman"/>
          <w:bCs/>
          <w:color w:val="000000" w:themeColor="text1"/>
          <w:lang w:eastAsia="zh-CN"/>
        </w:rPr>
        <w:t xml:space="preserve">. </w:t>
      </w:r>
      <w:r w:rsidR="00BA0077" w:rsidRPr="009D4085">
        <w:rPr>
          <w:rFonts w:ascii="Times New Roman" w:hAnsi="Times New Roman" w:cs="Times New Roman"/>
          <w:color w:val="000000" w:themeColor="text1"/>
          <w:lang w:eastAsia="zh-CN"/>
        </w:rPr>
        <w:t>CEU, European population; YRI, Yoruba population.</w:t>
      </w:r>
      <w:r w:rsidR="00BA0077" w:rsidRPr="009D4085">
        <w:rPr>
          <w:rFonts w:ascii="Times New Roman" w:hAnsi="Times New Roman" w:cs="Times New Roman"/>
          <w:b/>
          <w:bCs/>
          <w:color w:val="000000" w:themeColor="text1"/>
          <w:lang w:eastAsia="zh-CN"/>
        </w:rPr>
        <w:t xml:space="preserve"> </w:t>
      </w:r>
      <w:r w:rsidR="00822590" w:rsidRPr="009D4085">
        <w:rPr>
          <w:rFonts w:ascii="Times New Roman" w:hAnsi="Times New Roman" w:cs="Times New Roman"/>
          <w:b/>
          <w:bCs/>
          <w:color w:val="000000" w:themeColor="text1"/>
          <w:lang w:eastAsia="zh-CN"/>
        </w:rPr>
        <w:t>(a</w:t>
      </w:r>
      <w:r w:rsidR="00253E47" w:rsidRPr="009D4085">
        <w:rPr>
          <w:rFonts w:ascii="Times New Roman" w:hAnsi="Times New Roman" w:cs="Times New Roman"/>
          <w:b/>
          <w:bCs/>
          <w:color w:val="000000" w:themeColor="text1"/>
          <w:lang w:eastAsia="zh-CN"/>
        </w:rPr>
        <w:t>)</w:t>
      </w:r>
      <w:r w:rsidR="00253E47" w:rsidRPr="009D4085">
        <w:rPr>
          <w:rFonts w:ascii="Times New Roman" w:hAnsi="Times New Roman" w:cs="Times New Roman"/>
          <w:bCs/>
          <w:color w:val="000000" w:themeColor="text1"/>
          <w:lang w:eastAsia="zh-CN"/>
        </w:rPr>
        <w:t xml:space="preserve"> </w:t>
      </w:r>
      <w:proofErr w:type="gramStart"/>
      <w:r w:rsidR="00500C2C" w:rsidRPr="009D4085">
        <w:rPr>
          <w:rFonts w:ascii="Times New Roman" w:hAnsi="Times New Roman" w:cs="Times New Roman"/>
          <w:bCs/>
          <w:color w:val="000000" w:themeColor="text1"/>
          <w:lang w:eastAsia="zh-CN"/>
        </w:rPr>
        <w:t>in</w:t>
      </w:r>
      <w:proofErr w:type="gramEnd"/>
      <w:r w:rsidR="00500C2C" w:rsidRPr="009D4085">
        <w:rPr>
          <w:rFonts w:ascii="Times New Roman" w:hAnsi="Times New Roman" w:cs="Times New Roman"/>
          <w:bCs/>
          <w:color w:val="000000" w:themeColor="text1"/>
          <w:lang w:eastAsia="zh-CN"/>
        </w:rPr>
        <w:t xml:space="preserve"> population-specific loci </w:t>
      </w:r>
      <w:r w:rsidR="00D507A7" w:rsidRPr="009D4085">
        <w:rPr>
          <w:rFonts w:ascii="Times New Roman" w:hAnsi="Times New Roman" w:cs="Times New Roman"/>
          <w:bCs/>
          <w:color w:val="000000" w:themeColor="text1"/>
          <w:lang w:eastAsia="zh-CN"/>
        </w:rPr>
        <w:t>calculated</w:t>
      </w:r>
      <w:r w:rsidR="00703350" w:rsidRPr="009D4085">
        <w:rPr>
          <w:rFonts w:ascii="Times New Roman" w:hAnsi="Times New Roman" w:cs="Times New Roman"/>
          <w:bCs/>
          <w:color w:val="000000" w:themeColor="text1"/>
          <w:lang w:eastAsia="zh-CN"/>
        </w:rPr>
        <w:t xml:space="preserve"> from the 1000 </w:t>
      </w:r>
      <w:r w:rsidR="00FD1B95">
        <w:rPr>
          <w:rFonts w:ascii="Times New Roman" w:hAnsi="Times New Roman" w:cs="Times New Roman"/>
          <w:bCs/>
          <w:color w:val="000000" w:themeColor="text1"/>
          <w:lang w:eastAsia="zh-CN"/>
        </w:rPr>
        <w:t>G</w:t>
      </w:r>
      <w:r w:rsidR="00FD1B95" w:rsidRPr="009D4085">
        <w:rPr>
          <w:rFonts w:ascii="Times New Roman" w:hAnsi="Times New Roman" w:cs="Times New Roman"/>
          <w:bCs/>
          <w:color w:val="000000" w:themeColor="text1"/>
          <w:lang w:eastAsia="zh-CN"/>
        </w:rPr>
        <w:t>enome</w:t>
      </w:r>
      <w:r w:rsidR="00FD1B95">
        <w:rPr>
          <w:rFonts w:ascii="Times New Roman" w:hAnsi="Times New Roman" w:cs="Times New Roman"/>
          <w:bCs/>
          <w:color w:val="000000" w:themeColor="text1"/>
          <w:lang w:eastAsia="zh-CN"/>
        </w:rPr>
        <w:t>s</w:t>
      </w:r>
      <w:r w:rsidR="00FD1B95" w:rsidRPr="009D4085">
        <w:rPr>
          <w:rFonts w:ascii="Times New Roman" w:hAnsi="Times New Roman" w:cs="Times New Roman"/>
          <w:bCs/>
          <w:color w:val="000000" w:themeColor="text1"/>
          <w:lang w:eastAsia="zh-CN"/>
        </w:rPr>
        <w:t xml:space="preserve"> </w:t>
      </w:r>
      <w:r w:rsidR="00703350" w:rsidRPr="009D4085">
        <w:rPr>
          <w:rFonts w:ascii="Times New Roman" w:hAnsi="Times New Roman" w:cs="Times New Roman"/>
          <w:bCs/>
          <w:color w:val="000000" w:themeColor="text1"/>
          <w:lang w:eastAsia="zh-CN"/>
        </w:rPr>
        <w:t>data set</w:t>
      </w:r>
      <w:r w:rsidR="00260D5F" w:rsidRPr="009D4085">
        <w:rPr>
          <w:rFonts w:ascii="Times New Roman" w:hAnsi="Times New Roman" w:cs="Times New Roman"/>
          <w:bCs/>
          <w:color w:val="000000" w:themeColor="text1"/>
          <w:lang w:eastAsia="zh-CN"/>
        </w:rPr>
        <w:t>.</w:t>
      </w:r>
      <w:r w:rsidR="00703350" w:rsidRPr="009D4085">
        <w:rPr>
          <w:rFonts w:ascii="Times New Roman" w:hAnsi="Times New Roman" w:cs="Times New Roman"/>
          <w:b/>
          <w:bCs/>
          <w:color w:val="000000" w:themeColor="text1"/>
          <w:lang w:eastAsia="zh-CN"/>
        </w:rPr>
        <w:t xml:space="preserve"> </w:t>
      </w:r>
      <w:r w:rsidR="00F97586" w:rsidRPr="009D4085">
        <w:rPr>
          <w:rFonts w:ascii="Times New Roman" w:hAnsi="Times New Roman" w:cs="Times New Roman"/>
          <w:b/>
          <w:bCs/>
          <w:color w:val="000000" w:themeColor="text1"/>
          <w:lang w:eastAsia="zh-CN"/>
        </w:rPr>
        <w:t>(b</w:t>
      </w:r>
      <w:r w:rsidR="00500C2C" w:rsidRPr="009D4085">
        <w:rPr>
          <w:rFonts w:ascii="Times New Roman" w:hAnsi="Times New Roman" w:cs="Times New Roman"/>
          <w:b/>
          <w:bCs/>
          <w:color w:val="000000" w:themeColor="text1"/>
          <w:lang w:eastAsia="zh-CN"/>
        </w:rPr>
        <w:t xml:space="preserve">) </w:t>
      </w:r>
      <w:proofErr w:type="gramStart"/>
      <w:r w:rsidR="00067217" w:rsidRPr="009D4085">
        <w:rPr>
          <w:rFonts w:ascii="Times New Roman" w:hAnsi="Times New Roman" w:cs="Times New Roman"/>
          <w:bCs/>
          <w:color w:val="000000" w:themeColor="text1"/>
          <w:lang w:eastAsia="zh-CN"/>
        </w:rPr>
        <w:t>in</w:t>
      </w:r>
      <w:proofErr w:type="gramEnd"/>
      <w:r w:rsidR="00067217" w:rsidRPr="009D4085">
        <w:rPr>
          <w:rFonts w:ascii="Times New Roman" w:hAnsi="Times New Roman" w:cs="Times New Roman"/>
          <w:bCs/>
          <w:color w:val="000000" w:themeColor="text1"/>
          <w:lang w:eastAsia="zh-CN"/>
        </w:rPr>
        <w:t xml:space="preserve"> </w:t>
      </w:r>
      <w:r w:rsidR="00D507A7" w:rsidRPr="009D4085">
        <w:rPr>
          <w:rFonts w:ascii="Times New Roman" w:hAnsi="Times New Roman" w:cs="Times New Roman"/>
          <w:bCs/>
          <w:color w:val="000000" w:themeColor="text1"/>
          <w:lang w:eastAsia="zh-CN"/>
        </w:rPr>
        <w:t xml:space="preserve">trait/disease-related loci came from </w:t>
      </w:r>
      <w:r w:rsidR="00654EC6" w:rsidRPr="009D4085">
        <w:rPr>
          <w:rFonts w:ascii="Times New Roman" w:hAnsi="Times New Roman" w:cs="Times New Roman"/>
          <w:bCs/>
          <w:color w:val="000000" w:themeColor="text1"/>
          <w:lang w:eastAsia="zh-CN"/>
        </w:rPr>
        <w:t>published</w:t>
      </w:r>
      <w:r w:rsidR="00ED5F2A" w:rsidRPr="009D4085">
        <w:rPr>
          <w:rFonts w:ascii="Times New Roman" w:hAnsi="Times New Roman" w:cs="Times New Roman"/>
          <w:bCs/>
          <w:color w:val="000000" w:themeColor="text1"/>
          <w:lang w:eastAsia="zh-CN"/>
        </w:rPr>
        <w:t xml:space="preserve"> genome wide association studies</w:t>
      </w:r>
      <w:r w:rsidR="00D507A7" w:rsidRPr="009D4085">
        <w:rPr>
          <w:rFonts w:ascii="Times New Roman" w:hAnsi="Times New Roman" w:cs="Times New Roman"/>
          <w:bCs/>
          <w:color w:val="000000" w:themeColor="text1"/>
          <w:lang w:eastAsia="zh-CN"/>
        </w:rPr>
        <w:t>.</w:t>
      </w:r>
    </w:p>
    <w:p w14:paraId="15E8A9FE" w14:textId="77777777" w:rsidR="00DA0AF7" w:rsidRPr="009D4085" w:rsidRDefault="00DA0AF7" w:rsidP="009D4085">
      <w:pPr>
        <w:spacing w:line="480" w:lineRule="auto"/>
        <w:rPr>
          <w:rFonts w:ascii="Times New Roman" w:hAnsi="Times New Roman" w:cs="Times New Roman"/>
          <w:bCs/>
          <w:color w:val="000000" w:themeColor="text1"/>
          <w:lang w:eastAsia="zh-CN"/>
        </w:rPr>
      </w:pPr>
      <w:r w:rsidRPr="009D4085">
        <w:rPr>
          <w:rFonts w:ascii="Times New Roman" w:hAnsi="Times New Roman" w:cs="Times New Roman"/>
          <w:bCs/>
          <w:color w:val="000000" w:themeColor="text1"/>
          <w:lang w:eastAsia="zh-CN"/>
        </w:rPr>
        <w:br w:type="page"/>
      </w:r>
    </w:p>
    <w:p w14:paraId="4F3BE236" w14:textId="2BCA4E0F" w:rsidR="00A660AA" w:rsidRPr="009D4085" w:rsidRDefault="006E774C" w:rsidP="009D4085">
      <w:pPr>
        <w:spacing w:line="480" w:lineRule="auto"/>
        <w:jc w:val="both"/>
        <w:rPr>
          <w:rFonts w:ascii="Times New Roman" w:hAnsi="Times New Roman" w:cs="Times New Roman"/>
          <w:color w:val="000000" w:themeColor="text1"/>
          <w:lang w:eastAsia="zh-CN"/>
        </w:rPr>
      </w:pPr>
      <w:r w:rsidRPr="009D4085">
        <w:rPr>
          <w:rFonts w:ascii="Times New Roman" w:hAnsi="Times New Roman" w:cs="Times New Roman"/>
          <w:noProof/>
          <w:color w:val="000000" w:themeColor="text1"/>
        </w:rPr>
        <w:lastRenderedPageBreak/>
        <w:drawing>
          <wp:inline distT="0" distB="0" distL="0" distR="0" wp14:anchorId="0B216780" wp14:editId="774F71BC">
            <wp:extent cx="5943600" cy="3797935"/>
            <wp:effectExtent l="0" t="0" r="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5.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97935"/>
                    </a:xfrm>
                    <a:prstGeom prst="rect">
                      <a:avLst/>
                    </a:prstGeom>
                  </pic:spPr>
                </pic:pic>
              </a:graphicData>
            </a:graphic>
          </wp:inline>
        </w:drawing>
      </w:r>
    </w:p>
    <w:p w14:paraId="5647DD4C" w14:textId="100973F5" w:rsidR="00412270" w:rsidRPr="009D4085" w:rsidRDefault="00812244" w:rsidP="009D4085">
      <w:pPr>
        <w:spacing w:line="480" w:lineRule="auto"/>
        <w:jc w:val="both"/>
        <w:rPr>
          <w:rFonts w:ascii="Times New Roman" w:hAnsi="Times New Roman" w:cs="Times New Roman"/>
          <w:color w:val="000000" w:themeColor="text1"/>
          <w:lang w:eastAsia="zh-CN"/>
        </w:rPr>
      </w:pPr>
      <w:r w:rsidRPr="009D4085">
        <w:rPr>
          <w:rFonts w:ascii="Times New Roman" w:hAnsi="Times New Roman" w:cs="Times New Roman"/>
          <w:b/>
          <w:color w:val="000000" w:themeColor="text1"/>
          <w:lang w:eastAsia="zh-CN"/>
        </w:rPr>
        <w:t xml:space="preserve">Figure </w:t>
      </w:r>
      <w:proofErr w:type="gramStart"/>
      <w:r w:rsidRPr="009D4085">
        <w:rPr>
          <w:rFonts w:ascii="Times New Roman" w:hAnsi="Times New Roman" w:cs="Times New Roman"/>
          <w:b/>
          <w:color w:val="000000" w:themeColor="text1"/>
          <w:lang w:eastAsia="zh-CN"/>
        </w:rPr>
        <w:t>5</w:t>
      </w:r>
      <w:proofErr w:type="gramEnd"/>
      <w:r w:rsidRPr="009D4085">
        <w:rPr>
          <w:rFonts w:ascii="Times New Roman" w:hAnsi="Times New Roman" w:cs="Times New Roman"/>
          <w:b/>
          <w:color w:val="000000" w:themeColor="text1"/>
          <w:lang w:eastAsia="zh-CN"/>
        </w:rPr>
        <w:t xml:space="preserve"> </w:t>
      </w:r>
      <w:r w:rsidR="007A126A" w:rsidRPr="009D4085">
        <w:rPr>
          <w:rFonts w:ascii="Times New Roman" w:hAnsi="Times New Roman" w:cs="Times New Roman"/>
          <w:b/>
          <w:color w:val="000000" w:themeColor="text1"/>
          <w:lang w:eastAsia="zh-CN"/>
        </w:rPr>
        <w:t>Methylation haplotype-based validation</w:t>
      </w:r>
      <w:r w:rsidR="00F40F34" w:rsidRPr="009D4085">
        <w:rPr>
          <w:rFonts w:ascii="Times New Roman" w:hAnsi="Times New Roman" w:cs="Times New Roman"/>
          <w:b/>
          <w:color w:val="000000" w:themeColor="text1"/>
          <w:lang w:eastAsia="zh-CN"/>
        </w:rPr>
        <w:t xml:space="preserve"> </w:t>
      </w:r>
      <w:r w:rsidR="007A126A" w:rsidRPr="009D4085">
        <w:rPr>
          <w:rFonts w:ascii="Times New Roman" w:hAnsi="Times New Roman" w:cs="Times New Roman"/>
          <w:b/>
          <w:color w:val="000000" w:themeColor="text1"/>
          <w:lang w:eastAsia="zh-CN"/>
        </w:rPr>
        <w:t xml:space="preserve">in </w:t>
      </w:r>
      <w:r w:rsidR="008649B7" w:rsidRPr="009D4085">
        <w:rPr>
          <w:rFonts w:ascii="Times New Roman" w:hAnsi="Times New Roman" w:cs="Times New Roman"/>
          <w:b/>
          <w:color w:val="000000" w:themeColor="text1"/>
          <w:lang w:eastAsia="zh-CN"/>
        </w:rPr>
        <w:t xml:space="preserve">192 </w:t>
      </w:r>
      <w:proofErr w:type="spellStart"/>
      <w:r w:rsidR="00422F67" w:rsidRPr="009D4085">
        <w:rPr>
          <w:rFonts w:ascii="Times New Roman" w:hAnsi="Times New Roman" w:cs="Times New Roman"/>
          <w:b/>
          <w:color w:val="000000" w:themeColor="text1"/>
          <w:lang w:eastAsia="zh-CN"/>
        </w:rPr>
        <w:t>lymph</w:t>
      </w:r>
      <w:r w:rsidR="00C365CF" w:rsidRPr="009D4085">
        <w:rPr>
          <w:rFonts w:ascii="Times New Roman" w:hAnsi="Times New Roman" w:cs="Times New Roman"/>
          <w:b/>
          <w:color w:val="000000" w:themeColor="text1"/>
          <w:lang w:eastAsia="zh-CN"/>
        </w:rPr>
        <w:t>oblastoid</w:t>
      </w:r>
      <w:proofErr w:type="spellEnd"/>
      <w:r w:rsidR="00C365CF" w:rsidRPr="009D4085">
        <w:rPr>
          <w:rFonts w:ascii="Times New Roman" w:hAnsi="Times New Roman" w:cs="Times New Roman"/>
          <w:b/>
          <w:color w:val="000000" w:themeColor="text1"/>
          <w:lang w:eastAsia="zh-CN"/>
        </w:rPr>
        <w:t xml:space="preserve"> c</w:t>
      </w:r>
      <w:r w:rsidR="004B5DB3" w:rsidRPr="009D4085">
        <w:rPr>
          <w:rFonts w:ascii="Times New Roman" w:hAnsi="Times New Roman" w:cs="Times New Roman"/>
          <w:b/>
          <w:color w:val="000000" w:themeColor="text1"/>
          <w:lang w:eastAsia="zh-CN"/>
        </w:rPr>
        <w:t>ell line (LCL) samples</w:t>
      </w:r>
      <w:r w:rsidR="004B5DB3" w:rsidRPr="009D4085">
        <w:rPr>
          <w:rFonts w:ascii="Times New Roman" w:hAnsi="Times New Roman" w:cs="Times New Roman"/>
          <w:color w:val="000000" w:themeColor="text1"/>
          <w:lang w:eastAsia="zh-CN"/>
        </w:rPr>
        <w:t>.</w:t>
      </w:r>
      <w:r w:rsidR="00D85430" w:rsidRPr="009D4085">
        <w:rPr>
          <w:rFonts w:ascii="Times New Roman" w:hAnsi="Times New Roman" w:cs="Times New Roman"/>
          <w:color w:val="000000" w:themeColor="text1"/>
          <w:lang w:eastAsia="zh-CN"/>
        </w:rPr>
        <w:t xml:space="preserve"> </w:t>
      </w:r>
      <w:r w:rsidR="0099767A" w:rsidRPr="009D4085">
        <w:rPr>
          <w:rFonts w:ascii="Times New Roman" w:hAnsi="Times New Roman" w:cs="Times New Roman"/>
          <w:color w:val="000000" w:themeColor="text1"/>
          <w:lang w:eastAsia="zh-CN"/>
        </w:rPr>
        <w:t>AA, African American</w:t>
      </w:r>
      <w:r w:rsidR="001C3EAA" w:rsidRPr="009D4085">
        <w:rPr>
          <w:rFonts w:ascii="Times New Roman" w:hAnsi="Times New Roman" w:cs="Times New Roman"/>
          <w:color w:val="000000" w:themeColor="text1"/>
          <w:lang w:eastAsia="zh-CN"/>
        </w:rPr>
        <w:t>;</w:t>
      </w:r>
      <w:r w:rsidR="005B2F39" w:rsidRPr="009D4085">
        <w:rPr>
          <w:rFonts w:ascii="Times New Roman" w:hAnsi="Times New Roman" w:cs="Times New Roman"/>
          <w:color w:val="000000" w:themeColor="text1"/>
          <w:lang w:eastAsia="zh-CN"/>
        </w:rPr>
        <w:t xml:space="preserve"> CA, Caucasian American.</w:t>
      </w:r>
      <w:r w:rsidR="0099767A" w:rsidRPr="009D4085">
        <w:rPr>
          <w:rFonts w:ascii="Times New Roman" w:hAnsi="Times New Roman" w:cs="Times New Roman"/>
          <w:color w:val="000000" w:themeColor="text1"/>
          <w:lang w:eastAsia="zh-CN"/>
        </w:rPr>
        <w:t xml:space="preserve"> </w:t>
      </w:r>
      <w:r w:rsidR="0050245B" w:rsidRPr="009D4085">
        <w:rPr>
          <w:rFonts w:ascii="Times New Roman" w:hAnsi="Times New Roman" w:cs="Times New Roman"/>
          <w:b/>
          <w:color w:val="000000" w:themeColor="text1"/>
          <w:lang w:eastAsia="zh-CN"/>
        </w:rPr>
        <w:t>(a</w:t>
      </w:r>
      <w:r w:rsidR="00D85430" w:rsidRPr="009D4085">
        <w:rPr>
          <w:rFonts w:ascii="Times New Roman" w:hAnsi="Times New Roman" w:cs="Times New Roman"/>
          <w:b/>
          <w:color w:val="000000" w:themeColor="text1"/>
          <w:lang w:eastAsia="zh-CN"/>
        </w:rPr>
        <w:t>)</w:t>
      </w:r>
      <w:r w:rsidR="00D85430" w:rsidRPr="009D4085">
        <w:rPr>
          <w:rFonts w:ascii="Times New Roman" w:hAnsi="Times New Roman" w:cs="Times New Roman"/>
          <w:color w:val="000000" w:themeColor="text1"/>
          <w:lang w:eastAsia="zh-CN"/>
        </w:rPr>
        <w:t xml:space="preserve"> </w:t>
      </w:r>
      <w:r w:rsidR="00392207" w:rsidRPr="009D4085">
        <w:rPr>
          <w:rFonts w:ascii="Times New Roman" w:hAnsi="Times New Roman" w:cs="Times New Roman"/>
          <w:color w:val="000000" w:themeColor="text1"/>
          <w:lang w:eastAsia="zh-CN"/>
        </w:rPr>
        <w:t xml:space="preserve">Comparison of MHB methylation patterns between </w:t>
      </w:r>
      <w:r w:rsidR="002D0F19" w:rsidRPr="009D4085">
        <w:rPr>
          <w:rFonts w:ascii="Times New Roman" w:hAnsi="Times New Roman" w:cs="Times New Roman"/>
          <w:color w:val="000000" w:themeColor="text1"/>
          <w:lang w:eastAsia="zh-CN"/>
        </w:rPr>
        <w:t>Caucasian Americans and African Americans</w:t>
      </w:r>
      <w:r w:rsidR="00933F64" w:rsidRPr="009D4085">
        <w:rPr>
          <w:rFonts w:ascii="Times New Roman" w:hAnsi="Times New Roman" w:cs="Times New Roman"/>
          <w:color w:val="000000" w:themeColor="text1"/>
          <w:lang w:eastAsia="zh-CN"/>
        </w:rPr>
        <w:t>.</w:t>
      </w:r>
      <w:r w:rsidR="002D0F19" w:rsidRPr="009D4085">
        <w:rPr>
          <w:rFonts w:ascii="Times New Roman" w:hAnsi="Times New Roman" w:cs="Times New Roman"/>
          <w:color w:val="000000" w:themeColor="text1"/>
          <w:lang w:eastAsia="zh-CN"/>
        </w:rPr>
        <w:t xml:space="preserve"> </w:t>
      </w:r>
      <w:r w:rsidR="0050245B" w:rsidRPr="009D4085">
        <w:rPr>
          <w:rFonts w:ascii="Times New Roman" w:hAnsi="Times New Roman" w:cs="Times New Roman"/>
          <w:b/>
          <w:color w:val="000000" w:themeColor="text1"/>
          <w:lang w:eastAsia="zh-CN"/>
        </w:rPr>
        <w:t>(b</w:t>
      </w:r>
      <w:r w:rsidR="002D0F19" w:rsidRPr="009D4085">
        <w:rPr>
          <w:rFonts w:ascii="Times New Roman" w:hAnsi="Times New Roman" w:cs="Times New Roman"/>
          <w:b/>
          <w:color w:val="000000" w:themeColor="text1"/>
          <w:lang w:eastAsia="zh-CN"/>
        </w:rPr>
        <w:t>)</w:t>
      </w:r>
      <w:r w:rsidR="00444774" w:rsidRPr="009D4085">
        <w:rPr>
          <w:rFonts w:ascii="Times New Roman" w:hAnsi="Times New Roman" w:cs="Times New Roman"/>
          <w:color w:val="000000" w:themeColor="text1"/>
          <w:lang w:eastAsia="zh-CN"/>
        </w:rPr>
        <w:t xml:space="preserve"> </w:t>
      </w:r>
      <w:r w:rsidR="00012DC8" w:rsidRPr="00012DC8">
        <w:rPr>
          <w:rFonts w:ascii="Times New Roman" w:hAnsi="Times New Roman" w:cs="Times New Roman"/>
          <w:color w:val="000000" w:themeColor="text1"/>
          <w:lang w:eastAsia="zh-CN"/>
        </w:rPr>
        <w:t>Distribution o</w:t>
      </w:r>
      <w:r w:rsidR="0065379D">
        <w:rPr>
          <w:rFonts w:ascii="Times New Roman" w:hAnsi="Times New Roman" w:cs="Times New Roman"/>
          <w:color w:val="000000" w:themeColor="text1"/>
          <w:lang w:eastAsia="zh-CN"/>
        </w:rPr>
        <w:t xml:space="preserve">f study ethnicities </w:t>
      </w:r>
      <w:r w:rsidR="0082600D">
        <w:rPr>
          <w:rFonts w:ascii="Times New Roman" w:hAnsi="Times New Roman" w:cs="Times New Roman"/>
          <w:color w:val="000000" w:themeColor="text1"/>
          <w:lang w:eastAsia="zh-CN"/>
        </w:rPr>
        <w:t>using</w:t>
      </w:r>
      <w:r w:rsidR="0065379D">
        <w:rPr>
          <w:rFonts w:ascii="Times New Roman" w:hAnsi="Times New Roman" w:cs="Times New Roman"/>
          <w:color w:val="000000" w:themeColor="text1"/>
          <w:lang w:eastAsia="zh-CN"/>
        </w:rPr>
        <w:t xml:space="preserve"> Principal</w:t>
      </w:r>
      <w:r w:rsidR="00352DEA">
        <w:rPr>
          <w:rFonts w:ascii="Times New Roman" w:hAnsi="Times New Roman" w:cs="Times New Roman"/>
          <w:color w:val="000000" w:themeColor="text1"/>
          <w:lang w:eastAsia="zh-CN"/>
        </w:rPr>
        <w:t xml:space="preserve"> component</w:t>
      </w:r>
      <w:r w:rsidR="00974787">
        <w:rPr>
          <w:rFonts w:ascii="Times New Roman" w:hAnsi="Times New Roman" w:cs="Times New Roman"/>
          <w:color w:val="000000" w:themeColor="text1"/>
          <w:lang w:eastAsia="zh-CN"/>
        </w:rPr>
        <w:t xml:space="preserve"> 1 and 2</w:t>
      </w:r>
      <w:r w:rsidR="00A3199D" w:rsidRPr="009D4085">
        <w:rPr>
          <w:rFonts w:ascii="Times New Roman" w:hAnsi="Times New Roman" w:cs="Times New Roman"/>
          <w:color w:val="000000" w:themeColor="text1"/>
          <w:lang w:eastAsia="zh-CN"/>
        </w:rPr>
        <w:t xml:space="preserve">. </w:t>
      </w:r>
      <w:r w:rsidR="008F3617" w:rsidRPr="009D4085">
        <w:rPr>
          <w:rFonts w:ascii="Times New Roman" w:hAnsi="Times New Roman" w:cs="Times New Roman"/>
          <w:b/>
          <w:color w:val="000000" w:themeColor="text1"/>
          <w:lang w:eastAsia="zh-CN"/>
        </w:rPr>
        <w:t>(c</w:t>
      </w:r>
      <w:r w:rsidR="00222218" w:rsidRPr="009D4085">
        <w:rPr>
          <w:rFonts w:ascii="Times New Roman" w:hAnsi="Times New Roman" w:cs="Times New Roman"/>
          <w:b/>
          <w:color w:val="000000" w:themeColor="text1"/>
          <w:lang w:eastAsia="zh-CN"/>
        </w:rPr>
        <w:t>)</w:t>
      </w:r>
      <w:r w:rsidR="00222218" w:rsidRPr="009D4085">
        <w:rPr>
          <w:rFonts w:ascii="Times New Roman" w:hAnsi="Times New Roman" w:cs="Times New Roman"/>
          <w:color w:val="000000" w:themeColor="text1"/>
          <w:lang w:eastAsia="zh-CN"/>
        </w:rPr>
        <w:t xml:space="preserve"> </w:t>
      </w:r>
      <w:r w:rsidR="00545F0A" w:rsidRPr="009D4085">
        <w:rPr>
          <w:rFonts w:ascii="Times New Roman" w:hAnsi="Times New Roman" w:cs="Times New Roman"/>
          <w:color w:val="000000" w:themeColor="text1"/>
          <w:lang w:eastAsia="zh-CN"/>
        </w:rPr>
        <w:t xml:space="preserve">An example of an MHB in the intron of </w:t>
      </w:r>
      <w:r w:rsidR="00545F0A" w:rsidRPr="009D4085">
        <w:rPr>
          <w:rFonts w:ascii="Times New Roman" w:hAnsi="Times New Roman" w:cs="Times New Roman"/>
          <w:i/>
          <w:color w:val="000000" w:themeColor="text1"/>
          <w:lang w:eastAsia="zh-CN"/>
        </w:rPr>
        <w:t>CCDC3</w:t>
      </w:r>
      <w:r w:rsidR="00545F0A" w:rsidRPr="009D4085">
        <w:rPr>
          <w:rFonts w:ascii="Times New Roman" w:hAnsi="Times New Roman" w:cs="Times New Roman"/>
          <w:color w:val="000000" w:themeColor="text1"/>
          <w:lang w:eastAsia="zh-CN"/>
        </w:rPr>
        <w:t>.</w:t>
      </w:r>
    </w:p>
    <w:p w14:paraId="304EAC46" w14:textId="77777777" w:rsidR="00412270" w:rsidRPr="009D4085" w:rsidRDefault="00412270" w:rsidP="009D4085">
      <w:pPr>
        <w:spacing w:line="480" w:lineRule="auto"/>
        <w:rPr>
          <w:rFonts w:ascii="Times New Roman" w:hAnsi="Times New Roman" w:cs="Times New Roman"/>
          <w:color w:val="000000" w:themeColor="text1"/>
          <w:lang w:eastAsia="zh-CN"/>
        </w:rPr>
      </w:pPr>
      <w:r w:rsidRPr="009D4085">
        <w:rPr>
          <w:rFonts w:ascii="Times New Roman" w:hAnsi="Times New Roman" w:cs="Times New Roman"/>
          <w:color w:val="000000" w:themeColor="text1"/>
          <w:lang w:eastAsia="zh-CN"/>
        </w:rPr>
        <w:br w:type="page"/>
      </w:r>
    </w:p>
    <w:p w14:paraId="1CB157B2" w14:textId="15ADA438" w:rsidR="006E2E22" w:rsidRPr="009D4085" w:rsidRDefault="006E774C" w:rsidP="009D4085">
      <w:pPr>
        <w:spacing w:line="480" w:lineRule="auto"/>
        <w:jc w:val="both"/>
        <w:rPr>
          <w:rFonts w:ascii="Times New Roman" w:hAnsi="Times New Roman" w:cs="Times New Roman"/>
          <w:color w:val="000000" w:themeColor="text1"/>
          <w:lang w:eastAsia="zh-CN"/>
        </w:rPr>
      </w:pPr>
      <w:r w:rsidRPr="009D4085">
        <w:rPr>
          <w:rFonts w:ascii="Times New Roman" w:hAnsi="Times New Roman" w:cs="Times New Roman"/>
          <w:noProof/>
          <w:color w:val="000000" w:themeColor="text1"/>
        </w:rPr>
        <w:lastRenderedPageBreak/>
        <w:drawing>
          <wp:inline distT="0" distB="0" distL="0" distR="0" wp14:anchorId="4181AAC5" wp14:editId="33DB43DD">
            <wp:extent cx="5943600" cy="311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6.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10230"/>
                    </a:xfrm>
                    <a:prstGeom prst="rect">
                      <a:avLst/>
                    </a:prstGeom>
                  </pic:spPr>
                </pic:pic>
              </a:graphicData>
            </a:graphic>
          </wp:inline>
        </w:drawing>
      </w:r>
    </w:p>
    <w:p w14:paraId="62F17A04" w14:textId="55B23A52" w:rsidR="0047730D" w:rsidRPr="009D4085" w:rsidRDefault="00D47CF4" w:rsidP="009D4085">
      <w:pPr>
        <w:spacing w:line="480" w:lineRule="auto"/>
        <w:jc w:val="both"/>
        <w:rPr>
          <w:rFonts w:ascii="Times New Roman" w:hAnsi="Times New Roman" w:cs="Times New Roman"/>
          <w:color w:val="000000" w:themeColor="text1"/>
          <w:lang w:eastAsia="zh-CN"/>
        </w:rPr>
      </w:pPr>
      <w:r w:rsidRPr="009D4085">
        <w:rPr>
          <w:rFonts w:ascii="Times New Roman" w:hAnsi="Times New Roman" w:cs="Times New Roman"/>
          <w:b/>
          <w:color w:val="000000" w:themeColor="text1"/>
          <w:lang w:eastAsia="zh-CN"/>
        </w:rPr>
        <w:t xml:space="preserve">Figure </w:t>
      </w:r>
      <w:proofErr w:type="gramStart"/>
      <w:r w:rsidRPr="009D4085">
        <w:rPr>
          <w:rFonts w:ascii="Times New Roman" w:hAnsi="Times New Roman" w:cs="Times New Roman"/>
          <w:b/>
          <w:color w:val="000000" w:themeColor="text1"/>
          <w:lang w:eastAsia="zh-CN"/>
        </w:rPr>
        <w:t>6</w:t>
      </w:r>
      <w:proofErr w:type="gramEnd"/>
      <w:r w:rsidRPr="009D4085">
        <w:rPr>
          <w:rFonts w:ascii="Times New Roman" w:hAnsi="Times New Roman" w:cs="Times New Roman"/>
          <w:b/>
          <w:color w:val="000000" w:themeColor="text1"/>
          <w:lang w:eastAsia="zh-CN"/>
        </w:rPr>
        <w:t xml:space="preserve"> Methylation haplotype-based validation in 1</w:t>
      </w:r>
      <w:r w:rsidR="00C70648" w:rsidRPr="009D4085">
        <w:rPr>
          <w:rFonts w:ascii="Times New Roman" w:hAnsi="Times New Roman" w:cs="Times New Roman"/>
          <w:b/>
          <w:color w:val="000000" w:themeColor="text1"/>
          <w:lang w:eastAsia="zh-CN"/>
        </w:rPr>
        <w:t>75</w:t>
      </w:r>
      <w:r w:rsidRPr="009D4085">
        <w:rPr>
          <w:rFonts w:ascii="Times New Roman" w:hAnsi="Times New Roman" w:cs="Times New Roman"/>
          <w:b/>
          <w:color w:val="000000" w:themeColor="text1"/>
          <w:lang w:eastAsia="zh-CN"/>
        </w:rPr>
        <w:t xml:space="preserve"> </w:t>
      </w:r>
      <w:r w:rsidR="009032F9" w:rsidRPr="009D4085">
        <w:rPr>
          <w:rFonts w:ascii="Times New Roman" w:hAnsi="Times New Roman" w:cs="Times New Roman"/>
          <w:b/>
          <w:color w:val="000000" w:themeColor="text1"/>
          <w:lang w:eastAsia="zh-CN"/>
        </w:rPr>
        <w:t>primary monocytes samples</w:t>
      </w:r>
      <w:r w:rsidRPr="009D4085">
        <w:rPr>
          <w:rFonts w:ascii="Times New Roman" w:hAnsi="Times New Roman" w:cs="Times New Roman"/>
          <w:color w:val="000000" w:themeColor="text1"/>
          <w:lang w:eastAsia="zh-CN"/>
        </w:rPr>
        <w:t>.</w:t>
      </w:r>
      <w:r w:rsidR="00164415" w:rsidRPr="009D4085">
        <w:rPr>
          <w:rFonts w:ascii="Times New Roman" w:hAnsi="Times New Roman" w:cs="Times New Roman"/>
          <w:color w:val="000000" w:themeColor="text1"/>
          <w:lang w:eastAsia="zh-CN"/>
        </w:rPr>
        <w:t xml:space="preserve"> EUB, </w:t>
      </w:r>
      <w:r w:rsidR="006332C9" w:rsidRPr="009D4085">
        <w:rPr>
          <w:rFonts w:ascii="Times New Roman" w:hAnsi="Times New Roman" w:cs="Times New Roman"/>
          <w:color w:val="000000" w:themeColor="text1"/>
          <w:lang w:eastAsia="zh-CN"/>
        </w:rPr>
        <w:t>European descent living in Belgium; AFB, African descent living in Belgium.</w:t>
      </w:r>
      <w:r w:rsidRPr="009D4085">
        <w:rPr>
          <w:rFonts w:ascii="Times New Roman" w:hAnsi="Times New Roman" w:cs="Times New Roman"/>
          <w:color w:val="000000" w:themeColor="text1"/>
          <w:lang w:eastAsia="zh-CN"/>
        </w:rPr>
        <w:t xml:space="preserve"> </w:t>
      </w:r>
      <w:r w:rsidR="00E51164" w:rsidRPr="009D4085">
        <w:rPr>
          <w:rFonts w:ascii="Times New Roman" w:hAnsi="Times New Roman" w:cs="Times New Roman"/>
          <w:b/>
          <w:color w:val="000000" w:themeColor="text1"/>
          <w:lang w:eastAsia="zh-CN"/>
        </w:rPr>
        <w:t>(a</w:t>
      </w:r>
      <w:r w:rsidRPr="009D4085">
        <w:rPr>
          <w:rFonts w:ascii="Times New Roman" w:hAnsi="Times New Roman" w:cs="Times New Roman"/>
          <w:b/>
          <w:color w:val="000000" w:themeColor="text1"/>
          <w:lang w:eastAsia="zh-CN"/>
        </w:rPr>
        <w:t>)</w:t>
      </w:r>
      <w:r w:rsidRPr="009D4085">
        <w:rPr>
          <w:rFonts w:ascii="Times New Roman" w:hAnsi="Times New Roman" w:cs="Times New Roman"/>
          <w:color w:val="000000" w:themeColor="text1"/>
          <w:lang w:eastAsia="zh-CN"/>
        </w:rPr>
        <w:t xml:space="preserve"> Comparison of MHB methylation patterns between </w:t>
      </w:r>
      <w:r w:rsidR="00CD7FC6" w:rsidRPr="009D4085">
        <w:rPr>
          <w:rFonts w:ascii="Times New Roman" w:hAnsi="Times New Roman" w:cs="Times New Roman"/>
          <w:color w:val="000000" w:themeColor="text1"/>
          <w:lang w:eastAsia="zh-CN"/>
        </w:rPr>
        <w:t>European</w:t>
      </w:r>
      <w:r w:rsidRPr="009D4085">
        <w:rPr>
          <w:rFonts w:ascii="Times New Roman" w:hAnsi="Times New Roman" w:cs="Times New Roman"/>
          <w:color w:val="000000" w:themeColor="text1"/>
          <w:lang w:eastAsia="zh-CN"/>
        </w:rPr>
        <w:t xml:space="preserve"> and African </w:t>
      </w:r>
      <w:r w:rsidR="00CD7FC6" w:rsidRPr="009D4085">
        <w:rPr>
          <w:rFonts w:ascii="Times New Roman" w:hAnsi="Times New Roman" w:cs="Times New Roman"/>
          <w:color w:val="000000" w:themeColor="text1"/>
          <w:lang w:eastAsia="zh-CN"/>
        </w:rPr>
        <w:t>population</w:t>
      </w:r>
      <w:r w:rsidRPr="009D4085">
        <w:rPr>
          <w:rFonts w:ascii="Times New Roman" w:hAnsi="Times New Roman" w:cs="Times New Roman"/>
          <w:color w:val="000000" w:themeColor="text1"/>
          <w:lang w:eastAsia="zh-CN"/>
        </w:rPr>
        <w:t xml:space="preserve">s. </w:t>
      </w:r>
      <w:r w:rsidR="004C0FB0" w:rsidRPr="009D4085">
        <w:rPr>
          <w:rFonts w:ascii="Times New Roman" w:hAnsi="Times New Roman" w:cs="Times New Roman"/>
          <w:b/>
          <w:color w:val="000000" w:themeColor="text1"/>
          <w:lang w:eastAsia="zh-CN"/>
        </w:rPr>
        <w:t>(b</w:t>
      </w:r>
      <w:r w:rsidRPr="009D4085">
        <w:rPr>
          <w:rFonts w:ascii="Times New Roman" w:hAnsi="Times New Roman" w:cs="Times New Roman"/>
          <w:b/>
          <w:color w:val="000000" w:themeColor="text1"/>
          <w:lang w:eastAsia="zh-CN"/>
        </w:rPr>
        <w:t>)</w:t>
      </w:r>
      <w:r w:rsidRPr="009D4085">
        <w:rPr>
          <w:rFonts w:ascii="Times New Roman" w:hAnsi="Times New Roman" w:cs="Times New Roman"/>
          <w:color w:val="000000" w:themeColor="text1"/>
          <w:lang w:eastAsia="zh-CN"/>
        </w:rPr>
        <w:t xml:space="preserve"> </w:t>
      </w:r>
      <w:r w:rsidR="00B0356C" w:rsidRPr="00012DC8">
        <w:rPr>
          <w:rFonts w:ascii="Times New Roman" w:hAnsi="Times New Roman" w:cs="Times New Roman"/>
          <w:color w:val="000000" w:themeColor="text1"/>
          <w:lang w:eastAsia="zh-CN"/>
        </w:rPr>
        <w:t>Distribution o</w:t>
      </w:r>
      <w:r w:rsidR="00B0356C">
        <w:rPr>
          <w:rFonts w:ascii="Times New Roman" w:hAnsi="Times New Roman" w:cs="Times New Roman"/>
          <w:color w:val="000000" w:themeColor="text1"/>
          <w:lang w:eastAsia="zh-CN"/>
        </w:rPr>
        <w:t>f study ethnicities using Principal component 1 and 2</w:t>
      </w:r>
      <w:r w:rsidRPr="009D4085">
        <w:rPr>
          <w:rFonts w:ascii="Times New Roman" w:hAnsi="Times New Roman" w:cs="Times New Roman"/>
          <w:color w:val="000000" w:themeColor="text1"/>
          <w:lang w:eastAsia="zh-CN"/>
        </w:rPr>
        <w:t>.</w:t>
      </w:r>
    </w:p>
    <w:p w14:paraId="423169B5" w14:textId="77777777" w:rsidR="0047730D" w:rsidRPr="009D4085" w:rsidRDefault="0047730D" w:rsidP="009D4085">
      <w:pPr>
        <w:spacing w:line="480" w:lineRule="auto"/>
        <w:rPr>
          <w:rFonts w:ascii="Times New Roman" w:hAnsi="Times New Roman" w:cs="Times New Roman"/>
          <w:color w:val="000000" w:themeColor="text1"/>
          <w:lang w:eastAsia="zh-CN"/>
        </w:rPr>
      </w:pPr>
      <w:r w:rsidRPr="009D4085">
        <w:rPr>
          <w:rFonts w:ascii="Times New Roman" w:hAnsi="Times New Roman" w:cs="Times New Roman"/>
          <w:color w:val="000000" w:themeColor="text1"/>
          <w:lang w:eastAsia="zh-CN"/>
        </w:rPr>
        <w:br w:type="page"/>
      </w:r>
    </w:p>
    <w:p w14:paraId="49A84E49" w14:textId="3390F486" w:rsidR="007F3594" w:rsidRPr="009D4085" w:rsidRDefault="007A116C" w:rsidP="009D4085">
      <w:pPr>
        <w:spacing w:line="480" w:lineRule="auto"/>
        <w:jc w:val="both"/>
        <w:rPr>
          <w:rFonts w:ascii="Times New Roman" w:hAnsi="Times New Roman" w:cs="Times New Roman"/>
          <w:b/>
          <w:color w:val="000000" w:themeColor="text1"/>
          <w:sz w:val="28"/>
          <w:szCs w:val="28"/>
          <w:lang w:eastAsia="zh-CN"/>
        </w:rPr>
      </w:pPr>
      <w:r w:rsidRPr="009D4085">
        <w:rPr>
          <w:rFonts w:ascii="Times New Roman" w:hAnsi="Times New Roman" w:cs="Times New Roman"/>
          <w:b/>
          <w:color w:val="000000" w:themeColor="text1"/>
          <w:sz w:val="28"/>
          <w:szCs w:val="28"/>
          <w:lang w:eastAsia="zh-CN"/>
        </w:rPr>
        <w:lastRenderedPageBreak/>
        <w:t>Additional material</w:t>
      </w:r>
    </w:p>
    <w:p w14:paraId="5E67AE7B" w14:textId="6CD83FE9" w:rsidR="00D17258" w:rsidRPr="009D4085" w:rsidRDefault="00436185" w:rsidP="009D4085">
      <w:pPr>
        <w:spacing w:line="480" w:lineRule="auto"/>
        <w:jc w:val="both"/>
        <w:rPr>
          <w:rFonts w:ascii="Times New Roman" w:hAnsi="Times New Roman" w:cs="Times New Roman"/>
          <w:color w:val="000000" w:themeColor="text1"/>
          <w:lang w:eastAsia="zh-CN"/>
        </w:rPr>
      </w:pPr>
      <w:r w:rsidRPr="009D4085">
        <w:rPr>
          <w:rFonts w:ascii="Times New Roman" w:hAnsi="Times New Roman" w:cs="Times New Roman"/>
          <w:color w:val="000000" w:themeColor="text1"/>
          <w:lang w:eastAsia="zh-CN"/>
        </w:rPr>
        <w:t xml:space="preserve">Supplementary Table </w:t>
      </w:r>
      <w:r w:rsidR="00427B27" w:rsidRPr="009D4085">
        <w:rPr>
          <w:rFonts w:ascii="Times New Roman" w:hAnsi="Times New Roman" w:cs="Times New Roman"/>
          <w:color w:val="000000" w:themeColor="text1"/>
          <w:lang w:eastAsia="zh-CN"/>
        </w:rPr>
        <w:t>S</w:t>
      </w:r>
      <w:r w:rsidRPr="009D4085">
        <w:rPr>
          <w:rFonts w:ascii="Times New Roman" w:hAnsi="Times New Roman" w:cs="Times New Roman"/>
          <w:color w:val="000000" w:themeColor="text1"/>
          <w:lang w:eastAsia="zh-CN"/>
        </w:rPr>
        <w:t>1</w:t>
      </w:r>
      <w:r w:rsidR="00BD1F09" w:rsidRPr="009D4085">
        <w:rPr>
          <w:rFonts w:ascii="Times New Roman" w:hAnsi="Times New Roman" w:cs="Times New Roman"/>
          <w:color w:val="000000" w:themeColor="text1"/>
          <w:lang w:eastAsia="zh-CN"/>
        </w:rPr>
        <w:t>-</w:t>
      </w:r>
      <w:r w:rsidR="0034569C" w:rsidRPr="009D4085">
        <w:rPr>
          <w:rFonts w:ascii="Times New Roman" w:hAnsi="Times New Roman" w:cs="Times New Roman"/>
          <w:color w:val="000000" w:themeColor="text1"/>
          <w:lang w:eastAsia="zh-CN"/>
        </w:rPr>
        <w:t>17</w:t>
      </w:r>
    </w:p>
    <w:p w14:paraId="7B79FED0" w14:textId="77777777" w:rsidR="0052690A" w:rsidRPr="009D4085" w:rsidRDefault="0052690A" w:rsidP="009D4085">
      <w:pPr>
        <w:spacing w:line="480" w:lineRule="auto"/>
        <w:jc w:val="both"/>
        <w:rPr>
          <w:rFonts w:ascii="Times New Roman" w:hAnsi="Times New Roman" w:cs="Times New Roman"/>
          <w:color w:val="000000" w:themeColor="text1"/>
          <w:lang w:eastAsia="zh-CN"/>
        </w:rPr>
      </w:pPr>
    </w:p>
    <w:p w14:paraId="166B1ED9" w14:textId="761F5E84" w:rsidR="00A251E5" w:rsidRPr="009D4085" w:rsidRDefault="00585070" w:rsidP="009D4085">
      <w:pPr>
        <w:spacing w:line="480" w:lineRule="auto"/>
        <w:jc w:val="both"/>
        <w:rPr>
          <w:rFonts w:ascii="Times New Roman" w:hAnsi="Times New Roman" w:cs="Times New Roman"/>
          <w:color w:val="000000" w:themeColor="text1"/>
          <w:lang w:eastAsia="zh-CN"/>
        </w:rPr>
      </w:pPr>
      <w:r w:rsidRPr="009D4085">
        <w:rPr>
          <w:rFonts w:ascii="Times New Roman" w:hAnsi="Times New Roman" w:cs="Times New Roman"/>
          <w:noProof/>
          <w:color w:val="000000" w:themeColor="text1"/>
        </w:rPr>
        <w:drawing>
          <wp:inline distT="0" distB="0" distL="0" distR="0" wp14:anchorId="2C79E22B" wp14:editId="76778A84">
            <wp:extent cx="5943600" cy="2403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Fig1.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03475"/>
                    </a:xfrm>
                    <a:prstGeom prst="rect">
                      <a:avLst/>
                    </a:prstGeom>
                  </pic:spPr>
                </pic:pic>
              </a:graphicData>
            </a:graphic>
          </wp:inline>
        </w:drawing>
      </w:r>
    </w:p>
    <w:p w14:paraId="5C8C886A" w14:textId="31743E19" w:rsidR="001A675B" w:rsidRPr="009D4085" w:rsidRDefault="00A8384C" w:rsidP="009D4085">
      <w:pPr>
        <w:spacing w:line="480" w:lineRule="auto"/>
        <w:jc w:val="both"/>
        <w:rPr>
          <w:rFonts w:ascii="Times New Roman" w:hAnsi="Times New Roman" w:cs="Times New Roman"/>
          <w:b/>
          <w:color w:val="000000" w:themeColor="text1"/>
          <w:lang w:eastAsia="zh-CN"/>
        </w:rPr>
      </w:pPr>
      <w:r w:rsidRPr="009D4085">
        <w:rPr>
          <w:rFonts w:ascii="Times New Roman" w:hAnsi="Times New Roman" w:cs="Times New Roman"/>
          <w:b/>
          <w:color w:val="000000" w:themeColor="text1"/>
          <w:lang w:eastAsia="zh-CN"/>
        </w:rPr>
        <w:t xml:space="preserve">Figure S1 </w:t>
      </w:r>
      <w:r w:rsidR="00CA42A0" w:rsidRPr="009D4085">
        <w:rPr>
          <w:rFonts w:ascii="Times New Roman" w:hAnsi="Times New Roman" w:cs="Times New Roman"/>
          <w:b/>
          <w:color w:val="000000" w:themeColor="text1"/>
          <w:lang w:eastAsia="zh-CN"/>
        </w:rPr>
        <w:t>Pathway enrichment of</w:t>
      </w:r>
      <w:r w:rsidR="0022189C" w:rsidRPr="009D4085">
        <w:rPr>
          <w:rFonts w:ascii="Times New Roman" w:hAnsi="Times New Roman" w:cs="Times New Roman"/>
          <w:b/>
          <w:color w:val="000000" w:themeColor="text1"/>
          <w:lang w:eastAsia="zh-CN"/>
        </w:rPr>
        <w:t xml:space="preserve"> genes </w:t>
      </w:r>
      <w:r w:rsidR="00AE2863" w:rsidRPr="009D4085">
        <w:rPr>
          <w:rFonts w:ascii="Times New Roman" w:hAnsi="Times New Roman" w:cs="Times New Roman"/>
          <w:b/>
          <w:color w:val="000000" w:themeColor="text1"/>
          <w:lang w:eastAsia="zh-CN"/>
        </w:rPr>
        <w:t>correspond</w:t>
      </w:r>
      <w:r w:rsidR="00AE2863">
        <w:rPr>
          <w:rFonts w:ascii="Times New Roman" w:hAnsi="Times New Roman" w:cs="Times New Roman"/>
          <w:b/>
          <w:color w:val="000000" w:themeColor="text1"/>
          <w:lang w:eastAsia="zh-CN"/>
        </w:rPr>
        <w:t>ing</w:t>
      </w:r>
      <w:r w:rsidR="00AE2863" w:rsidRPr="009D4085">
        <w:rPr>
          <w:rFonts w:ascii="Times New Roman" w:hAnsi="Times New Roman" w:cs="Times New Roman"/>
          <w:b/>
          <w:color w:val="000000" w:themeColor="text1"/>
          <w:lang w:eastAsia="zh-CN"/>
        </w:rPr>
        <w:t xml:space="preserve"> </w:t>
      </w:r>
      <w:r w:rsidR="0022189C" w:rsidRPr="009D4085">
        <w:rPr>
          <w:rFonts w:ascii="Times New Roman" w:hAnsi="Times New Roman" w:cs="Times New Roman"/>
          <w:b/>
          <w:color w:val="000000" w:themeColor="text1"/>
          <w:lang w:eastAsia="zh-CN"/>
        </w:rPr>
        <w:t>to population-specific MHBs</w:t>
      </w:r>
      <w:r w:rsidR="000C45A7" w:rsidRPr="009D4085">
        <w:rPr>
          <w:rFonts w:ascii="Times New Roman" w:hAnsi="Times New Roman" w:cs="Times New Roman"/>
          <w:color w:val="000000" w:themeColor="text1"/>
          <w:lang w:eastAsia="zh-CN"/>
        </w:rPr>
        <w:t>.</w:t>
      </w:r>
      <w:r w:rsidR="000C45A7" w:rsidRPr="009D4085">
        <w:rPr>
          <w:rFonts w:ascii="Times New Roman" w:hAnsi="Times New Roman" w:cs="Times New Roman"/>
          <w:b/>
          <w:color w:val="000000" w:themeColor="text1"/>
          <w:lang w:eastAsia="zh-CN"/>
        </w:rPr>
        <w:t xml:space="preserve"> </w:t>
      </w:r>
    </w:p>
    <w:p w14:paraId="0F90D07E" w14:textId="77777777" w:rsidR="008C5A0C" w:rsidRPr="009D4085" w:rsidRDefault="008C5A0C" w:rsidP="009D4085">
      <w:pPr>
        <w:spacing w:line="480" w:lineRule="auto"/>
        <w:rPr>
          <w:rFonts w:ascii="Times New Roman" w:hAnsi="Times New Roman" w:cs="Times New Roman"/>
          <w:b/>
          <w:color w:val="000000" w:themeColor="text1"/>
          <w:lang w:eastAsia="zh-CN"/>
        </w:rPr>
      </w:pPr>
      <w:r w:rsidRPr="009D4085">
        <w:rPr>
          <w:rFonts w:ascii="Times New Roman" w:hAnsi="Times New Roman" w:cs="Times New Roman"/>
          <w:b/>
          <w:color w:val="000000" w:themeColor="text1"/>
          <w:lang w:eastAsia="zh-CN"/>
        </w:rPr>
        <w:br w:type="page"/>
      </w:r>
    </w:p>
    <w:p w14:paraId="6309D660" w14:textId="5E044E3A" w:rsidR="00585070" w:rsidRPr="009D4085" w:rsidRDefault="008C5A0C" w:rsidP="009D4085">
      <w:pPr>
        <w:spacing w:line="480" w:lineRule="auto"/>
        <w:rPr>
          <w:rFonts w:ascii="Times New Roman" w:hAnsi="Times New Roman" w:cs="Times New Roman"/>
          <w:b/>
          <w:color w:val="000000" w:themeColor="text1"/>
          <w:lang w:eastAsia="zh-CN"/>
        </w:rPr>
      </w:pPr>
      <w:r w:rsidRPr="009D4085">
        <w:rPr>
          <w:rFonts w:ascii="Times New Roman" w:hAnsi="Times New Roman" w:cs="Times New Roman"/>
          <w:b/>
          <w:noProof/>
          <w:color w:val="000000" w:themeColor="text1"/>
        </w:rPr>
        <w:lastRenderedPageBreak/>
        <w:drawing>
          <wp:inline distT="0" distB="0" distL="0" distR="0" wp14:anchorId="76984A36" wp14:editId="403A9869">
            <wp:extent cx="5943600" cy="2540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Fig2.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40635"/>
                    </a:xfrm>
                    <a:prstGeom prst="rect">
                      <a:avLst/>
                    </a:prstGeom>
                  </pic:spPr>
                </pic:pic>
              </a:graphicData>
            </a:graphic>
          </wp:inline>
        </w:drawing>
      </w:r>
    </w:p>
    <w:p w14:paraId="3E4DD8E2" w14:textId="6836F011" w:rsidR="008C5A0C" w:rsidRPr="009D4085" w:rsidRDefault="008C5A0C" w:rsidP="009D4085">
      <w:pPr>
        <w:spacing w:line="480" w:lineRule="auto"/>
        <w:rPr>
          <w:rFonts w:ascii="Times New Roman" w:hAnsi="Times New Roman" w:cs="Times New Roman"/>
          <w:b/>
          <w:color w:val="000000" w:themeColor="text1"/>
          <w:lang w:eastAsia="zh-CN"/>
        </w:rPr>
      </w:pPr>
      <w:r w:rsidRPr="009D4085">
        <w:rPr>
          <w:rFonts w:ascii="Times New Roman" w:hAnsi="Times New Roman" w:cs="Times New Roman"/>
          <w:b/>
          <w:color w:val="000000" w:themeColor="text1"/>
          <w:lang w:eastAsia="zh-CN"/>
        </w:rPr>
        <w:t>Figure S2</w:t>
      </w:r>
      <w:r w:rsidR="00D5443A" w:rsidRPr="009D4085">
        <w:rPr>
          <w:rFonts w:ascii="Times New Roman" w:hAnsi="Times New Roman" w:cs="Times New Roman"/>
          <w:b/>
          <w:color w:val="000000" w:themeColor="text1"/>
          <w:lang w:eastAsia="zh-CN"/>
        </w:rPr>
        <w:t xml:space="preserve"> </w:t>
      </w:r>
      <w:r w:rsidR="00380C74" w:rsidRPr="009D4085">
        <w:rPr>
          <w:rFonts w:ascii="Times New Roman" w:hAnsi="Times New Roman" w:cs="Times New Roman"/>
          <w:b/>
          <w:color w:val="000000" w:themeColor="text1"/>
          <w:lang w:eastAsia="zh-CN"/>
        </w:rPr>
        <w:t>Flowchart of bis</w:t>
      </w:r>
      <w:r w:rsidR="00921500" w:rsidRPr="009D4085">
        <w:rPr>
          <w:rFonts w:ascii="Times New Roman" w:hAnsi="Times New Roman" w:cs="Times New Roman"/>
          <w:b/>
          <w:color w:val="000000" w:themeColor="text1"/>
          <w:lang w:eastAsia="zh-CN"/>
        </w:rPr>
        <w:t>ulf</w:t>
      </w:r>
      <w:r w:rsidR="00380C74" w:rsidRPr="009D4085">
        <w:rPr>
          <w:rFonts w:ascii="Times New Roman" w:hAnsi="Times New Roman" w:cs="Times New Roman"/>
          <w:b/>
          <w:color w:val="000000" w:themeColor="text1"/>
          <w:lang w:eastAsia="zh-CN"/>
        </w:rPr>
        <w:t>it</w:t>
      </w:r>
      <w:r w:rsidR="00921500" w:rsidRPr="009D4085">
        <w:rPr>
          <w:rFonts w:ascii="Times New Roman" w:hAnsi="Times New Roman" w:cs="Times New Roman"/>
          <w:b/>
          <w:color w:val="000000" w:themeColor="text1"/>
          <w:lang w:eastAsia="zh-CN"/>
        </w:rPr>
        <w:t>e sequencing</w:t>
      </w:r>
      <w:r w:rsidR="00380C74" w:rsidRPr="009D4085">
        <w:rPr>
          <w:rFonts w:ascii="Times New Roman" w:hAnsi="Times New Roman" w:cs="Times New Roman"/>
          <w:b/>
          <w:color w:val="000000" w:themeColor="text1"/>
          <w:lang w:eastAsia="zh-CN"/>
        </w:rPr>
        <w:t xml:space="preserve"> data processing</w:t>
      </w:r>
      <w:r w:rsidR="00921500" w:rsidRPr="009D4085">
        <w:rPr>
          <w:rFonts w:ascii="Times New Roman" w:hAnsi="Times New Roman" w:cs="Times New Roman"/>
          <w:color w:val="000000" w:themeColor="text1"/>
          <w:lang w:eastAsia="zh-CN"/>
        </w:rPr>
        <w:t>.</w:t>
      </w:r>
    </w:p>
    <w:sectPr w:rsidR="008C5A0C" w:rsidRPr="009D4085" w:rsidSect="00766502">
      <w:pgSz w:w="12240" w:h="15840"/>
      <w:pgMar w:top="720" w:right="720" w:bottom="720" w:left="720" w:header="720" w:footer="720" w:gutter="0"/>
      <w:cols w:space="720"/>
      <w:docGrid w:linePitch="400"/>
      <w:sectPrChange w:id="13" w:author="Guo, Shicheng" w:date="2018-12-01T22:02:00Z">
        <w:sectPr w:rsidR="008C5A0C" w:rsidRPr="009D4085" w:rsidSect="00766502">
          <w:pgMar w:top="1440" w:right="1440" w:bottom="1440" w:left="1440" w:header="720" w:footer="720"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Guo, Shicheng" w:date="2018-11-04T14:55:00Z" w:initials="GS">
    <w:p w14:paraId="6306C7DE" w14:textId="56328813" w:rsidR="001503E6" w:rsidRDefault="001503E6">
      <w:pPr>
        <w:pStyle w:val="CommentText"/>
      </w:pPr>
      <w:r>
        <w:rPr>
          <w:rStyle w:val="CommentReference"/>
        </w:rPr>
        <w:annotationRef/>
      </w:r>
      <w:r>
        <w:t xml:space="preserve">It will be better if you build MHB pools based on same data type. Here, you have two types of data: WGBS and RRBS. Maybe, the reviewer will ask is there any influence from the different data structure. </w:t>
      </w:r>
    </w:p>
  </w:comment>
  <w:comment w:id="1" w:author="Guo, Shicheng" w:date="2018-11-04T14:58:00Z" w:initials="GS">
    <w:p w14:paraId="134DA1E3" w14:textId="7770C4A4" w:rsidR="001503E6" w:rsidRDefault="001503E6">
      <w:pPr>
        <w:pStyle w:val="CommentText"/>
      </w:pPr>
      <w:r>
        <w:rPr>
          <w:rStyle w:val="CommentReference"/>
        </w:rPr>
        <w:annotationRef/>
      </w:r>
      <w:r>
        <w:t xml:space="preserve">The confounder be considered </w:t>
      </w:r>
    </w:p>
  </w:comment>
  <w:comment w:id="2" w:author="Guo, Shicheng" w:date="2018-12-01T21:58:00Z" w:initials="GS">
    <w:p w14:paraId="20B39A26" w14:textId="090AB26F" w:rsidR="00766502" w:rsidRDefault="00766502">
      <w:pPr>
        <w:pStyle w:val="CommentText"/>
      </w:pPr>
      <w:r>
        <w:rPr>
          <w:rStyle w:val="CommentReference"/>
        </w:rPr>
        <w:annotationRef/>
      </w:r>
      <w:r>
        <w:t xml:space="preserve">Here, why not add some Asian dataset? </w:t>
      </w:r>
    </w:p>
  </w:comment>
  <w:comment w:id="3" w:author="Guo, Shicheng" w:date="2018-12-01T22:09:00Z" w:initials="GS">
    <w:p w14:paraId="6FC02FBA" w14:textId="09CAEABB" w:rsidR="00362A46" w:rsidRDefault="00362A46">
      <w:pPr>
        <w:pStyle w:val="CommentText"/>
      </w:pPr>
      <w:r>
        <w:rPr>
          <w:rStyle w:val="CommentReference"/>
        </w:rPr>
        <w:annotationRef/>
      </w:r>
      <w:r>
        <w:t xml:space="preserve">Here, you can give more references. </w:t>
      </w:r>
    </w:p>
  </w:comment>
  <w:comment w:id="4" w:author="Guo, Shicheng" w:date="2018-12-01T22:09:00Z" w:initials="GS">
    <w:p w14:paraId="012D078C" w14:textId="7E8281F2" w:rsidR="00362A46" w:rsidRDefault="00362A46">
      <w:pPr>
        <w:pStyle w:val="CommentText"/>
      </w:pPr>
      <w:r>
        <w:rPr>
          <w:rStyle w:val="CommentReference"/>
        </w:rPr>
        <w:annotationRef/>
      </w:r>
      <w:r>
        <w:t>This conclusion is awesome!</w:t>
      </w:r>
    </w:p>
  </w:comment>
  <w:comment w:id="5" w:author="Guo, Shicheng" w:date="2018-12-01T22:11:00Z" w:initials="GS">
    <w:p w14:paraId="489BBA36" w14:textId="686E0757" w:rsidR="00362A46" w:rsidRDefault="00362A46">
      <w:pPr>
        <w:pStyle w:val="CommentText"/>
      </w:pPr>
      <w:r>
        <w:rPr>
          <w:rStyle w:val="CommentReference"/>
        </w:rPr>
        <w:annotationRef/>
      </w:r>
      <w:r>
        <w:t xml:space="preserve">This conclusion might be dangerous. Be careful. How to evaluate false positive here. </w:t>
      </w:r>
    </w:p>
  </w:comment>
  <w:comment w:id="6" w:author="Guo, Shicheng" w:date="2018-12-01T22:14:00Z" w:initials="GS">
    <w:p w14:paraId="601C87EB" w14:textId="1C2CAA6F" w:rsidR="00362A46" w:rsidRDefault="00362A46">
      <w:pPr>
        <w:pStyle w:val="CommentText"/>
      </w:pPr>
      <w:r>
        <w:rPr>
          <w:rStyle w:val="CommentReference"/>
        </w:rPr>
        <w:annotationRef/>
      </w:r>
      <w:r>
        <w:t xml:space="preserve">Here, why not use different quantification way such as average methylation level, methylation entropy </w:t>
      </w:r>
      <w:proofErr w:type="spellStart"/>
      <w:r>
        <w:t>etc</w:t>
      </w:r>
      <w:proofErr w:type="spellEnd"/>
      <w:r>
        <w:t xml:space="preserve"> at same time. </w:t>
      </w:r>
    </w:p>
  </w:comment>
  <w:comment w:id="7" w:author="Guo, Shicheng" w:date="2018-12-01T22:26:00Z" w:initials="GS">
    <w:p w14:paraId="5D647AD9" w14:textId="48309DDE" w:rsidR="00157C11" w:rsidRDefault="00157C11">
      <w:pPr>
        <w:pStyle w:val="CommentText"/>
      </w:pPr>
      <w:r>
        <w:rPr>
          <w:rStyle w:val="CommentReference"/>
        </w:rPr>
        <w:annotationRef/>
      </w:r>
      <w:r>
        <w:t xml:space="preserve">Give one sentence to shown what’s GA-MHB or what’s your hypothesis.  </w:t>
      </w:r>
      <w:r>
        <w:t xml:space="preserve">You know it is not so clear when you say : associated. </w:t>
      </w:r>
      <w:bookmarkStart w:id="8" w:name="_GoBack"/>
      <w:bookmarkEnd w:id="8"/>
      <w:r>
        <w:t xml:space="preserve"> </w:t>
      </w:r>
    </w:p>
  </w:comment>
  <w:comment w:id="9" w:author="Guo, Shicheng" w:date="2018-12-01T22:15:00Z" w:initials="GS">
    <w:p w14:paraId="229CD6EA" w14:textId="0A55F65D" w:rsidR="00FE743A" w:rsidRDefault="00FE743A">
      <w:pPr>
        <w:pStyle w:val="CommentText"/>
      </w:pPr>
      <w:r>
        <w:rPr>
          <w:rStyle w:val="CommentReference"/>
        </w:rPr>
        <w:annotationRef/>
      </w:r>
      <w:r>
        <w:t xml:space="preserve">This is awesome! I like it. </w:t>
      </w:r>
    </w:p>
  </w:comment>
  <w:comment w:id="10" w:author="Guo, Shicheng" w:date="2018-12-01T22:17:00Z" w:initials="GS">
    <w:p w14:paraId="702276CE" w14:textId="12B72C01" w:rsidR="00EB3780" w:rsidRDefault="00EB3780">
      <w:pPr>
        <w:pStyle w:val="CommentText"/>
      </w:pPr>
      <w:r>
        <w:rPr>
          <w:rStyle w:val="CommentReference"/>
        </w:rPr>
        <w:annotationRef/>
      </w:r>
      <w:r>
        <w:t xml:space="preserve">Move to later. Don’t let the reader feel that your manuscript is a continuous study. You can put all the related materials into discussion section. Be sure to focus on your study and make your study looks an independent story. </w:t>
      </w:r>
    </w:p>
  </w:comment>
  <w:comment w:id="11" w:author="Guo, Shicheng" w:date="2018-12-01T22:22:00Z" w:initials="GS">
    <w:p w14:paraId="679F95FC" w14:textId="1104A692" w:rsidR="00080852" w:rsidRDefault="00080852">
      <w:pPr>
        <w:pStyle w:val="CommentText"/>
      </w:pPr>
      <w:r>
        <w:rPr>
          <w:rStyle w:val="CommentReference"/>
        </w:rPr>
        <w:annotationRef/>
      </w:r>
      <w:r>
        <w:t xml:space="preserve">This idea is quite good. You will have good comments from methylation researcher. However, be careful, if your paper come to human evolution scientist.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06C7DE" w15:done="0"/>
  <w15:commentEx w15:paraId="134DA1E3" w15:done="0"/>
  <w15:commentEx w15:paraId="20B39A26" w15:done="0"/>
  <w15:commentEx w15:paraId="6FC02FBA" w15:done="0"/>
  <w15:commentEx w15:paraId="012D078C" w15:done="0"/>
  <w15:commentEx w15:paraId="489BBA36" w15:done="0"/>
  <w15:commentEx w15:paraId="601C87EB" w15:done="0"/>
  <w15:commentEx w15:paraId="5D647AD9" w15:done="0"/>
  <w15:commentEx w15:paraId="229CD6EA" w15:done="0"/>
  <w15:commentEx w15:paraId="702276CE" w15:done="0"/>
  <w15:commentEx w15:paraId="679F95F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FF9742" w16cid:durableId="1F856B5C"/>
  <w16cid:commentId w16cid:paraId="397CC0A0" w16cid:durableId="1F85700E"/>
  <w16cid:commentId w16cid:paraId="6FCFD8B4" w16cid:durableId="1F857A0B"/>
  <w16cid:commentId w16cid:paraId="4E0EE03F" w16cid:durableId="1F8580EF"/>
  <w16cid:commentId w16cid:paraId="3479C68F" w16cid:durableId="1F857A54"/>
  <w16cid:commentId w16cid:paraId="196433F3" w16cid:durableId="1F857F41"/>
  <w16cid:commentId w16cid:paraId="3B651ECC" w16cid:durableId="1F8581CF"/>
  <w16cid:commentId w16cid:paraId="134433E5" w16cid:durableId="1F85921B"/>
  <w16cid:commentId w16cid:paraId="5B7C1769" w16cid:durableId="1F8593BC"/>
  <w16cid:commentId w16cid:paraId="422D503F" w16cid:durableId="1F8595C9"/>
  <w16cid:commentId w16cid:paraId="66136990" w16cid:durableId="1F85964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DengXian">
    <w:altName w:val="SimSu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4D"/>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DengXian Light">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uo, Shicheng">
    <w15:presenceInfo w15:providerId="AD" w15:userId="S-1-5-21-2000478354-1637723038-1606980848-2066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LE0N7U0MTMzMrEwMTJS0lEKTi0uzszPAykwqgUArjte5CwAAAA="/>
  </w:docVars>
  <w:rsids>
    <w:rsidRoot w:val="006840D6"/>
    <w:rsid w:val="00000057"/>
    <w:rsid w:val="0000006A"/>
    <w:rsid w:val="0000068B"/>
    <w:rsid w:val="000006A7"/>
    <w:rsid w:val="00000D46"/>
    <w:rsid w:val="00001185"/>
    <w:rsid w:val="000011F2"/>
    <w:rsid w:val="0000129A"/>
    <w:rsid w:val="000016C3"/>
    <w:rsid w:val="00001BA6"/>
    <w:rsid w:val="00001E29"/>
    <w:rsid w:val="0000204C"/>
    <w:rsid w:val="00002169"/>
    <w:rsid w:val="00002221"/>
    <w:rsid w:val="0000226F"/>
    <w:rsid w:val="000023B1"/>
    <w:rsid w:val="0000264C"/>
    <w:rsid w:val="00002983"/>
    <w:rsid w:val="00002CE4"/>
    <w:rsid w:val="00002E54"/>
    <w:rsid w:val="00002EFA"/>
    <w:rsid w:val="0000308B"/>
    <w:rsid w:val="000031D3"/>
    <w:rsid w:val="000035A2"/>
    <w:rsid w:val="00003FE2"/>
    <w:rsid w:val="0000436B"/>
    <w:rsid w:val="0000437A"/>
    <w:rsid w:val="000045E2"/>
    <w:rsid w:val="00004A60"/>
    <w:rsid w:val="00004B80"/>
    <w:rsid w:val="00004D5D"/>
    <w:rsid w:val="000050B6"/>
    <w:rsid w:val="000055B0"/>
    <w:rsid w:val="00005753"/>
    <w:rsid w:val="000059F2"/>
    <w:rsid w:val="00006591"/>
    <w:rsid w:val="0000689F"/>
    <w:rsid w:val="00006C9D"/>
    <w:rsid w:val="00006D43"/>
    <w:rsid w:val="0001002E"/>
    <w:rsid w:val="00010508"/>
    <w:rsid w:val="00010B83"/>
    <w:rsid w:val="0001137C"/>
    <w:rsid w:val="000117E6"/>
    <w:rsid w:val="0001216C"/>
    <w:rsid w:val="0001251B"/>
    <w:rsid w:val="00012656"/>
    <w:rsid w:val="0001276B"/>
    <w:rsid w:val="00012DC8"/>
    <w:rsid w:val="00012EE1"/>
    <w:rsid w:val="00013411"/>
    <w:rsid w:val="000136FC"/>
    <w:rsid w:val="00014348"/>
    <w:rsid w:val="00014501"/>
    <w:rsid w:val="00014845"/>
    <w:rsid w:val="00014C5D"/>
    <w:rsid w:val="00014D7D"/>
    <w:rsid w:val="00014F87"/>
    <w:rsid w:val="00015069"/>
    <w:rsid w:val="000151B3"/>
    <w:rsid w:val="000159ED"/>
    <w:rsid w:val="00015C38"/>
    <w:rsid w:val="0001654F"/>
    <w:rsid w:val="00016CFA"/>
    <w:rsid w:val="000174D7"/>
    <w:rsid w:val="00017B6D"/>
    <w:rsid w:val="0002026F"/>
    <w:rsid w:val="000202BC"/>
    <w:rsid w:val="0002050F"/>
    <w:rsid w:val="00020C5B"/>
    <w:rsid w:val="00020E51"/>
    <w:rsid w:val="00021437"/>
    <w:rsid w:val="000215D3"/>
    <w:rsid w:val="0002172D"/>
    <w:rsid w:val="0002177E"/>
    <w:rsid w:val="000218C4"/>
    <w:rsid w:val="00021F52"/>
    <w:rsid w:val="000229F4"/>
    <w:rsid w:val="00022A09"/>
    <w:rsid w:val="000231AC"/>
    <w:rsid w:val="000233D5"/>
    <w:rsid w:val="000238F1"/>
    <w:rsid w:val="00023AA3"/>
    <w:rsid w:val="00023B38"/>
    <w:rsid w:val="0002410C"/>
    <w:rsid w:val="00024322"/>
    <w:rsid w:val="00024A12"/>
    <w:rsid w:val="00024A38"/>
    <w:rsid w:val="00025126"/>
    <w:rsid w:val="00025D31"/>
    <w:rsid w:val="00025E52"/>
    <w:rsid w:val="000270B7"/>
    <w:rsid w:val="00027427"/>
    <w:rsid w:val="00027524"/>
    <w:rsid w:val="00027A9E"/>
    <w:rsid w:val="000300CA"/>
    <w:rsid w:val="00030687"/>
    <w:rsid w:val="00030CF8"/>
    <w:rsid w:val="000313DD"/>
    <w:rsid w:val="000315AA"/>
    <w:rsid w:val="0003193A"/>
    <w:rsid w:val="00031955"/>
    <w:rsid w:val="00031B4A"/>
    <w:rsid w:val="00031D3F"/>
    <w:rsid w:val="00031D90"/>
    <w:rsid w:val="000320FB"/>
    <w:rsid w:val="000323FD"/>
    <w:rsid w:val="00032C90"/>
    <w:rsid w:val="00033071"/>
    <w:rsid w:val="0003321E"/>
    <w:rsid w:val="000334A6"/>
    <w:rsid w:val="000337CC"/>
    <w:rsid w:val="00033B08"/>
    <w:rsid w:val="00033E61"/>
    <w:rsid w:val="00034064"/>
    <w:rsid w:val="0003450C"/>
    <w:rsid w:val="0003467F"/>
    <w:rsid w:val="00034D05"/>
    <w:rsid w:val="00036BBA"/>
    <w:rsid w:val="00036F0D"/>
    <w:rsid w:val="00037127"/>
    <w:rsid w:val="0003713F"/>
    <w:rsid w:val="000371EC"/>
    <w:rsid w:val="000374AD"/>
    <w:rsid w:val="000376A8"/>
    <w:rsid w:val="000377AA"/>
    <w:rsid w:val="00037A0A"/>
    <w:rsid w:val="00040284"/>
    <w:rsid w:val="000405CC"/>
    <w:rsid w:val="00040F57"/>
    <w:rsid w:val="00040FA0"/>
    <w:rsid w:val="00041181"/>
    <w:rsid w:val="000414E6"/>
    <w:rsid w:val="000414F4"/>
    <w:rsid w:val="00041696"/>
    <w:rsid w:val="00041981"/>
    <w:rsid w:val="00041CF8"/>
    <w:rsid w:val="00042AE4"/>
    <w:rsid w:val="0004383B"/>
    <w:rsid w:val="00043D03"/>
    <w:rsid w:val="000440E8"/>
    <w:rsid w:val="000442F7"/>
    <w:rsid w:val="0004474E"/>
    <w:rsid w:val="00044E08"/>
    <w:rsid w:val="00044E54"/>
    <w:rsid w:val="000453C9"/>
    <w:rsid w:val="0004569C"/>
    <w:rsid w:val="0004589C"/>
    <w:rsid w:val="00045AD9"/>
    <w:rsid w:val="00045BCC"/>
    <w:rsid w:val="00045DF6"/>
    <w:rsid w:val="00045F65"/>
    <w:rsid w:val="00046301"/>
    <w:rsid w:val="00046462"/>
    <w:rsid w:val="00046925"/>
    <w:rsid w:val="00047144"/>
    <w:rsid w:val="00047590"/>
    <w:rsid w:val="00047684"/>
    <w:rsid w:val="00047981"/>
    <w:rsid w:val="00047B9A"/>
    <w:rsid w:val="000507A5"/>
    <w:rsid w:val="0005096E"/>
    <w:rsid w:val="00050BC9"/>
    <w:rsid w:val="0005170B"/>
    <w:rsid w:val="0005184E"/>
    <w:rsid w:val="00051E34"/>
    <w:rsid w:val="00052408"/>
    <w:rsid w:val="00052466"/>
    <w:rsid w:val="00052F3B"/>
    <w:rsid w:val="00053520"/>
    <w:rsid w:val="00054CB5"/>
    <w:rsid w:val="00054E4E"/>
    <w:rsid w:val="000558B5"/>
    <w:rsid w:val="0005602A"/>
    <w:rsid w:val="000561FB"/>
    <w:rsid w:val="0005660E"/>
    <w:rsid w:val="00056C3F"/>
    <w:rsid w:val="00056FBD"/>
    <w:rsid w:val="00057095"/>
    <w:rsid w:val="00057175"/>
    <w:rsid w:val="00057475"/>
    <w:rsid w:val="000574E6"/>
    <w:rsid w:val="00057541"/>
    <w:rsid w:val="00057C59"/>
    <w:rsid w:val="0006014B"/>
    <w:rsid w:val="0006047E"/>
    <w:rsid w:val="000604D4"/>
    <w:rsid w:val="00060545"/>
    <w:rsid w:val="00060C4F"/>
    <w:rsid w:val="00060FD6"/>
    <w:rsid w:val="00061643"/>
    <w:rsid w:val="000620FB"/>
    <w:rsid w:val="000626C9"/>
    <w:rsid w:val="00062922"/>
    <w:rsid w:val="00062CA9"/>
    <w:rsid w:val="00063321"/>
    <w:rsid w:val="00063339"/>
    <w:rsid w:val="000633E9"/>
    <w:rsid w:val="000634E3"/>
    <w:rsid w:val="00063735"/>
    <w:rsid w:val="000637EC"/>
    <w:rsid w:val="000638DA"/>
    <w:rsid w:val="00063A21"/>
    <w:rsid w:val="00063C93"/>
    <w:rsid w:val="00063D0A"/>
    <w:rsid w:val="000641D8"/>
    <w:rsid w:val="0006431A"/>
    <w:rsid w:val="0006439A"/>
    <w:rsid w:val="000645D2"/>
    <w:rsid w:val="00064C51"/>
    <w:rsid w:val="00064F5D"/>
    <w:rsid w:val="0006516A"/>
    <w:rsid w:val="000651CC"/>
    <w:rsid w:val="00065B0E"/>
    <w:rsid w:val="00065EC1"/>
    <w:rsid w:val="00066125"/>
    <w:rsid w:val="00066267"/>
    <w:rsid w:val="00066600"/>
    <w:rsid w:val="00066BF6"/>
    <w:rsid w:val="0006714C"/>
    <w:rsid w:val="00067217"/>
    <w:rsid w:val="00070127"/>
    <w:rsid w:val="0007025E"/>
    <w:rsid w:val="00070507"/>
    <w:rsid w:val="00070662"/>
    <w:rsid w:val="0007086E"/>
    <w:rsid w:val="00070F1C"/>
    <w:rsid w:val="00070F8F"/>
    <w:rsid w:val="00070FE8"/>
    <w:rsid w:val="00071C72"/>
    <w:rsid w:val="0007205A"/>
    <w:rsid w:val="00072142"/>
    <w:rsid w:val="000724E3"/>
    <w:rsid w:val="0007281E"/>
    <w:rsid w:val="00072CD2"/>
    <w:rsid w:val="000735DC"/>
    <w:rsid w:val="0007379A"/>
    <w:rsid w:val="00074540"/>
    <w:rsid w:val="00074574"/>
    <w:rsid w:val="0007475C"/>
    <w:rsid w:val="00074921"/>
    <w:rsid w:val="00074E3D"/>
    <w:rsid w:val="00075418"/>
    <w:rsid w:val="00075630"/>
    <w:rsid w:val="0007580C"/>
    <w:rsid w:val="00075A2A"/>
    <w:rsid w:val="00075E0F"/>
    <w:rsid w:val="00076020"/>
    <w:rsid w:val="00076442"/>
    <w:rsid w:val="0007688B"/>
    <w:rsid w:val="00076CDB"/>
    <w:rsid w:val="00077401"/>
    <w:rsid w:val="00077438"/>
    <w:rsid w:val="0007766F"/>
    <w:rsid w:val="00077675"/>
    <w:rsid w:val="000779E5"/>
    <w:rsid w:val="00077D8A"/>
    <w:rsid w:val="000800B3"/>
    <w:rsid w:val="0008017E"/>
    <w:rsid w:val="00080822"/>
    <w:rsid w:val="00080852"/>
    <w:rsid w:val="00080DB0"/>
    <w:rsid w:val="00080E61"/>
    <w:rsid w:val="0008108E"/>
    <w:rsid w:val="00081202"/>
    <w:rsid w:val="00081631"/>
    <w:rsid w:val="00081640"/>
    <w:rsid w:val="00081DF3"/>
    <w:rsid w:val="00081E71"/>
    <w:rsid w:val="000824A4"/>
    <w:rsid w:val="000833CA"/>
    <w:rsid w:val="00083BC8"/>
    <w:rsid w:val="0008448A"/>
    <w:rsid w:val="00084C51"/>
    <w:rsid w:val="00084DF7"/>
    <w:rsid w:val="00084F2D"/>
    <w:rsid w:val="000850C5"/>
    <w:rsid w:val="00085110"/>
    <w:rsid w:val="000860B8"/>
    <w:rsid w:val="000860BA"/>
    <w:rsid w:val="00086B42"/>
    <w:rsid w:val="00086C1D"/>
    <w:rsid w:val="00087318"/>
    <w:rsid w:val="000875D8"/>
    <w:rsid w:val="00087918"/>
    <w:rsid w:val="00087C31"/>
    <w:rsid w:val="000900B3"/>
    <w:rsid w:val="00090252"/>
    <w:rsid w:val="000909B3"/>
    <w:rsid w:val="00090D52"/>
    <w:rsid w:val="00090D9C"/>
    <w:rsid w:val="00090F1C"/>
    <w:rsid w:val="00090F6C"/>
    <w:rsid w:val="000911BD"/>
    <w:rsid w:val="000918D0"/>
    <w:rsid w:val="00091B0C"/>
    <w:rsid w:val="00091B7F"/>
    <w:rsid w:val="00091BC8"/>
    <w:rsid w:val="000924A1"/>
    <w:rsid w:val="000927B8"/>
    <w:rsid w:val="00092B5B"/>
    <w:rsid w:val="00092C5A"/>
    <w:rsid w:val="00092E99"/>
    <w:rsid w:val="00092F54"/>
    <w:rsid w:val="00093497"/>
    <w:rsid w:val="0009356E"/>
    <w:rsid w:val="000939E3"/>
    <w:rsid w:val="000939ED"/>
    <w:rsid w:val="00093E76"/>
    <w:rsid w:val="00093EFE"/>
    <w:rsid w:val="0009402B"/>
    <w:rsid w:val="00094A10"/>
    <w:rsid w:val="00094B68"/>
    <w:rsid w:val="00094CBA"/>
    <w:rsid w:val="000955EA"/>
    <w:rsid w:val="00095B43"/>
    <w:rsid w:val="00095ECF"/>
    <w:rsid w:val="00096222"/>
    <w:rsid w:val="00096509"/>
    <w:rsid w:val="000965C7"/>
    <w:rsid w:val="00096BD4"/>
    <w:rsid w:val="00097097"/>
    <w:rsid w:val="000970C1"/>
    <w:rsid w:val="00097255"/>
    <w:rsid w:val="000978C8"/>
    <w:rsid w:val="00097CBB"/>
    <w:rsid w:val="000A05CF"/>
    <w:rsid w:val="000A0618"/>
    <w:rsid w:val="000A0676"/>
    <w:rsid w:val="000A0714"/>
    <w:rsid w:val="000A09CD"/>
    <w:rsid w:val="000A0E44"/>
    <w:rsid w:val="000A12A0"/>
    <w:rsid w:val="000A156E"/>
    <w:rsid w:val="000A179D"/>
    <w:rsid w:val="000A1CF4"/>
    <w:rsid w:val="000A2EBD"/>
    <w:rsid w:val="000A342C"/>
    <w:rsid w:val="000A41D8"/>
    <w:rsid w:val="000A4597"/>
    <w:rsid w:val="000A588A"/>
    <w:rsid w:val="000A5915"/>
    <w:rsid w:val="000A5A28"/>
    <w:rsid w:val="000A5CF0"/>
    <w:rsid w:val="000A659F"/>
    <w:rsid w:val="000A697E"/>
    <w:rsid w:val="000A69BE"/>
    <w:rsid w:val="000A6A78"/>
    <w:rsid w:val="000A6F01"/>
    <w:rsid w:val="000A7279"/>
    <w:rsid w:val="000A7390"/>
    <w:rsid w:val="000A73AA"/>
    <w:rsid w:val="000A7C12"/>
    <w:rsid w:val="000B021A"/>
    <w:rsid w:val="000B0B00"/>
    <w:rsid w:val="000B0ECF"/>
    <w:rsid w:val="000B1C44"/>
    <w:rsid w:val="000B1FF0"/>
    <w:rsid w:val="000B2281"/>
    <w:rsid w:val="000B23B4"/>
    <w:rsid w:val="000B254F"/>
    <w:rsid w:val="000B2845"/>
    <w:rsid w:val="000B31F0"/>
    <w:rsid w:val="000B3477"/>
    <w:rsid w:val="000B4038"/>
    <w:rsid w:val="000B415D"/>
    <w:rsid w:val="000B4307"/>
    <w:rsid w:val="000B437D"/>
    <w:rsid w:val="000B474D"/>
    <w:rsid w:val="000B4834"/>
    <w:rsid w:val="000B4E7E"/>
    <w:rsid w:val="000B4F40"/>
    <w:rsid w:val="000B4F6E"/>
    <w:rsid w:val="000B541C"/>
    <w:rsid w:val="000B5893"/>
    <w:rsid w:val="000B5F04"/>
    <w:rsid w:val="000B619F"/>
    <w:rsid w:val="000B6308"/>
    <w:rsid w:val="000B6433"/>
    <w:rsid w:val="000B6930"/>
    <w:rsid w:val="000B6B71"/>
    <w:rsid w:val="000B6B81"/>
    <w:rsid w:val="000B7442"/>
    <w:rsid w:val="000C00E2"/>
    <w:rsid w:val="000C06D6"/>
    <w:rsid w:val="000C0CE4"/>
    <w:rsid w:val="000C0F31"/>
    <w:rsid w:val="000C0F3F"/>
    <w:rsid w:val="000C0F59"/>
    <w:rsid w:val="000C1456"/>
    <w:rsid w:val="000C1629"/>
    <w:rsid w:val="000C1B31"/>
    <w:rsid w:val="000C2109"/>
    <w:rsid w:val="000C2D6C"/>
    <w:rsid w:val="000C2FC6"/>
    <w:rsid w:val="000C310B"/>
    <w:rsid w:val="000C35B8"/>
    <w:rsid w:val="000C39C2"/>
    <w:rsid w:val="000C3A41"/>
    <w:rsid w:val="000C3F18"/>
    <w:rsid w:val="000C45A7"/>
    <w:rsid w:val="000C46BB"/>
    <w:rsid w:val="000C4CB5"/>
    <w:rsid w:val="000C4EF2"/>
    <w:rsid w:val="000C51D5"/>
    <w:rsid w:val="000C51E2"/>
    <w:rsid w:val="000C5562"/>
    <w:rsid w:val="000C5628"/>
    <w:rsid w:val="000C5892"/>
    <w:rsid w:val="000C619E"/>
    <w:rsid w:val="000C66F2"/>
    <w:rsid w:val="000C7645"/>
    <w:rsid w:val="000C7BF5"/>
    <w:rsid w:val="000C7D6D"/>
    <w:rsid w:val="000D0055"/>
    <w:rsid w:val="000D011B"/>
    <w:rsid w:val="000D0313"/>
    <w:rsid w:val="000D0379"/>
    <w:rsid w:val="000D0B2E"/>
    <w:rsid w:val="000D0CD7"/>
    <w:rsid w:val="000D0FF1"/>
    <w:rsid w:val="000D102F"/>
    <w:rsid w:val="000D155E"/>
    <w:rsid w:val="000D159F"/>
    <w:rsid w:val="000D1A9B"/>
    <w:rsid w:val="000D1AAA"/>
    <w:rsid w:val="000D1AF8"/>
    <w:rsid w:val="000D29F8"/>
    <w:rsid w:val="000D2D0B"/>
    <w:rsid w:val="000D3040"/>
    <w:rsid w:val="000D37CF"/>
    <w:rsid w:val="000D41E7"/>
    <w:rsid w:val="000D456D"/>
    <w:rsid w:val="000D49C1"/>
    <w:rsid w:val="000D55B7"/>
    <w:rsid w:val="000D5949"/>
    <w:rsid w:val="000D5BD3"/>
    <w:rsid w:val="000D62E6"/>
    <w:rsid w:val="000D6AA4"/>
    <w:rsid w:val="000D6DDF"/>
    <w:rsid w:val="000D70FD"/>
    <w:rsid w:val="000D7269"/>
    <w:rsid w:val="000D736A"/>
    <w:rsid w:val="000D7512"/>
    <w:rsid w:val="000D7A53"/>
    <w:rsid w:val="000D7A94"/>
    <w:rsid w:val="000E0659"/>
    <w:rsid w:val="000E0674"/>
    <w:rsid w:val="000E0EF4"/>
    <w:rsid w:val="000E0F52"/>
    <w:rsid w:val="000E1280"/>
    <w:rsid w:val="000E15DF"/>
    <w:rsid w:val="000E1645"/>
    <w:rsid w:val="000E164D"/>
    <w:rsid w:val="000E20C5"/>
    <w:rsid w:val="000E2673"/>
    <w:rsid w:val="000E2822"/>
    <w:rsid w:val="000E2AC4"/>
    <w:rsid w:val="000E2C29"/>
    <w:rsid w:val="000E2D8D"/>
    <w:rsid w:val="000E2F66"/>
    <w:rsid w:val="000E3144"/>
    <w:rsid w:val="000E3637"/>
    <w:rsid w:val="000E4328"/>
    <w:rsid w:val="000E4834"/>
    <w:rsid w:val="000E4C9C"/>
    <w:rsid w:val="000E549D"/>
    <w:rsid w:val="000E56FC"/>
    <w:rsid w:val="000E5771"/>
    <w:rsid w:val="000E5B07"/>
    <w:rsid w:val="000E5D2D"/>
    <w:rsid w:val="000E6A85"/>
    <w:rsid w:val="000E6C38"/>
    <w:rsid w:val="000E7056"/>
    <w:rsid w:val="000E77D1"/>
    <w:rsid w:val="000E7C58"/>
    <w:rsid w:val="000E7E91"/>
    <w:rsid w:val="000F018C"/>
    <w:rsid w:val="000F0539"/>
    <w:rsid w:val="000F0571"/>
    <w:rsid w:val="000F1494"/>
    <w:rsid w:val="000F14B3"/>
    <w:rsid w:val="000F16B0"/>
    <w:rsid w:val="000F1783"/>
    <w:rsid w:val="000F1E02"/>
    <w:rsid w:val="000F2434"/>
    <w:rsid w:val="000F268A"/>
    <w:rsid w:val="000F2A63"/>
    <w:rsid w:val="000F38B4"/>
    <w:rsid w:val="000F4428"/>
    <w:rsid w:val="000F443A"/>
    <w:rsid w:val="000F4A52"/>
    <w:rsid w:val="000F4DB0"/>
    <w:rsid w:val="000F59E2"/>
    <w:rsid w:val="000F6068"/>
    <w:rsid w:val="000F6270"/>
    <w:rsid w:val="000F6661"/>
    <w:rsid w:val="000F6A3E"/>
    <w:rsid w:val="000F736C"/>
    <w:rsid w:val="000F7537"/>
    <w:rsid w:val="000F768B"/>
    <w:rsid w:val="000F796E"/>
    <w:rsid w:val="0010023E"/>
    <w:rsid w:val="00100571"/>
    <w:rsid w:val="001006BB"/>
    <w:rsid w:val="00100784"/>
    <w:rsid w:val="00100A43"/>
    <w:rsid w:val="00100A84"/>
    <w:rsid w:val="001013CB"/>
    <w:rsid w:val="0010147D"/>
    <w:rsid w:val="00101F20"/>
    <w:rsid w:val="00102C55"/>
    <w:rsid w:val="00102E8D"/>
    <w:rsid w:val="001034A2"/>
    <w:rsid w:val="001035EE"/>
    <w:rsid w:val="0010397D"/>
    <w:rsid w:val="00103CA3"/>
    <w:rsid w:val="00103E47"/>
    <w:rsid w:val="00103EE1"/>
    <w:rsid w:val="00103FB4"/>
    <w:rsid w:val="00104499"/>
    <w:rsid w:val="00104515"/>
    <w:rsid w:val="0010512E"/>
    <w:rsid w:val="001051CD"/>
    <w:rsid w:val="00105AC6"/>
    <w:rsid w:val="00105B7A"/>
    <w:rsid w:val="00106965"/>
    <w:rsid w:val="00106A9A"/>
    <w:rsid w:val="00106C83"/>
    <w:rsid w:val="00106CF5"/>
    <w:rsid w:val="0010795C"/>
    <w:rsid w:val="00110091"/>
    <w:rsid w:val="00110339"/>
    <w:rsid w:val="001106BE"/>
    <w:rsid w:val="00110887"/>
    <w:rsid w:val="00110C43"/>
    <w:rsid w:val="00110C4F"/>
    <w:rsid w:val="00110FDC"/>
    <w:rsid w:val="00111334"/>
    <w:rsid w:val="00111651"/>
    <w:rsid w:val="00111D46"/>
    <w:rsid w:val="00111D78"/>
    <w:rsid w:val="00111F78"/>
    <w:rsid w:val="0011206E"/>
    <w:rsid w:val="00112178"/>
    <w:rsid w:val="001125F2"/>
    <w:rsid w:val="00112A83"/>
    <w:rsid w:val="00112E7B"/>
    <w:rsid w:val="00112FBB"/>
    <w:rsid w:val="001135A8"/>
    <w:rsid w:val="001137D2"/>
    <w:rsid w:val="00113A01"/>
    <w:rsid w:val="00114168"/>
    <w:rsid w:val="001148CD"/>
    <w:rsid w:val="00115498"/>
    <w:rsid w:val="00115849"/>
    <w:rsid w:val="00115DD6"/>
    <w:rsid w:val="00116010"/>
    <w:rsid w:val="001167BA"/>
    <w:rsid w:val="00116ABC"/>
    <w:rsid w:val="00116CAF"/>
    <w:rsid w:val="00116FC1"/>
    <w:rsid w:val="001172C7"/>
    <w:rsid w:val="00117338"/>
    <w:rsid w:val="00117759"/>
    <w:rsid w:val="0011775B"/>
    <w:rsid w:val="00117D1B"/>
    <w:rsid w:val="00117DE1"/>
    <w:rsid w:val="00117F65"/>
    <w:rsid w:val="0012014E"/>
    <w:rsid w:val="001204A3"/>
    <w:rsid w:val="001206A2"/>
    <w:rsid w:val="00120898"/>
    <w:rsid w:val="00120B32"/>
    <w:rsid w:val="00120BBD"/>
    <w:rsid w:val="00120C9B"/>
    <w:rsid w:val="00120DEB"/>
    <w:rsid w:val="001214E8"/>
    <w:rsid w:val="00121517"/>
    <w:rsid w:val="0012152E"/>
    <w:rsid w:val="0012157C"/>
    <w:rsid w:val="001219F3"/>
    <w:rsid w:val="00121DA8"/>
    <w:rsid w:val="001223FF"/>
    <w:rsid w:val="001226B7"/>
    <w:rsid w:val="0012276C"/>
    <w:rsid w:val="00122C92"/>
    <w:rsid w:val="00122E24"/>
    <w:rsid w:val="00123109"/>
    <w:rsid w:val="0012324F"/>
    <w:rsid w:val="00123735"/>
    <w:rsid w:val="00123900"/>
    <w:rsid w:val="0012393F"/>
    <w:rsid w:val="00123AD5"/>
    <w:rsid w:val="00123BCB"/>
    <w:rsid w:val="00123C14"/>
    <w:rsid w:val="00123FFD"/>
    <w:rsid w:val="00124C8F"/>
    <w:rsid w:val="00124D06"/>
    <w:rsid w:val="001253AC"/>
    <w:rsid w:val="00125B7A"/>
    <w:rsid w:val="00125C78"/>
    <w:rsid w:val="00126190"/>
    <w:rsid w:val="00126567"/>
    <w:rsid w:val="00126707"/>
    <w:rsid w:val="00126939"/>
    <w:rsid w:val="00126A7C"/>
    <w:rsid w:val="00127221"/>
    <w:rsid w:val="0012799E"/>
    <w:rsid w:val="00130B39"/>
    <w:rsid w:val="00130BA5"/>
    <w:rsid w:val="00130DDB"/>
    <w:rsid w:val="00131225"/>
    <w:rsid w:val="00131368"/>
    <w:rsid w:val="001316F8"/>
    <w:rsid w:val="00132259"/>
    <w:rsid w:val="00133344"/>
    <w:rsid w:val="00133CA3"/>
    <w:rsid w:val="00133FBB"/>
    <w:rsid w:val="00134343"/>
    <w:rsid w:val="00134530"/>
    <w:rsid w:val="00134909"/>
    <w:rsid w:val="00134B97"/>
    <w:rsid w:val="00135190"/>
    <w:rsid w:val="0013529F"/>
    <w:rsid w:val="001352C6"/>
    <w:rsid w:val="00135B08"/>
    <w:rsid w:val="00135DEA"/>
    <w:rsid w:val="00137449"/>
    <w:rsid w:val="001376A6"/>
    <w:rsid w:val="00137BC2"/>
    <w:rsid w:val="00137D44"/>
    <w:rsid w:val="00140778"/>
    <w:rsid w:val="001407B3"/>
    <w:rsid w:val="00141089"/>
    <w:rsid w:val="00141685"/>
    <w:rsid w:val="001417CF"/>
    <w:rsid w:val="00141CE8"/>
    <w:rsid w:val="001423F9"/>
    <w:rsid w:val="0014278C"/>
    <w:rsid w:val="0014299D"/>
    <w:rsid w:val="001429F9"/>
    <w:rsid w:val="00142AF8"/>
    <w:rsid w:val="001433D8"/>
    <w:rsid w:val="001435EF"/>
    <w:rsid w:val="00143743"/>
    <w:rsid w:val="00143A3D"/>
    <w:rsid w:val="00143BAB"/>
    <w:rsid w:val="00143CCD"/>
    <w:rsid w:val="00143EA2"/>
    <w:rsid w:val="0014445A"/>
    <w:rsid w:val="00144895"/>
    <w:rsid w:val="001448D9"/>
    <w:rsid w:val="00144A92"/>
    <w:rsid w:val="00144DFE"/>
    <w:rsid w:val="0014547E"/>
    <w:rsid w:val="001454D5"/>
    <w:rsid w:val="001465D3"/>
    <w:rsid w:val="00146AEE"/>
    <w:rsid w:val="00146ED4"/>
    <w:rsid w:val="001478A6"/>
    <w:rsid w:val="00147FFD"/>
    <w:rsid w:val="001503E6"/>
    <w:rsid w:val="00150488"/>
    <w:rsid w:val="001507BB"/>
    <w:rsid w:val="00150986"/>
    <w:rsid w:val="00150AF5"/>
    <w:rsid w:val="00150DA2"/>
    <w:rsid w:val="0015109A"/>
    <w:rsid w:val="001516C9"/>
    <w:rsid w:val="00151DA6"/>
    <w:rsid w:val="00152292"/>
    <w:rsid w:val="00152718"/>
    <w:rsid w:val="00152922"/>
    <w:rsid w:val="001538A5"/>
    <w:rsid w:val="00153DF3"/>
    <w:rsid w:val="001541E3"/>
    <w:rsid w:val="001548FC"/>
    <w:rsid w:val="00154ADA"/>
    <w:rsid w:val="0015523C"/>
    <w:rsid w:val="001552E8"/>
    <w:rsid w:val="0015583F"/>
    <w:rsid w:val="00155B85"/>
    <w:rsid w:val="001560D7"/>
    <w:rsid w:val="00156CCC"/>
    <w:rsid w:val="00157256"/>
    <w:rsid w:val="00157699"/>
    <w:rsid w:val="00157935"/>
    <w:rsid w:val="00157C11"/>
    <w:rsid w:val="00157DF0"/>
    <w:rsid w:val="00160940"/>
    <w:rsid w:val="001609D1"/>
    <w:rsid w:val="00160C08"/>
    <w:rsid w:val="00160C18"/>
    <w:rsid w:val="001612B6"/>
    <w:rsid w:val="0016138A"/>
    <w:rsid w:val="0016234D"/>
    <w:rsid w:val="0016239D"/>
    <w:rsid w:val="001627F2"/>
    <w:rsid w:val="00162A7B"/>
    <w:rsid w:val="00162E7C"/>
    <w:rsid w:val="0016309B"/>
    <w:rsid w:val="0016311D"/>
    <w:rsid w:val="0016321D"/>
    <w:rsid w:val="00163338"/>
    <w:rsid w:val="001633E7"/>
    <w:rsid w:val="00163BE5"/>
    <w:rsid w:val="00163C77"/>
    <w:rsid w:val="001640B7"/>
    <w:rsid w:val="00164415"/>
    <w:rsid w:val="00164720"/>
    <w:rsid w:val="00164F06"/>
    <w:rsid w:val="0016509C"/>
    <w:rsid w:val="0016553A"/>
    <w:rsid w:val="0016577A"/>
    <w:rsid w:val="00165954"/>
    <w:rsid w:val="00165C9D"/>
    <w:rsid w:val="00165FB7"/>
    <w:rsid w:val="00166334"/>
    <w:rsid w:val="00166864"/>
    <w:rsid w:val="00166B55"/>
    <w:rsid w:val="00166C9F"/>
    <w:rsid w:val="00166DA8"/>
    <w:rsid w:val="00167000"/>
    <w:rsid w:val="001676CB"/>
    <w:rsid w:val="001676D1"/>
    <w:rsid w:val="00167D85"/>
    <w:rsid w:val="0017060A"/>
    <w:rsid w:val="00170FF2"/>
    <w:rsid w:val="001714EF"/>
    <w:rsid w:val="0017159C"/>
    <w:rsid w:val="001716CC"/>
    <w:rsid w:val="0017189A"/>
    <w:rsid w:val="00171CAA"/>
    <w:rsid w:val="00171D1B"/>
    <w:rsid w:val="00171D60"/>
    <w:rsid w:val="001723F4"/>
    <w:rsid w:val="00172C0A"/>
    <w:rsid w:val="00172D8C"/>
    <w:rsid w:val="001732A1"/>
    <w:rsid w:val="00173A75"/>
    <w:rsid w:val="00173A8D"/>
    <w:rsid w:val="00173AD7"/>
    <w:rsid w:val="00173C09"/>
    <w:rsid w:val="00173DAB"/>
    <w:rsid w:val="00174709"/>
    <w:rsid w:val="0017470E"/>
    <w:rsid w:val="00174B8A"/>
    <w:rsid w:val="00174BF0"/>
    <w:rsid w:val="0017596A"/>
    <w:rsid w:val="00175B92"/>
    <w:rsid w:val="00175C1B"/>
    <w:rsid w:val="00175D65"/>
    <w:rsid w:val="001764CF"/>
    <w:rsid w:val="00176855"/>
    <w:rsid w:val="0017691D"/>
    <w:rsid w:val="00177377"/>
    <w:rsid w:val="00177F59"/>
    <w:rsid w:val="00180348"/>
    <w:rsid w:val="0018098B"/>
    <w:rsid w:val="001810B0"/>
    <w:rsid w:val="0018127A"/>
    <w:rsid w:val="001819FA"/>
    <w:rsid w:val="00181A87"/>
    <w:rsid w:val="00181AAD"/>
    <w:rsid w:val="00182248"/>
    <w:rsid w:val="00182310"/>
    <w:rsid w:val="00182930"/>
    <w:rsid w:val="00182C10"/>
    <w:rsid w:val="00183668"/>
    <w:rsid w:val="001836D2"/>
    <w:rsid w:val="001838EE"/>
    <w:rsid w:val="00183961"/>
    <w:rsid w:val="00183D91"/>
    <w:rsid w:val="00184596"/>
    <w:rsid w:val="00184670"/>
    <w:rsid w:val="00184791"/>
    <w:rsid w:val="001849C0"/>
    <w:rsid w:val="00184E24"/>
    <w:rsid w:val="0018502A"/>
    <w:rsid w:val="001854AE"/>
    <w:rsid w:val="00186178"/>
    <w:rsid w:val="00186286"/>
    <w:rsid w:val="001869D5"/>
    <w:rsid w:val="0018713D"/>
    <w:rsid w:val="001871F5"/>
    <w:rsid w:val="00187DF6"/>
    <w:rsid w:val="0019032A"/>
    <w:rsid w:val="00190FD1"/>
    <w:rsid w:val="00191006"/>
    <w:rsid w:val="001911B3"/>
    <w:rsid w:val="00191305"/>
    <w:rsid w:val="00191646"/>
    <w:rsid w:val="0019173C"/>
    <w:rsid w:val="00191932"/>
    <w:rsid w:val="00191AD3"/>
    <w:rsid w:val="00192201"/>
    <w:rsid w:val="00192C83"/>
    <w:rsid w:val="00193169"/>
    <w:rsid w:val="00193A53"/>
    <w:rsid w:val="00193E7A"/>
    <w:rsid w:val="0019445E"/>
    <w:rsid w:val="001944B4"/>
    <w:rsid w:val="00194805"/>
    <w:rsid w:val="00194832"/>
    <w:rsid w:val="001948C5"/>
    <w:rsid w:val="001948D2"/>
    <w:rsid w:val="00194CF9"/>
    <w:rsid w:val="00194D6A"/>
    <w:rsid w:val="0019537E"/>
    <w:rsid w:val="001956E8"/>
    <w:rsid w:val="00196181"/>
    <w:rsid w:val="001961A5"/>
    <w:rsid w:val="001963F5"/>
    <w:rsid w:val="001964A4"/>
    <w:rsid w:val="00196688"/>
    <w:rsid w:val="001968CF"/>
    <w:rsid w:val="00196D8A"/>
    <w:rsid w:val="00196DF4"/>
    <w:rsid w:val="001976AE"/>
    <w:rsid w:val="001978F1"/>
    <w:rsid w:val="001A026B"/>
    <w:rsid w:val="001A03E4"/>
    <w:rsid w:val="001A041D"/>
    <w:rsid w:val="001A0BBF"/>
    <w:rsid w:val="001A16B0"/>
    <w:rsid w:val="001A1E38"/>
    <w:rsid w:val="001A1E58"/>
    <w:rsid w:val="001A205C"/>
    <w:rsid w:val="001A23D8"/>
    <w:rsid w:val="001A2594"/>
    <w:rsid w:val="001A25EB"/>
    <w:rsid w:val="001A26F3"/>
    <w:rsid w:val="001A2716"/>
    <w:rsid w:val="001A28D7"/>
    <w:rsid w:val="001A2BEF"/>
    <w:rsid w:val="001A2ECA"/>
    <w:rsid w:val="001A2FFB"/>
    <w:rsid w:val="001A371B"/>
    <w:rsid w:val="001A374D"/>
    <w:rsid w:val="001A3871"/>
    <w:rsid w:val="001A3A74"/>
    <w:rsid w:val="001A3D6A"/>
    <w:rsid w:val="001A3D93"/>
    <w:rsid w:val="001A4245"/>
    <w:rsid w:val="001A4284"/>
    <w:rsid w:val="001A483F"/>
    <w:rsid w:val="001A4B46"/>
    <w:rsid w:val="001A54DC"/>
    <w:rsid w:val="001A5722"/>
    <w:rsid w:val="001A59B0"/>
    <w:rsid w:val="001A604C"/>
    <w:rsid w:val="001A6207"/>
    <w:rsid w:val="001A675B"/>
    <w:rsid w:val="001A70A2"/>
    <w:rsid w:val="001A71E9"/>
    <w:rsid w:val="001A7665"/>
    <w:rsid w:val="001A7A55"/>
    <w:rsid w:val="001B00A5"/>
    <w:rsid w:val="001B0494"/>
    <w:rsid w:val="001B0DEE"/>
    <w:rsid w:val="001B12E5"/>
    <w:rsid w:val="001B1CCB"/>
    <w:rsid w:val="001B1DCA"/>
    <w:rsid w:val="001B23AF"/>
    <w:rsid w:val="001B256C"/>
    <w:rsid w:val="001B2A2B"/>
    <w:rsid w:val="001B3138"/>
    <w:rsid w:val="001B3597"/>
    <w:rsid w:val="001B35EE"/>
    <w:rsid w:val="001B3C52"/>
    <w:rsid w:val="001B3EE7"/>
    <w:rsid w:val="001B4D8C"/>
    <w:rsid w:val="001B5202"/>
    <w:rsid w:val="001B52E3"/>
    <w:rsid w:val="001B5B43"/>
    <w:rsid w:val="001B5B4D"/>
    <w:rsid w:val="001B5EC9"/>
    <w:rsid w:val="001B60F7"/>
    <w:rsid w:val="001B610B"/>
    <w:rsid w:val="001B6509"/>
    <w:rsid w:val="001B683B"/>
    <w:rsid w:val="001B6C35"/>
    <w:rsid w:val="001B6CA7"/>
    <w:rsid w:val="001B7543"/>
    <w:rsid w:val="001B7589"/>
    <w:rsid w:val="001B76C0"/>
    <w:rsid w:val="001B7DF0"/>
    <w:rsid w:val="001C0022"/>
    <w:rsid w:val="001C03B2"/>
    <w:rsid w:val="001C0483"/>
    <w:rsid w:val="001C050E"/>
    <w:rsid w:val="001C09B5"/>
    <w:rsid w:val="001C0FA8"/>
    <w:rsid w:val="001C1C4D"/>
    <w:rsid w:val="001C1C79"/>
    <w:rsid w:val="001C201D"/>
    <w:rsid w:val="001C20DD"/>
    <w:rsid w:val="001C3013"/>
    <w:rsid w:val="001C3457"/>
    <w:rsid w:val="001C363D"/>
    <w:rsid w:val="001C3C21"/>
    <w:rsid w:val="001C3EAA"/>
    <w:rsid w:val="001C3FBC"/>
    <w:rsid w:val="001C426C"/>
    <w:rsid w:val="001C42E2"/>
    <w:rsid w:val="001C44B9"/>
    <w:rsid w:val="001C453C"/>
    <w:rsid w:val="001C462F"/>
    <w:rsid w:val="001C50E2"/>
    <w:rsid w:val="001C562F"/>
    <w:rsid w:val="001C5D5C"/>
    <w:rsid w:val="001C5E90"/>
    <w:rsid w:val="001C61C3"/>
    <w:rsid w:val="001C6630"/>
    <w:rsid w:val="001C6655"/>
    <w:rsid w:val="001C671A"/>
    <w:rsid w:val="001C6D59"/>
    <w:rsid w:val="001C704C"/>
    <w:rsid w:val="001C71DC"/>
    <w:rsid w:val="001C7E1B"/>
    <w:rsid w:val="001D0201"/>
    <w:rsid w:val="001D03AC"/>
    <w:rsid w:val="001D05F2"/>
    <w:rsid w:val="001D0983"/>
    <w:rsid w:val="001D0A09"/>
    <w:rsid w:val="001D1092"/>
    <w:rsid w:val="001D1781"/>
    <w:rsid w:val="001D1898"/>
    <w:rsid w:val="001D1A42"/>
    <w:rsid w:val="001D1AAC"/>
    <w:rsid w:val="001D2C22"/>
    <w:rsid w:val="001D2C40"/>
    <w:rsid w:val="001D32B3"/>
    <w:rsid w:val="001D3D48"/>
    <w:rsid w:val="001D3D5F"/>
    <w:rsid w:val="001D3FFF"/>
    <w:rsid w:val="001D4A64"/>
    <w:rsid w:val="001D4A7B"/>
    <w:rsid w:val="001D4F9F"/>
    <w:rsid w:val="001D5923"/>
    <w:rsid w:val="001D5A44"/>
    <w:rsid w:val="001D61B0"/>
    <w:rsid w:val="001D6E03"/>
    <w:rsid w:val="001D70C0"/>
    <w:rsid w:val="001D72A0"/>
    <w:rsid w:val="001D793D"/>
    <w:rsid w:val="001E0290"/>
    <w:rsid w:val="001E04C6"/>
    <w:rsid w:val="001E0573"/>
    <w:rsid w:val="001E0BE9"/>
    <w:rsid w:val="001E16C2"/>
    <w:rsid w:val="001E1D0C"/>
    <w:rsid w:val="001E1D47"/>
    <w:rsid w:val="001E2004"/>
    <w:rsid w:val="001E2764"/>
    <w:rsid w:val="001E3929"/>
    <w:rsid w:val="001E455C"/>
    <w:rsid w:val="001E4860"/>
    <w:rsid w:val="001E49D6"/>
    <w:rsid w:val="001E4BF1"/>
    <w:rsid w:val="001E4EB6"/>
    <w:rsid w:val="001E4FC8"/>
    <w:rsid w:val="001E5645"/>
    <w:rsid w:val="001E5975"/>
    <w:rsid w:val="001E5C40"/>
    <w:rsid w:val="001E642A"/>
    <w:rsid w:val="001E6516"/>
    <w:rsid w:val="001E7016"/>
    <w:rsid w:val="001E7319"/>
    <w:rsid w:val="001E749A"/>
    <w:rsid w:val="001E7786"/>
    <w:rsid w:val="001E79F9"/>
    <w:rsid w:val="001E7BA6"/>
    <w:rsid w:val="001E7D48"/>
    <w:rsid w:val="001F0C60"/>
    <w:rsid w:val="001F12DD"/>
    <w:rsid w:val="001F12E0"/>
    <w:rsid w:val="001F1596"/>
    <w:rsid w:val="001F1AE3"/>
    <w:rsid w:val="001F1B69"/>
    <w:rsid w:val="001F1DE2"/>
    <w:rsid w:val="001F219F"/>
    <w:rsid w:val="001F227A"/>
    <w:rsid w:val="001F22FB"/>
    <w:rsid w:val="001F2983"/>
    <w:rsid w:val="001F2AD0"/>
    <w:rsid w:val="001F2F95"/>
    <w:rsid w:val="001F3168"/>
    <w:rsid w:val="001F31D0"/>
    <w:rsid w:val="001F3730"/>
    <w:rsid w:val="001F3A0E"/>
    <w:rsid w:val="001F3B0C"/>
    <w:rsid w:val="001F4036"/>
    <w:rsid w:val="001F452D"/>
    <w:rsid w:val="001F459C"/>
    <w:rsid w:val="001F492A"/>
    <w:rsid w:val="001F4ABF"/>
    <w:rsid w:val="001F4EF2"/>
    <w:rsid w:val="001F4FF6"/>
    <w:rsid w:val="001F506D"/>
    <w:rsid w:val="001F56E6"/>
    <w:rsid w:val="001F5D51"/>
    <w:rsid w:val="001F5E1B"/>
    <w:rsid w:val="001F623A"/>
    <w:rsid w:val="001F664F"/>
    <w:rsid w:val="001F6F0B"/>
    <w:rsid w:val="001F7196"/>
    <w:rsid w:val="001F71A5"/>
    <w:rsid w:val="001F7427"/>
    <w:rsid w:val="001F79CF"/>
    <w:rsid w:val="001F7B38"/>
    <w:rsid w:val="001F7F2A"/>
    <w:rsid w:val="001F7F2E"/>
    <w:rsid w:val="002001CB"/>
    <w:rsid w:val="00200267"/>
    <w:rsid w:val="002008FB"/>
    <w:rsid w:val="0020091D"/>
    <w:rsid w:val="00200AA8"/>
    <w:rsid w:val="00200E7F"/>
    <w:rsid w:val="00201232"/>
    <w:rsid w:val="0020153A"/>
    <w:rsid w:val="002015D7"/>
    <w:rsid w:val="00201ED8"/>
    <w:rsid w:val="002021BA"/>
    <w:rsid w:val="0020298E"/>
    <w:rsid w:val="0020331B"/>
    <w:rsid w:val="00203808"/>
    <w:rsid w:val="00203B0A"/>
    <w:rsid w:val="00203ECD"/>
    <w:rsid w:val="0020437A"/>
    <w:rsid w:val="002049BE"/>
    <w:rsid w:val="00204EAD"/>
    <w:rsid w:val="0020510A"/>
    <w:rsid w:val="002051B5"/>
    <w:rsid w:val="00205D37"/>
    <w:rsid w:val="002060EA"/>
    <w:rsid w:val="00206421"/>
    <w:rsid w:val="0020650B"/>
    <w:rsid w:val="00206D0E"/>
    <w:rsid w:val="00206D68"/>
    <w:rsid w:val="002075BC"/>
    <w:rsid w:val="00207C32"/>
    <w:rsid w:val="00207C8C"/>
    <w:rsid w:val="0021004A"/>
    <w:rsid w:val="0021029B"/>
    <w:rsid w:val="00210F22"/>
    <w:rsid w:val="002111BC"/>
    <w:rsid w:val="00211E82"/>
    <w:rsid w:val="00211E8A"/>
    <w:rsid w:val="002122F3"/>
    <w:rsid w:val="00212DF0"/>
    <w:rsid w:val="002131C7"/>
    <w:rsid w:val="00213491"/>
    <w:rsid w:val="002135AE"/>
    <w:rsid w:val="00213B1A"/>
    <w:rsid w:val="002142CC"/>
    <w:rsid w:val="002152BE"/>
    <w:rsid w:val="002152DD"/>
    <w:rsid w:val="0021541F"/>
    <w:rsid w:val="00215F7D"/>
    <w:rsid w:val="00216011"/>
    <w:rsid w:val="002162C1"/>
    <w:rsid w:val="002163A6"/>
    <w:rsid w:val="00216483"/>
    <w:rsid w:val="00217457"/>
    <w:rsid w:val="002178A3"/>
    <w:rsid w:val="00217A26"/>
    <w:rsid w:val="0022001C"/>
    <w:rsid w:val="002202B5"/>
    <w:rsid w:val="002204A7"/>
    <w:rsid w:val="00220531"/>
    <w:rsid w:val="00220988"/>
    <w:rsid w:val="002216E8"/>
    <w:rsid w:val="00221820"/>
    <w:rsid w:val="0022189C"/>
    <w:rsid w:val="00222218"/>
    <w:rsid w:val="0022222C"/>
    <w:rsid w:val="00222307"/>
    <w:rsid w:val="00222503"/>
    <w:rsid w:val="002237C2"/>
    <w:rsid w:val="0022396D"/>
    <w:rsid w:val="00223BC9"/>
    <w:rsid w:val="00223C8D"/>
    <w:rsid w:val="00223F30"/>
    <w:rsid w:val="002241B8"/>
    <w:rsid w:val="00224366"/>
    <w:rsid w:val="002245A3"/>
    <w:rsid w:val="00224605"/>
    <w:rsid w:val="00224693"/>
    <w:rsid w:val="00224A9B"/>
    <w:rsid w:val="0022555F"/>
    <w:rsid w:val="00225A8C"/>
    <w:rsid w:val="00226217"/>
    <w:rsid w:val="00226242"/>
    <w:rsid w:val="00226615"/>
    <w:rsid w:val="00226728"/>
    <w:rsid w:val="00226B4C"/>
    <w:rsid w:val="00226BA9"/>
    <w:rsid w:val="00226BBD"/>
    <w:rsid w:val="0022705D"/>
    <w:rsid w:val="002271B9"/>
    <w:rsid w:val="00227365"/>
    <w:rsid w:val="00230319"/>
    <w:rsid w:val="00230417"/>
    <w:rsid w:val="00230D48"/>
    <w:rsid w:val="00230ECB"/>
    <w:rsid w:val="0023199C"/>
    <w:rsid w:val="0023199E"/>
    <w:rsid w:val="00232934"/>
    <w:rsid w:val="00233038"/>
    <w:rsid w:val="00233294"/>
    <w:rsid w:val="002336F6"/>
    <w:rsid w:val="00234CEE"/>
    <w:rsid w:val="0023535A"/>
    <w:rsid w:val="00235DE5"/>
    <w:rsid w:val="00236044"/>
    <w:rsid w:val="0023633E"/>
    <w:rsid w:val="00236A8C"/>
    <w:rsid w:val="002374C5"/>
    <w:rsid w:val="00237660"/>
    <w:rsid w:val="002379E9"/>
    <w:rsid w:val="00237D7D"/>
    <w:rsid w:val="00240003"/>
    <w:rsid w:val="0024107D"/>
    <w:rsid w:val="0024118D"/>
    <w:rsid w:val="0024184D"/>
    <w:rsid w:val="002420AF"/>
    <w:rsid w:val="00242589"/>
    <w:rsid w:val="00243189"/>
    <w:rsid w:val="0024322E"/>
    <w:rsid w:val="0024325E"/>
    <w:rsid w:val="00243EC1"/>
    <w:rsid w:val="00243FA2"/>
    <w:rsid w:val="00243FD4"/>
    <w:rsid w:val="00244042"/>
    <w:rsid w:val="002440B6"/>
    <w:rsid w:val="00244361"/>
    <w:rsid w:val="00244739"/>
    <w:rsid w:val="00244A0E"/>
    <w:rsid w:val="00244CA1"/>
    <w:rsid w:val="00245068"/>
    <w:rsid w:val="00245677"/>
    <w:rsid w:val="0024568F"/>
    <w:rsid w:val="002456BC"/>
    <w:rsid w:val="00246799"/>
    <w:rsid w:val="00246FFE"/>
    <w:rsid w:val="0024702E"/>
    <w:rsid w:val="002470ED"/>
    <w:rsid w:val="002476E6"/>
    <w:rsid w:val="002476FA"/>
    <w:rsid w:val="00247720"/>
    <w:rsid w:val="00250099"/>
    <w:rsid w:val="0025038B"/>
    <w:rsid w:val="00250438"/>
    <w:rsid w:val="0025076D"/>
    <w:rsid w:val="00250DB5"/>
    <w:rsid w:val="0025142F"/>
    <w:rsid w:val="0025147A"/>
    <w:rsid w:val="002514D9"/>
    <w:rsid w:val="0025155E"/>
    <w:rsid w:val="0025163D"/>
    <w:rsid w:val="00251AA6"/>
    <w:rsid w:val="00251E90"/>
    <w:rsid w:val="00252352"/>
    <w:rsid w:val="00252420"/>
    <w:rsid w:val="002534B3"/>
    <w:rsid w:val="002534F3"/>
    <w:rsid w:val="002537A8"/>
    <w:rsid w:val="00253CE6"/>
    <w:rsid w:val="00253E47"/>
    <w:rsid w:val="002540C8"/>
    <w:rsid w:val="002545C4"/>
    <w:rsid w:val="002549F4"/>
    <w:rsid w:val="00254E65"/>
    <w:rsid w:val="00254FF4"/>
    <w:rsid w:val="002557D2"/>
    <w:rsid w:val="00255A9F"/>
    <w:rsid w:val="0025615C"/>
    <w:rsid w:val="002564F9"/>
    <w:rsid w:val="0025653B"/>
    <w:rsid w:val="00256638"/>
    <w:rsid w:val="00256818"/>
    <w:rsid w:val="0025682F"/>
    <w:rsid w:val="00257019"/>
    <w:rsid w:val="0025705A"/>
    <w:rsid w:val="0025744A"/>
    <w:rsid w:val="00257BD7"/>
    <w:rsid w:val="00260256"/>
    <w:rsid w:val="0026098B"/>
    <w:rsid w:val="00260D5F"/>
    <w:rsid w:val="00261460"/>
    <w:rsid w:val="00261905"/>
    <w:rsid w:val="00261919"/>
    <w:rsid w:val="00261B41"/>
    <w:rsid w:val="00261D33"/>
    <w:rsid w:val="00261F98"/>
    <w:rsid w:val="002621FC"/>
    <w:rsid w:val="002627DE"/>
    <w:rsid w:val="00262E5D"/>
    <w:rsid w:val="00262EBB"/>
    <w:rsid w:val="0026358A"/>
    <w:rsid w:val="0026371C"/>
    <w:rsid w:val="00263873"/>
    <w:rsid w:val="0026394A"/>
    <w:rsid w:val="00263E1F"/>
    <w:rsid w:val="002644CA"/>
    <w:rsid w:val="0026463D"/>
    <w:rsid w:val="00264A0A"/>
    <w:rsid w:val="002651B0"/>
    <w:rsid w:val="00265B27"/>
    <w:rsid w:val="00265F1E"/>
    <w:rsid w:val="00265F6A"/>
    <w:rsid w:val="00266113"/>
    <w:rsid w:val="00266182"/>
    <w:rsid w:val="0026688A"/>
    <w:rsid w:val="00266995"/>
    <w:rsid w:val="00266FAD"/>
    <w:rsid w:val="0026791B"/>
    <w:rsid w:val="00267AD9"/>
    <w:rsid w:val="00267D64"/>
    <w:rsid w:val="00267E92"/>
    <w:rsid w:val="00270121"/>
    <w:rsid w:val="00270846"/>
    <w:rsid w:val="00270D39"/>
    <w:rsid w:val="002714E9"/>
    <w:rsid w:val="00271542"/>
    <w:rsid w:val="002719D3"/>
    <w:rsid w:val="002728D2"/>
    <w:rsid w:val="00273311"/>
    <w:rsid w:val="00273780"/>
    <w:rsid w:val="002738E5"/>
    <w:rsid w:val="00273D49"/>
    <w:rsid w:val="00273F1D"/>
    <w:rsid w:val="002743B8"/>
    <w:rsid w:val="00274FAD"/>
    <w:rsid w:val="00275018"/>
    <w:rsid w:val="002751A5"/>
    <w:rsid w:val="00275283"/>
    <w:rsid w:val="00275717"/>
    <w:rsid w:val="00275BFA"/>
    <w:rsid w:val="00275C6F"/>
    <w:rsid w:val="00275CDA"/>
    <w:rsid w:val="00275CF0"/>
    <w:rsid w:val="00276B5E"/>
    <w:rsid w:val="00276CC9"/>
    <w:rsid w:val="00276D73"/>
    <w:rsid w:val="00276DB5"/>
    <w:rsid w:val="00277314"/>
    <w:rsid w:val="002777FD"/>
    <w:rsid w:val="0027798A"/>
    <w:rsid w:val="00277DAA"/>
    <w:rsid w:val="00277DE5"/>
    <w:rsid w:val="00277F8B"/>
    <w:rsid w:val="002800B7"/>
    <w:rsid w:val="00280397"/>
    <w:rsid w:val="002804F4"/>
    <w:rsid w:val="0028059A"/>
    <w:rsid w:val="002805CE"/>
    <w:rsid w:val="002805FB"/>
    <w:rsid w:val="002807ED"/>
    <w:rsid w:val="00280C9B"/>
    <w:rsid w:val="00280E5C"/>
    <w:rsid w:val="002819D7"/>
    <w:rsid w:val="00281B6C"/>
    <w:rsid w:val="00281E0D"/>
    <w:rsid w:val="0028249A"/>
    <w:rsid w:val="00282D70"/>
    <w:rsid w:val="0028327A"/>
    <w:rsid w:val="00283D29"/>
    <w:rsid w:val="0028446A"/>
    <w:rsid w:val="00284E1C"/>
    <w:rsid w:val="00285281"/>
    <w:rsid w:val="00285933"/>
    <w:rsid w:val="002859C2"/>
    <w:rsid w:val="00285F1E"/>
    <w:rsid w:val="0028607A"/>
    <w:rsid w:val="00286EDA"/>
    <w:rsid w:val="00286FE2"/>
    <w:rsid w:val="00287FE6"/>
    <w:rsid w:val="00290130"/>
    <w:rsid w:val="00290C07"/>
    <w:rsid w:val="00290CDC"/>
    <w:rsid w:val="00291499"/>
    <w:rsid w:val="0029194D"/>
    <w:rsid w:val="002919F6"/>
    <w:rsid w:val="00292251"/>
    <w:rsid w:val="00292274"/>
    <w:rsid w:val="00292638"/>
    <w:rsid w:val="0029301E"/>
    <w:rsid w:val="002933E0"/>
    <w:rsid w:val="002939F9"/>
    <w:rsid w:val="00294390"/>
    <w:rsid w:val="0029471A"/>
    <w:rsid w:val="00294E70"/>
    <w:rsid w:val="00294F80"/>
    <w:rsid w:val="002955A7"/>
    <w:rsid w:val="00295A7A"/>
    <w:rsid w:val="00295E36"/>
    <w:rsid w:val="00296025"/>
    <w:rsid w:val="002963D1"/>
    <w:rsid w:val="002965C6"/>
    <w:rsid w:val="002966A2"/>
    <w:rsid w:val="00296712"/>
    <w:rsid w:val="00296879"/>
    <w:rsid w:val="002974DB"/>
    <w:rsid w:val="00297BCE"/>
    <w:rsid w:val="002A007F"/>
    <w:rsid w:val="002A0A61"/>
    <w:rsid w:val="002A0AD1"/>
    <w:rsid w:val="002A0B8F"/>
    <w:rsid w:val="002A1315"/>
    <w:rsid w:val="002A150C"/>
    <w:rsid w:val="002A166D"/>
    <w:rsid w:val="002A1948"/>
    <w:rsid w:val="002A1997"/>
    <w:rsid w:val="002A22D3"/>
    <w:rsid w:val="002A2443"/>
    <w:rsid w:val="002A2665"/>
    <w:rsid w:val="002A2BE9"/>
    <w:rsid w:val="002A304C"/>
    <w:rsid w:val="002A32B6"/>
    <w:rsid w:val="002A3651"/>
    <w:rsid w:val="002A3782"/>
    <w:rsid w:val="002A47EB"/>
    <w:rsid w:val="002A48A5"/>
    <w:rsid w:val="002A4C61"/>
    <w:rsid w:val="002A4C66"/>
    <w:rsid w:val="002A550F"/>
    <w:rsid w:val="002A5A88"/>
    <w:rsid w:val="002A5FC8"/>
    <w:rsid w:val="002A6324"/>
    <w:rsid w:val="002A683D"/>
    <w:rsid w:val="002A6B82"/>
    <w:rsid w:val="002A6C3B"/>
    <w:rsid w:val="002A6EC4"/>
    <w:rsid w:val="002B0769"/>
    <w:rsid w:val="002B0E6D"/>
    <w:rsid w:val="002B0F02"/>
    <w:rsid w:val="002B166E"/>
    <w:rsid w:val="002B16E9"/>
    <w:rsid w:val="002B1AA8"/>
    <w:rsid w:val="002B1D54"/>
    <w:rsid w:val="002B1EAC"/>
    <w:rsid w:val="002B21DD"/>
    <w:rsid w:val="002B223B"/>
    <w:rsid w:val="002B263E"/>
    <w:rsid w:val="002B26DE"/>
    <w:rsid w:val="002B2E7B"/>
    <w:rsid w:val="002B319F"/>
    <w:rsid w:val="002B327A"/>
    <w:rsid w:val="002B32CF"/>
    <w:rsid w:val="002B365A"/>
    <w:rsid w:val="002B37F4"/>
    <w:rsid w:val="002B397F"/>
    <w:rsid w:val="002B3DFB"/>
    <w:rsid w:val="002B3E3D"/>
    <w:rsid w:val="002B3E6A"/>
    <w:rsid w:val="002B40D5"/>
    <w:rsid w:val="002B412D"/>
    <w:rsid w:val="002B4653"/>
    <w:rsid w:val="002B4969"/>
    <w:rsid w:val="002B51A4"/>
    <w:rsid w:val="002B52D7"/>
    <w:rsid w:val="002B5592"/>
    <w:rsid w:val="002B55CF"/>
    <w:rsid w:val="002B5C04"/>
    <w:rsid w:val="002B5D6C"/>
    <w:rsid w:val="002B5EA4"/>
    <w:rsid w:val="002B5F0D"/>
    <w:rsid w:val="002B67BD"/>
    <w:rsid w:val="002B6AB5"/>
    <w:rsid w:val="002B6FFA"/>
    <w:rsid w:val="002B70B1"/>
    <w:rsid w:val="002B71AA"/>
    <w:rsid w:val="002B7495"/>
    <w:rsid w:val="002B76FE"/>
    <w:rsid w:val="002B79D9"/>
    <w:rsid w:val="002C13B8"/>
    <w:rsid w:val="002C1716"/>
    <w:rsid w:val="002C19E4"/>
    <w:rsid w:val="002C1B07"/>
    <w:rsid w:val="002C1BDC"/>
    <w:rsid w:val="002C2006"/>
    <w:rsid w:val="002C23AA"/>
    <w:rsid w:val="002C2945"/>
    <w:rsid w:val="002C2A10"/>
    <w:rsid w:val="002C2B03"/>
    <w:rsid w:val="002C2FDD"/>
    <w:rsid w:val="002C3199"/>
    <w:rsid w:val="002C3580"/>
    <w:rsid w:val="002C363F"/>
    <w:rsid w:val="002C38B9"/>
    <w:rsid w:val="002C3C43"/>
    <w:rsid w:val="002C3C4E"/>
    <w:rsid w:val="002C3F2D"/>
    <w:rsid w:val="002C3F74"/>
    <w:rsid w:val="002C4213"/>
    <w:rsid w:val="002C45CF"/>
    <w:rsid w:val="002C4C38"/>
    <w:rsid w:val="002C4EE4"/>
    <w:rsid w:val="002C5097"/>
    <w:rsid w:val="002C528F"/>
    <w:rsid w:val="002C546B"/>
    <w:rsid w:val="002C566B"/>
    <w:rsid w:val="002C5C44"/>
    <w:rsid w:val="002C5D42"/>
    <w:rsid w:val="002C5E51"/>
    <w:rsid w:val="002C6AB0"/>
    <w:rsid w:val="002C6B10"/>
    <w:rsid w:val="002C6F25"/>
    <w:rsid w:val="002C7150"/>
    <w:rsid w:val="002C7151"/>
    <w:rsid w:val="002C7392"/>
    <w:rsid w:val="002C7795"/>
    <w:rsid w:val="002D0F19"/>
    <w:rsid w:val="002D0FD4"/>
    <w:rsid w:val="002D1461"/>
    <w:rsid w:val="002D146E"/>
    <w:rsid w:val="002D154A"/>
    <w:rsid w:val="002D19FA"/>
    <w:rsid w:val="002D1E90"/>
    <w:rsid w:val="002D2131"/>
    <w:rsid w:val="002D225B"/>
    <w:rsid w:val="002D23A5"/>
    <w:rsid w:val="002D3B43"/>
    <w:rsid w:val="002D3E3D"/>
    <w:rsid w:val="002D3FFD"/>
    <w:rsid w:val="002D4024"/>
    <w:rsid w:val="002D42DC"/>
    <w:rsid w:val="002D4A05"/>
    <w:rsid w:val="002D5DCF"/>
    <w:rsid w:val="002D5E89"/>
    <w:rsid w:val="002D6669"/>
    <w:rsid w:val="002D6730"/>
    <w:rsid w:val="002D68E3"/>
    <w:rsid w:val="002D6B55"/>
    <w:rsid w:val="002D6CA0"/>
    <w:rsid w:val="002D6CD5"/>
    <w:rsid w:val="002D7E16"/>
    <w:rsid w:val="002D7FA3"/>
    <w:rsid w:val="002E02B1"/>
    <w:rsid w:val="002E0443"/>
    <w:rsid w:val="002E0633"/>
    <w:rsid w:val="002E066C"/>
    <w:rsid w:val="002E082E"/>
    <w:rsid w:val="002E0917"/>
    <w:rsid w:val="002E0E3E"/>
    <w:rsid w:val="002E0E59"/>
    <w:rsid w:val="002E0FE3"/>
    <w:rsid w:val="002E13FB"/>
    <w:rsid w:val="002E167C"/>
    <w:rsid w:val="002E1A2F"/>
    <w:rsid w:val="002E2B0B"/>
    <w:rsid w:val="002E2FC0"/>
    <w:rsid w:val="002E4008"/>
    <w:rsid w:val="002E40C9"/>
    <w:rsid w:val="002E40F5"/>
    <w:rsid w:val="002E44DB"/>
    <w:rsid w:val="002E5262"/>
    <w:rsid w:val="002E5319"/>
    <w:rsid w:val="002E5F6A"/>
    <w:rsid w:val="002E6268"/>
    <w:rsid w:val="002E6D75"/>
    <w:rsid w:val="002E6E01"/>
    <w:rsid w:val="002E6E98"/>
    <w:rsid w:val="002E7161"/>
    <w:rsid w:val="002E7C06"/>
    <w:rsid w:val="002F0196"/>
    <w:rsid w:val="002F01AD"/>
    <w:rsid w:val="002F0AD2"/>
    <w:rsid w:val="002F0AF9"/>
    <w:rsid w:val="002F0C58"/>
    <w:rsid w:val="002F10A2"/>
    <w:rsid w:val="002F19BE"/>
    <w:rsid w:val="002F217E"/>
    <w:rsid w:val="002F221B"/>
    <w:rsid w:val="002F22BC"/>
    <w:rsid w:val="002F27E4"/>
    <w:rsid w:val="002F34B3"/>
    <w:rsid w:val="002F3B2A"/>
    <w:rsid w:val="002F3B44"/>
    <w:rsid w:val="002F3D79"/>
    <w:rsid w:val="002F3D9F"/>
    <w:rsid w:val="002F49FF"/>
    <w:rsid w:val="002F4AAB"/>
    <w:rsid w:val="002F5434"/>
    <w:rsid w:val="002F55C8"/>
    <w:rsid w:val="002F5FD6"/>
    <w:rsid w:val="002F602D"/>
    <w:rsid w:val="002F6831"/>
    <w:rsid w:val="002F6A81"/>
    <w:rsid w:val="002F7342"/>
    <w:rsid w:val="002F735D"/>
    <w:rsid w:val="002F79EF"/>
    <w:rsid w:val="002F7E7B"/>
    <w:rsid w:val="003001C7"/>
    <w:rsid w:val="00300A0E"/>
    <w:rsid w:val="00300A7C"/>
    <w:rsid w:val="00300D0F"/>
    <w:rsid w:val="00300EF5"/>
    <w:rsid w:val="00300F01"/>
    <w:rsid w:val="003019AB"/>
    <w:rsid w:val="00301B23"/>
    <w:rsid w:val="00301B30"/>
    <w:rsid w:val="00301C9C"/>
    <w:rsid w:val="00301ED4"/>
    <w:rsid w:val="0030225C"/>
    <w:rsid w:val="003028A4"/>
    <w:rsid w:val="00303880"/>
    <w:rsid w:val="00303A6B"/>
    <w:rsid w:val="00303A84"/>
    <w:rsid w:val="00303DD1"/>
    <w:rsid w:val="00304161"/>
    <w:rsid w:val="003045FA"/>
    <w:rsid w:val="00304661"/>
    <w:rsid w:val="00304A66"/>
    <w:rsid w:val="003050B1"/>
    <w:rsid w:val="003062CE"/>
    <w:rsid w:val="003067EC"/>
    <w:rsid w:val="00307033"/>
    <w:rsid w:val="00307C1B"/>
    <w:rsid w:val="003102D0"/>
    <w:rsid w:val="00310CBE"/>
    <w:rsid w:val="00310EBB"/>
    <w:rsid w:val="00310F5E"/>
    <w:rsid w:val="0031114B"/>
    <w:rsid w:val="0031178D"/>
    <w:rsid w:val="003119AB"/>
    <w:rsid w:val="003119B8"/>
    <w:rsid w:val="003119D0"/>
    <w:rsid w:val="00311BA6"/>
    <w:rsid w:val="00311D7A"/>
    <w:rsid w:val="00311F30"/>
    <w:rsid w:val="0031230D"/>
    <w:rsid w:val="00312486"/>
    <w:rsid w:val="0031259F"/>
    <w:rsid w:val="00312607"/>
    <w:rsid w:val="003137DB"/>
    <w:rsid w:val="003139C3"/>
    <w:rsid w:val="00313D6D"/>
    <w:rsid w:val="003146FA"/>
    <w:rsid w:val="00314926"/>
    <w:rsid w:val="003153A8"/>
    <w:rsid w:val="003154B7"/>
    <w:rsid w:val="00315803"/>
    <w:rsid w:val="00315B8E"/>
    <w:rsid w:val="00315F21"/>
    <w:rsid w:val="0031621E"/>
    <w:rsid w:val="003164A7"/>
    <w:rsid w:val="00316AD1"/>
    <w:rsid w:val="00316BA9"/>
    <w:rsid w:val="00316F60"/>
    <w:rsid w:val="00317271"/>
    <w:rsid w:val="00317332"/>
    <w:rsid w:val="003177AC"/>
    <w:rsid w:val="003177B3"/>
    <w:rsid w:val="00317BAF"/>
    <w:rsid w:val="00317F59"/>
    <w:rsid w:val="00320E7D"/>
    <w:rsid w:val="00320FFB"/>
    <w:rsid w:val="0032162C"/>
    <w:rsid w:val="00321924"/>
    <w:rsid w:val="00321D40"/>
    <w:rsid w:val="00321D47"/>
    <w:rsid w:val="00322C77"/>
    <w:rsid w:val="00322EA3"/>
    <w:rsid w:val="003232FA"/>
    <w:rsid w:val="003239E1"/>
    <w:rsid w:val="00323BC5"/>
    <w:rsid w:val="00323C86"/>
    <w:rsid w:val="003244C4"/>
    <w:rsid w:val="003246CA"/>
    <w:rsid w:val="0032493E"/>
    <w:rsid w:val="00325019"/>
    <w:rsid w:val="003254FD"/>
    <w:rsid w:val="003260FB"/>
    <w:rsid w:val="0032627D"/>
    <w:rsid w:val="003269D8"/>
    <w:rsid w:val="00326A1F"/>
    <w:rsid w:val="00326AB8"/>
    <w:rsid w:val="00327116"/>
    <w:rsid w:val="0032778B"/>
    <w:rsid w:val="00327953"/>
    <w:rsid w:val="003279D8"/>
    <w:rsid w:val="00327CD0"/>
    <w:rsid w:val="00327D87"/>
    <w:rsid w:val="0033013F"/>
    <w:rsid w:val="00330351"/>
    <w:rsid w:val="00330E03"/>
    <w:rsid w:val="00330FC8"/>
    <w:rsid w:val="0033136B"/>
    <w:rsid w:val="003316A8"/>
    <w:rsid w:val="0033189B"/>
    <w:rsid w:val="00331947"/>
    <w:rsid w:val="00331AC7"/>
    <w:rsid w:val="003324C4"/>
    <w:rsid w:val="0033291B"/>
    <w:rsid w:val="00332A6F"/>
    <w:rsid w:val="00332E22"/>
    <w:rsid w:val="00332F67"/>
    <w:rsid w:val="00333032"/>
    <w:rsid w:val="0033307B"/>
    <w:rsid w:val="003332CE"/>
    <w:rsid w:val="00333A37"/>
    <w:rsid w:val="003344CA"/>
    <w:rsid w:val="0033544A"/>
    <w:rsid w:val="00336E41"/>
    <w:rsid w:val="003375F7"/>
    <w:rsid w:val="00337C62"/>
    <w:rsid w:val="00337E8B"/>
    <w:rsid w:val="003405D6"/>
    <w:rsid w:val="00340FB0"/>
    <w:rsid w:val="003410BB"/>
    <w:rsid w:val="003414FB"/>
    <w:rsid w:val="003415A9"/>
    <w:rsid w:val="00341B52"/>
    <w:rsid w:val="00341BCC"/>
    <w:rsid w:val="003420B1"/>
    <w:rsid w:val="003424E8"/>
    <w:rsid w:val="00342811"/>
    <w:rsid w:val="00342A96"/>
    <w:rsid w:val="00342E13"/>
    <w:rsid w:val="00343377"/>
    <w:rsid w:val="003435C9"/>
    <w:rsid w:val="00343AD2"/>
    <w:rsid w:val="0034472C"/>
    <w:rsid w:val="00344848"/>
    <w:rsid w:val="00344DCD"/>
    <w:rsid w:val="00345015"/>
    <w:rsid w:val="0034552E"/>
    <w:rsid w:val="0034569C"/>
    <w:rsid w:val="00345EFA"/>
    <w:rsid w:val="00345F29"/>
    <w:rsid w:val="00345FE9"/>
    <w:rsid w:val="00346B2E"/>
    <w:rsid w:val="00346C26"/>
    <w:rsid w:val="00346FDE"/>
    <w:rsid w:val="0034705F"/>
    <w:rsid w:val="00347455"/>
    <w:rsid w:val="0035042E"/>
    <w:rsid w:val="003505FE"/>
    <w:rsid w:val="0035117C"/>
    <w:rsid w:val="00351A43"/>
    <w:rsid w:val="00351BD8"/>
    <w:rsid w:val="00352BED"/>
    <w:rsid w:val="00352DEA"/>
    <w:rsid w:val="00353126"/>
    <w:rsid w:val="0035325A"/>
    <w:rsid w:val="00353366"/>
    <w:rsid w:val="003533B2"/>
    <w:rsid w:val="00353666"/>
    <w:rsid w:val="00353B47"/>
    <w:rsid w:val="00353C1F"/>
    <w:rsid w:val="003541BB"/>
    <w:rsid w:val="003542F5"/>
    <w:rsid w:val="003546CC"/>
    <w:rsid w:val="00354B02"/>
    <w:rsid w:val="00354D8B"/>
    <w:rsid w:val="0035541E"/>
    <w:rsid w:val="003556B5"/>
    <w:rsid w:val="00355905"/>
    <w:rsid w:val="00355EF4"/>
    <w:rsid w:val="003569B1"/>
    <w:rsid w:val="00357327"/>
    <w:rsid w:val="00357CAC"/>
    <w:rsid w:val="003600B2"/>
    <w:rsid w:val="003605B7"/>
    <w:rsid w:val="00360817"/>
    <w:rsid w:val="00360D4C"/>
    <w:rsid w:val="00360F87"/>
    <w:rsid w:val="00361200"/>
    <w:rsid w:val="0036187A"/>
    <w:rsid w:val="003619C5"/>
    <w:rsid w:val="00361DE4"/>
    <w:rsid w:val="00361FE6"/>
    <w:rsid w:val="00362395"/>
    <w:rsid w:val="00362443"/>
    <w:rsid w:val="00362A46"/>
    <w:rsid w:val="0036365C"/>
    <w:rsid w:val="003637CC"/>
    <w:rsid w:val="00363A65"/>
    <w:rsid w:val="00364021"/>
    <w:rsid w:val="00364227"/>
    <w:rsid w:val="003649AD"/>
    <w:rsid w:val="00365719"/>
    <w:rsid w:val="003657A2"/>
    <w:rsid w:val="003666F9"/>
    <w:rsid w:val="00366743"/>
    <w:rsid w:val="00366940"/>
    <w:rsid w:val="00366C44"/>
    <w:rsid w:val="0036736A"/>
    <w:rsid w:val="00367AD0"/>
    <w:rsid w:val="0037170A"/>
    <w:rsid w:val="003720F9"/>
    <w:rsid w:val="0037258E"/>
    <w:rsid w:val="00372899"/>
    <w:rsid w:val="00372A5F"/>
    <w:rsid w:val="00373484"/>
    <w:rsid w:val="0037435F"/>
    <w:rsid w:val="0037461C"/>
    <w:rsid w:val="003747DC"/>
    <w:rsid w:val="00374ABE"/>
    <w:rsid w:val="00374BBC"/>
    <w:rsid w:val="00374E7B"/>
    <w:rsid w:val="00375750"/>
    <w:rsid w:val="00375952"/>
    <w:rsid w:val="00375CD0"/>
    <w:rsid w:val="00375D9D"/>
    <w:rsid w:val="00375DA6"/>
    <w:rsid w:val="003764D5"/>
    <w:rsid w:val="00376DBC"/>
    <w:rsid w:val="00376ECD"/>
    <w:rsid w:val="00376FD1"/>
    <w:rsid w:val="00377621"/>
    <w:rsid w:val="00377F27"/>
    <w:rsid w:val="003800FB"/>
    <w:rsid w:val="00380C74"/>
    <w:rsid w:val="00380F08"/>
    <w:rsid w:val="00381385"/>
    <w:rsid w:val="00381424"/>
    <w:rsid w:val="00381862"/>
    <w:rsid w:val="00381A4E"/>
    <w:rsid w:val="00381BE3"/>
    <w:rsid w:val="0038232C"/>
    <w:rsid w:val="00382828"/>
    <w:rsid w:val="003837E5"/>
    <w:rsid w:val="00384ACD"/>
    <w:rsid w:val="003852CD"/>
    <w:rsid w:val="00385707"/>
    <w:rsid w:val="003857DC"/>
    <w:rsid w:val="00385AF2"/>
    <w:rsid w:val="003864F4"/>
    <w:rsid w:val="003865AA"/>
    <w:rsid w:val="003865B4"/>
    <w:rsid w:val="00386623"/>
    <w:rsid w:val="00386840"/>
    <w:rsid w:val="00387017"/>
    <w:rsid w:val="003873FB"/>
    <w:rsid w:val="00387575"/>
    <w:rsid w:val="0038765E"/>
    <w:rsid w:val="003876EB"/>
    <w:rsid w:val="00387C30"/>
    <w:rsid w:val="00387C41"/>
    <w:rsid w:val="00387D4E"/>
    <w:rsid w:val="00387F41"/>
    <w:rsid w:val="00387FE8"/>
    <w:rsid w:val="003902DD"/>
    <w:rsid w:val="00390505"/>
    <w:rsid w:val="0039067A"/>
    <w:rsid w:val="003909D3"/>
    <w:rsid w:val="00390D98"/>
    <w:rsid w:val="00390E65"/>
    <w:rsid w:val="003912BE"/>
    <w:rsid w:val="00391C23"/>
    <w:rsid w:val="00391D57"/>
    <w:rsid w:val="00392207"/>
    <w:rsid w:val="003922A9"/>
    <w:rsid w:val="0039258F"/>
    <w:rsid w:val="00392C76"/>
    <w:rsid w:val="003932DE"/>
    <w:rsid w:val="003935FB"/>
    <w:rsid w:val="00393C43"/>
    <w:rsid w:val="00393F48"/>
    <w:rsid w:val="00394086"/>
    <w:rsid w:val="003949AC"/>
    <w:rsid w:val="00394A8D"/>
    <w:rsid w:val="00394AA4"/>
    <w:rsid w:val="00395129"/>
    <w:rsid w:val="003952C0"/>
    <w:rsid w:val="0039538F"/>
    <w:rsid w:val="00395394"/>
    <w:rsid w:val="003953C0"/>
    <w:rsid w:val="00395975"/>
    <w:rsid w:val="00395B91"/>
    <w:rsid w:val="00395BFD"/>
    <w:rsid w:val="00395D6C"/>
    <w:rsid w:val="00395E64"/>
    <w:rsid w:val="0039631A"/>
    <w:rsid w:val="00396AEA"/>
    <w:rsid w:val="00396C51"/>
    <w:rsid w:val="00397520"/>
    <w:rsid w:val="00397B1D"/>
    <w:rsid w:val="00397B4D"/>
    <w:rsid w:val="00397B9A"/>
    <w:rsid w:val="00397BAD"/>
    <w:rsid w:val="003A00FD"/>
    <w:rsid w:val="003A041F"/>
    <w:rsid w:val="003A050A"/>
    <w:rsid w:val="003A0AFB"/>
    <w:rsid w:val="003A0DBC"/>
    <w:rsid w:val="003A1FD3"/>
    <w:rsid w:val="003A20D3"/>
    <w:rsid w:val="003A2414"/>
    <w:rsid w:val="003A2593"/>
    <w:rsid w:val="003A2658"/>
    <w:rsid w:val="003A2676"/>
    <w:rsid w:val="003A2812"/>
    <w:rsid w:val="003A282E"/>
    <w:rsid w:val="003A2BE8"/>
    <w:rsid w:val="003A2DBB"/>
    <w:rsid w:val="003A2F09"/>
    <w:rsid w:val="003A3311"/>
    <w:rsid w:val="003A3A0E"/>
    <w:rsid w:val="003A3A46"/>
    <w:rsid w:val="003A3B01"/>
    <w:rsid w:val="003A3B3C"/>
    <w:rsid w:val="003A3B95"/>
    <w:rsid w:val="003A3F4C"/>
    <w:rsid w:val="003A44B8"/>
    <w:rsid w:val="003A47C4"/>
    <w:rsid w:val="003A4C8A"/>
    <w:rsid w:val="003A5AAF"/>
    <w:rsid w:val="003A5B4E"/>
    <w:rsid w:val="003A5B75"/>
    <w:rsid w:val="003A5FDB"/>
    <w:rsid w:val="003A60A5"/>
    <w:rsid w:val="003A6D50"/>
    <w:rsid w:val="003A745B"/>
    <w:rsid w:val="003A7795"/>
    <w:rsid w:val="003B03AE"/>
    <w:rsid w:val="003B0574"/>
    <w:rsid w:val="003B05C1"/>
    <w:rsid w:val="003B0907"/>
    <w:rsid w:val="003B0BAB"/>
    <w:rsid w:val="003B1288"/>
    <w:rsid w:val="003B1650"/>
    <w:rsid w:val="003B1936"/>
    <w:rsid w:val="003B1B95"/>
    <w:rsid w:val="003B1C01"/>
    <w:rsid w:val="003B2CD7"/>
    <w:rsid w:val="003B2E5D"/>
    <w:rsid w:val="003B2F73"/>
    <w:rsid w:val="003B3057"/>
    <w:rsid w:val="003B3445"/>
    <w:rsid w:val="003B3CCC"/>
    <w:rsid w:val="003B3D30"/>
    <w:rsid w:val="003B3FB4"/>
    <w:rsid w:val="003B5316"/>
    <w:rsid w:val="003B53E6"/>
    <w:rsid w:val="003B5979"/>
    <w:rsid w:val="003B6063"/>
    <w:rsid w:val="003B6908"/>
    <w:rsid w:val="003B6B46"/>
    <w:rsid w:val="003B732F"/>
    <w:rsid w:val="003B734D"/>
    <w:rsid w:val="003B76C2"/>
    <w:rsid w:val="003B7714"/>
    <w:rsid w:val="003B7F93"/>
    <w:rsid w:val="003C010D"/>
    <w:rsid w:val="003C0360"/>
    <w:rsid w:val="003C04E0"/>
    <w:rsid w:val="003C0506"/>
    <w:rsid w:val="003C05E5"/>
    <w:rsid w:val="003C0760"/>
    <w:rsid w:val="003C09C5"/>
    <w:rsid w:val="003C0B57"/>
    <w:rsid w:val="003C0BCE"/>
    <w:rsid w:val="003C104C"/>
    <w:rsid w:val="003C10D5"/>
    <w:rsid w:val="003C158D"/>
    <w:rsid w:val="003C19FE"/>
    <w:rsid w:val="003C24AC"/>
    <w:rsid w:val="003C2871"/>
    <w:rsid w:val="003C2B7D"/>
    <w:rsid w:val="003C43D8"/>
    <w:rsid w:val="003C44A8"/>
    <w:rsid w:val="003C46F4"/>
    <w:rsid w:val="003C5182"/>
    <w:rsid w:val="003C550F"/>
    <w:rsid w:val="003C5672"/>
    <w:rsid w:val="003C5702"/>
    <w:rsid w:val="003C5B98"/>
    <w:rsid w:val="003C5E46"/>
    <w:rsid w:val="003C5FCB"/>
    <w:rsid w:val="003C62A4"/>
    <w:rsid w:val="003C63E4"/>
    <w:rsid w:val="003C6498"/>
    <w:rsid w:val="003C672D"/>
    <w:rsid w:val="003C6AF4"/>
    <w:rsid w:val="003C6BAE"/>
    <w:rsid w:val="003C72B1"/>
    <w:rsid w:val="003C737A"/>
    <w:rsid w:val="003D0744"/>
    <w:rsid w:val="003D0914"/>
    <w:rsid w:val="003D0A03"/>
    <w:rsid w:val="003D1159"/>
    <w:rsid w:val="003D2276"/>
    <w:rsid w:val="003D285A"/>
    <w:rsid w:val="003D2AB6"/>
    <w:rsid w:val="003D2E40"/>
    <w:rsid w:val="003D2F93"/>
    <w:rsid w:val="003D3299"/>
    <w:rsid w:val="003D36D5"/>
    <w:rsid w:val="003D387B"/>
    <w:rsid w:val="003D42BE"/>
    <w:rsid w:val="003D444B"/>
    <w:rsid w:val="003D44E1"/>
    <w:rsid w:val="003D48C7"/>
    <w:rsid w:val="003D4926"/>
    <w:rsid w:val="003D4A04"/>
    <w:rsid w:val="003D4F4B"/>
    <w:rsid w:val="003D5167"/>
    <w:rsid w:val="003D5512"/>
    <w:rsid w:val="003D5813"/>
    <w:rsid w:val="003D6939"/>
    <w:rsid w:val="003D7074"/>
    <w:rsid w:val="003D7118"/>
    <w:rsid w:val="003D760D"/>
    <w:rsid w:val="003E09D9"/>
    <w:rsid w:val="003E0B3E"/>
    <w:rsid w:val="003E10C8"/>
    <w:rsid w:val="003E14E7"/>
    <w:rsid w:val="003E2581"/>
    <w:rsid w:val="003E27CE"/>
    <w:rsid w:val="003E2A93"/>
    <w:rsid w:val="003E2DA8"/>
    <w:rsid w:val="003E3208"/>
    <w:rsid w:val="003E3BD2"/>
    <w:rsid w:val="003E3C47"/>
    <w:rsid w:val="003E3CA0"/>
    <w:rsid w:val="003E42EF"/>
    <w:rsid w:val="003E4308"/>
    <w:rsid w:val="003E44C4"/>
    <w:rsid w:val="003E4BAC"/>
    <w:rsid w:val="003E5979"/>
    <w:rsid w:val="003E5DCE"/>
    <w:rsid w:val="003E5F7C"/>
    <w:rsid w:val="003E663A"/>
    <w:rsid w:val="003E6A79"/>
    <w:rsid w:val="003E6A9E"/>
    <w:rsid w:val="003E7058"/>
    <w:rsid w:val="003E74AF"/>
    <w:rsid w:val="003E74F2"/>
    <w:rsid w:val="003E7896"/>
    <w:rsid w:val="003E79DB"/>
    <w:rsid w:val="003E7D73"/>
    <w:rsid w:val="003E7D97"/>
    <w:rsid w:val="003F009B"/>
    <w:rsid w:val="003F00E7"/>
    <w:rsid w:val="003F023A"/>
    <w:rsid w:val="003F05C5"/>
    <w:rsid w:val="003F1560"/>
    <w:rsid w:val="003F19AA"/>
    <w:rsid w:val="003F1B3A"/>
    <w:rsid w:val="003F1C9D"/>
    <w:rsid w:val="003F1E4D"/>
    <w:rsid w:val="003F202E"/>
    <w:rsid w:val="003F2BA0"/>
    <w:rsid w:val="003F3373"/>
    <w:rsid w:val="003F3E29"/>
    <w:rsid w:val="003F42A1"/>
    <w:rsid w:val="003F4305"/>
    <w:rsid w:val="003F4579"/>
    <w:rsid w:val="003F49D4"/>
    <w:rsid w:val="003F4C1D"/>
    <w:rsid w:val="003F4CB0"/>
    <w:rsid w:val="003F5643"/>
    <w:rsid w:val="003F581E"/>
    <w:rsid w:val="003F58F2"/>
    <w:rsid w:val="003F602A"/>
    <w:rsid w:val="003F61A5"/>
    <w:rsid w:val="003F6201"/>
    <w:rsid w:val="003F6225"/>
    <w:rsid w:val="003F6ACA"/>
    <w:rsid w:val="003F71B7"/>
    <w:rsid w:val="003F7453"/>
    <w:rsid w:val="003F7ABC"/>
    <w:rsid w:val="00400809"/>
    <w:rsid w:val="004011E7"/>
    <w:rsid w:val="004015C2"/>
    <w:rsid w:val="00401618"/>
    <w:rsid w:val="00401948"/>
    <w:rsid w:val="004023F9"/>
    <w:rsid w:val="004024F3"/>
    <w:rsid w:val="0040265F"/>
    <w:rsid w:val="00402A76"/>
    <w:rsid w:val="00402CBB"/>
    <w:rsid w:val="00402D02"/>
    <w:rsid w:val="00403345"/>
    <w:rsid w:val="0040355F"/>
    <w:rsid w:val="00403D75"/>
    <w:rsid w:val="00403DAA"/>
    <w:rsid w:val="0040488A"/>
    <w:rsid w:val="004054F9"/>
    <w:rsid w:val="00405ED4"/>
    <w:rsid w:val="0040621F"/>
    <w:rsid w:val="004062B1"/>
    <w:rsid w:val="004065BA"/>
    <w:rsid w:val="0040698F"/>
    <w:rsid w:val="00406D2C"/>
    <w:rsid w:val="00406DE7"/>
    <w:rsid w:val="00406E1C"/>
    <w:rsid w:val="00406ECA"/>
    <w:rsid w:val="00406F1C"/>
    <w:rsid w:val="00407235"/>
    <w:rsid w:val="00407694"/>
    <w:rsid w:val="0040797E"/>
    <w:rsid w:val="004101FB"/>
    <w:rsid w:val="004103EC"/>
    <w:rsid w:val="004111CA"/>
    <w:rsid w:val="004113F3"/>
    <w:rsid w:val="00411456"/>
    <w:rsid w:val="00411521"/>
    <w:rsid w:val="00411A88"/>
    <w:rsid w:val="00411AEF"/>
    <w:rsid w:val="00411DE5"/>
    <w:rsid w:val="00412193"/>
    <w:rsid w:val="00412257"/>
    <w:rsid w:val="00412270"/>
    <w:rsid w:val="004128AB"/>
    <w:rsid w:val="00412A6E"/>
    <w:rsid w:val="00412AF8"/>
    <w:rsid w:val="00412D9C"/>
    <w:rsid w:val="00412E13"/>
    <w:rsid w:val="004134BF"/>
    <w:rsid w:val="00413563"/>
    <w:rsid w:val="00413663"/>
    <w:rsid w:val="00413F45"/>
    <w:rsid w:val="004149FE"/>
    <w:rsid w:val="00414C67"/>
    <w:rsid w:val="00414CF2"/>
    <w:rsid w:val="00414EF6"/>
    <w:rsid w:val="0041500F"/>
    <w:rsid w:val="00415712"/>
    <w:rsid w:val="004158B9"/>
    <w:rsid w:val="00415DD2"/>
    <w:rsid w:val="004165E3"/>
    <w:rsid w:val="00417132"/>
    <w:rsid w:val="004171C0"/>
    <w:rsid w:val="00417452"/>
    <w:rsid w:val="00417926"/>
    <w:rsid w:val="00417ADB"/>
    <w:rsid w:val="00417B9B"/>
    <w:rsid w:val="00417F4F"/>
    <w:rsid w:val="00420447"/>
    <w:rsid w:val="0042057A"/>
    <w:rsid w:val="004207DF"/>
    <w:rsid w:val="00420B00"/>
    <w:rsid w:val="00420EB3"/>
    <w:rsid w:val="004210B3"/>
    <w:rsid w:val="0042120A"/>
    <w:rsid w:val="00421827"/>
    <w:rsid w:val="0042185A"/>
    <w:rsid w:val="00421AA2"/>
    <w:rsid w:val="00421BFB"/>
    <w:rsid w:val="00422211"/>
    <w:rsid w:val="004226C6"/>
    <w:rsid w:val="00422740"/>
    <w:rsid w:val="00422876"/>
    <w:rsid w:val="00422EB9"/>
    <w:rsid w:val="00422F67"/>
    <w:rsid w:val="004234E4"/>
    <w:rsid w:val="00423BF7"/>
    <w:rsid w:val="00424670"/>
    <w:rsid w:val="00424EDA"/>
    <w:rsid w:val="0042580D"/>
    <w:rsid w:val="00425B6F"/>
    <w:rsid w:val="00425B7C"/>
    <w:rsid w:val="00425DB8"/>
    <w:rsid w:val="004261AA"/>
    <w:rsid w:val="0042634C"/>
    <w:rsid w:val="0042655B"/>
    <w:rsid w:val="0042747F"/>
    <w:rsid w:val="004279B3"/>
    <w:rsid w:val="00427B27"/>
    <w:rsid w:val="00427EF3"/>
    <w:rsid w:val="004305D9"/>
    <w:rsid w:val="00430922"/>
    <w:rsid w:val="00430C46"/>
    <w:rsid w:val="00430E8E"/>
    <w:rsid w:val="00431026"/>
    <w:rsid w:val="00431482"/>
    <w:rsid w:val="004316A4"/>
    <w:rsid w:val="004317CB"/>
    <w:rsid w:val="00431E42"/>
    <w:rsid w:val="00432012"/>
    <w:rsid w:val="0043231D"/>
    <w:rsid w:val="00432400"/>
    <w:rsid w:val="00432700"/>
    <w:rsid w:val="0043273F"/>
    <w:rsid w:val="00432755"/>
    <w:rsid w:val="00432871"/>
    <w:rsid w:val="00432A89"/>
    <w:rsid w:val="00432ECD"/>
    <w:rsid w:val="00432EF2"/>
    <w:rsid w:val="004330C4"/>
    <w:rsid w:val="004331DE"/>
    <w:rsid w:val="00433602"/>
    <w:rsid w:val="00433639"/>
    <w:rsid w:val="00433926"/>
    <w:rsid w:val="00433E7B"/>
    <w:rsid w:val="004349DE"/>
    <w:rsid w:val="00434CBE"/>
    <w:rsid w:val="004352EA"/>
    <w:rsid w:val="00435D3C"/>
    <w:rsid w:val="00435F51"/>
    <w:rsid w:val="00436185"/>
    <w:rsid w:val="0043682A"/>
    <w:rsid w:val="00436B7E"/>
    <w:rsid w:val="00436F0D"/>
    <w:rsid w:val="004370E9"/>
    <w:rsid w:val="004375F1"/>
    <w:rsid w:val="00437762"/>
    <w:rsid w:val="00437817"/>
    <w:rsid w:val="0043797D"/>
    <w:rsid w:val="00437D58"/>
    <w:rsid w:val="00437E59"/>
    <w:rsid w:val="00440A08"/>
    <w:rsid w:val="00440BD0"/>
    <w:rsid w:val="00440DD8"/>
    <w:rsid w:val="004411F7"/>
    <w:rsid w:val="004413AD"/>
    <w:rsid w:val="00441DC2"/>
    <w:rsid w:val="00442020"/>
    <w:rsid w:val="0044231C"/>
    <w:rsid w:val="00442CD1"/>
    <w:rsid w:val="0044339E"/>
    <w:rsid w:val="00443AF5"/>
    <w:rsid w:val="00443C01"/>
    <w:rsid w:val="00443C59"/>
    <w:rsid w:val="00444549"/>
    <w:rsid w:val="0044461D"/>
    <w:rsid w:val="0044470C"/>
    <w:rsid w:val="00444774"/>
    <w:rsid w:val="00444ECE"/>
    <w:rsid w:val="004455E7"/>
    <w:rsid w:val="00445880"/>
    <w:rsid w:val="00445A8F"/>
    <w:rsid w:val="00445D78"/>
    <w:rsid w:val="00445EB5"/>
    <w:rsid w:val="00445FC9"/>
    <w:rsid w:val="00446066"/>
    <w:rsid w:val="00446134"/>
    <w:rsid w:val="00446A5B"/>
    <w:rsid w:val="00446A66"/>
    <w:rsid w:val="00446D7C"/>
    <w:rsid w:val="0044738F"/>
    <w:rsid w:val="00447536"/>
    <w:rsid w:val="0044753F"/>
    <w:rsid w:val="00447762"/>
    <w:rsid w:val="00447DC9"/>
    <w:rsid w:val="004500FD"/>
    <w:rsid w:val="004504FA"/>
    <w:rsid w:val="004506B8"/>
    <w:rsid w:val="004508AB"/>
    <w:rsid w:val="00450C88"/>
    <w:rsid w:val="00451544"/>
    <w:rsid w:val="00451A49"/>
    <w:rsid w:val="00451D41"/>
    <w:rsid w:val="00451DFF"/>
    <w:rsid w:val="00451E69"/>
    <w:rsid w:val="00452158"/>
    <w:rsid w:val="0045224B"/>
    <w:rsid w:val="004522E9"/>
    <w:rsid w:val="00452DAC"/>
    <w:rsid w:val="0045350A"/>
    <w:rsid w:val="00453750"/>
    <w:rsid w:val="0045380F"/>
    <w:rsid w:val="004538E1"/>
    <w:rsid w:val="00453FE9"/>
    <w:rsid w:val="004546F0"/>
    <w:rsid w:val="004548B8"/>
    <w:rsid w:val="00454DA0"/>
    <w:rsid w:val="00454DA9"/>
    <w:rsid w:val="00455868"/>
    <w:rsid w:val="004558EB"/>
    <w:rsid w:val="00455A24"/>
    <w:rsid w:val="00456FDF"/>
    <w:rsid w:val="00457988"/>
    <w:rsid w:val="00457ABA"/>
    <w:rsid w:val="00460929"/>
    <w:rsid w:val="00460A85"/>
    <w:rsid w:val="0046104A"/>
    <w:rsid w:val="00461191"/>
    <w:rsid w:val="0046162D"/>
    <w:rsid w:val="00461634"/>
    <w:rsid w:val="00461C79"/>
    <w:rsid w:val="00461DB1"/>
    <w:rsid w:val="00462568"/>
    <w:rsid w:val="004625A5"/>
    <w:rsid w:val="00462921"/>
    <w:rsid w:val="00462F0B"/>
    <w:rsid w:val="00463020"/>
    <w:rsid w:val="004631DC"/>
    <w:rsid w:val="004635B7"/>
    <w:rsid w:val="0046365A"/>
    <w:rsid w:val="004636C2"/>
    <w:rsid w:val="004637F4"/>
    <w:rsid w:val="00463CB6"/>
    <w:rsid w:val="00463D3F"/>
    <w:rsid w:val="00464052"/>
    <w:rsid w:val="00464066"/>
    <w:rsid w:val="0046416D"/>
    <w:rsid w:val="004644E3"/>
    <w:rsid w:val="0046487F"/>
    <w:rsid w:val="00464FB4"/>
    <w:rsid w:val="00465642"/>
    <w:rsid w:val="00465913"/>
    <w:rsid w:val="00465932"/>
    <w:rsid w:val="00465C88"/>
    <w:rsid w:val="00465E4D"/>
    <w:rsid w:val="004664B7"/>
    <w:rsid w:val="004665FD"/>
    <w:rsid w:val="00466700"/>
    <w:rsid w:val="004668D4"/>
    <w:rsid w:val="00466CB0"/>
    <w:rsid w:val="00467916"/>
    <w:rsid w:val="00470176"/>
    <w:rsid w:val="0047021C"/>
    <w:rsid w:val="00470FE4"/>
    <w:rsid w:val="0047104A"/>
    <w:rsid w:val="004710D1"/>
    <w:rsid w:val="00471ABE"/>
    <w:rsid w:val="00472925"/>
    <w:rsid w:val="00472976"/>
    <w:rsid w:val="00472988"/>
    <w:rsid w:val="00472D17"/>
    <w:rsid w:val="004735C9"/>
    <w:rsid w:val="004739C8"/>
    <w:rsid w:val="00473DDE"/>
    <w:rsid w:val="00473E34"/>
    <w:rsid w:val="00474B7B"/>
    <w:rsid w:val="00474BE4"/>
    <w:rsid w:val="00474BF5"/>
    <w:rsid w:val="0047518D"/>
    <w:rsid w:val="00475A8A"/>
    <w:rsid w:val="00475F97"/>
    <w:rsid w:val="00476228"/>
    <w:rsid w:val="004765E0"/>
    <w:rsid w:val="004769A2"/>
    <w:rsid w:val="004771C7"/>
    <w:rsid w:val="0047730D"/>
    <w:rsid w:val="00477695"/>
    <w:rsid w:val="00477ABB"/>
    <w:rsid w:val="004809BA"/>
    <w:rsid w:val="00480AF2"/>
    <w:rsid w:val="00480C5B"/>
    <w:rsid w:val="00480EFF"/>
    <w:rsid w:val="004811C8"/>
    <w:rsid w:val="0048136C"/>
    <w:rsid w:val="00481A90"/>
    <w:rsid w:val="00481BA2"/>
    <w:rsid w:val="00481C24"/>
    <w:rsid w:val="00481CCB"/>
    <w:rsid w:val="00481E92"/>
    <w:rsid w:val="00481EF9"/>
    <w:rsid w:val="00482174"/>
    <w:rsid w:val="0048262C"/>
    <w:rsid w:val="00482C62"/>
    <w:rsid w:val="00482F70"/>
    <w:rsid w:val="00483515"/>
    <w:rsid w:val="00483E41"/>
    <w:rsid w:val="00483F54"/>
    <w:rsid w:val="004843F0"/>
    <w:rsid w:val="004844E4"/>
    <w:rsid w:val="004846D3"/>
    <w:rsid w:val="004846D8"/>
    <w:rsid w:val="00484B65"/>
    <w:rsid w:val="00484B6E"/>
    <w:rsid w:val="00484C3A"/>
    <w:rsid w:val="00484CE5"/>
    <w:rsid w:val="00484D86"/>
    <w:rsid w:val="00485781"/>
    <w:rsid w:val="00485EEA"/>
    <w:rsid w:val="00486695"/>
    <w:rsid w:val="00486851"/>
    <w:rsid w:val="004868D3"/>
    <w:rsid w:val="0048693C"/>
    <w:rsid w:val="00486E31"/>
    <w:rsid w:val="00487271"/>
    <w:rsid w:val="004876A4"/>
    <w:rsid w:val="00490047"/>
    <w:rsid w:val="0049020C"/>
    <w:rsid w:val="00490954"/>
    <w:rsid w:val="00490C65"/>
    <w:rsid w:val="004912AC"/>
    <w:rsid w:val="00492674"/>
    <w:rsid w:val="00493047"/>
    <w:rsid w:val="004936C6"/>
    <w:rsid w:val="00493D83"/>
    <w:rsid w:val="00494363"/>
    <w:rsid w:val="00494D3E"/>
    <w:rsid w:val="004958E4"/>
    <w:rsid w:val="00495910"/>
    <w:rsid w:val="00495BA7"/>
    <w:rsid w:val="00495E7F"/>
    <w:rsid w:val="00496092"/>
    <w:rsid w:val="00496A09"/>
    <w:rsid w:val="00496B07"/>
    <w:rsid w:val="00496B87"/>
    <w:rsid w:val="00496BC9"/>
    <w:rsid w:val="00496C78"/>
    <w:rsid w:val="00497086"/>
    <w:rsid w:val="00497179"/>
    <w:rsid w:val="004A019E"/>
    <w:rsid w:val="004A024D"/>
    <w:rsid w:val="004A02E3"/>
    <w:rsid w:val="004A0325"/>
    <w:rsid w:val="004A05B6"/>
    <w:rsid w:val="004A1003"/>
    <w:rsid w:val="004A146E"/>
    <w:rsid w:val="004A1B0C"/>
    <w:rsid w:val="004A2E7E"/>
    <w:rsid w:val="004A316F"/>
    <w:rsid w:val="004A3772"/>
    <w:rsid w:val="004A377C"/>
    <w:rsid w:val="004A3923"/>
    <w:rsid w:val="004A3B07"/>
    <w:rsid w:val="004A3CA7"/>
    <w:rsid w:val="004A41D1"/>
    <w:rsid w:val="004A45A0"/>
    <w:rsid w:val="004A51F4"/>
    <w:rsid w:val="004A53E9"/>
    <w:rsid w:val="004A586D"/>
    <w:rsid w:val="004A58BE"/>
    <w:rsid w:val="004A5E8A"/>
    <w:rsid w:val="004A5EC0"/>
    <w:rsid w:val="004A60EB"/>
    <w:rsid w:val="004A65FD"/>
    <w:rsid w:val="004A69C3"/>
    <w:rsid w:val="004A6EAC"/>
    <w:rsid w:val="004A72D4"/>
    <w:rsid w:val="004B0845"/>
    <w:rsid w:val="004B0941"/>
    <w:rsid w:val="004B0A8E"/>
    <w:rsid w:val="004B12E3"/>
    <w:rsid w:val="004B1EE4"/>
    <w:rsid w:val="004B1F7C"/>
    <w:rsid w:val="004B2405"/>
    <w:rsid w:val="004B2C84"/>
    <w:rsid w:val="004B2D51"/>
    <w:rsid w:val="004B323E"/>
    <w:rsid w:val="004B32AE"/>
    <w:rsid w:val="004B36CC"/>
    <w:rsid w:val="004B3A08"/>
    <w:rsid w:val="004B4B5B"/>
    <w:rsid w:val="004B4CC1"/>
    <w:rsid w:val="004B533A"/>
    <w:rsid w:val="004B5DB3"/>
    <w:rsid w:val="004B645B"/>
    <w:rsid w:val="004B69BB"/>
    <w:rsid w:val="004B6B3C"/>
    <w:rsid w:val="004B6EBA"/>
    <w:rsid w:val="004B6FEC"/>
    <w:rsid w:val="004B704B"/>
    <w:rsid w:val="004B7912"/>
    <w:rsid w:val="004C0037"/>
    <w:rsid w:val="004C004C"/>
    <w:rsid w:val="004C08E0"/>
    <w:rsid w:val="004C0F5E"/>
    <w:rsid w:val="004C0FB0"/>
    <w:rsid w:val="004C133E"/>
    <w:rsid w:val="004C1B2C"/>
    <w:rsid w:val="004C1DF9"/>
    <w:rsid w:val="004C2149"/>
    <w:rsid w:val="004C273A"/>
    <w:rsid w:val="004C2CA8"/>
    <w:rsid w:val="004C2D98"/>
    <w:rsid w:val="004C3265"/>
    <w:rsid w:val="004C346F"/>
    <w:rsid w:val="004C49FA"/>
    <w:rsid w:val="004C503C"/>
    <w:rsid w:val="004C50EF"/>
    <w:rsid w:val="004C5356"/>
    <w:rsid w:val="004C541F"/>
    <w:rsid w:val="004C5458"/>
    <w:rsid w:val="004C596D"/>
    <w:rsid w:val="004C6128"/>
    <w:rsid w:val="004C62D2"/>
    <w:rsid w:val="004C71D2"/>
    <w:rsid w:val="004C791B"/>
    <w:rsid w:val="004C7A6F"/>
    <w:rsid w:val="004C7D1B"/>
    <w:rsid w:val="004C7EDA"/>
    <w:rsid w:val="004D0288"/>
    <w:rsid w:val="004D04B0"/>
    <w:rsid w:val="004D073D"/>
    <w:rsid w:val="004D14B5"/>
    <w:rsid w:val="004D2416"/>
    <w:rsid w:val="004D25ED"/>
    <w:rsid w:val="004D2965"/>
    <w:rsid w:val="004D2983"/>
    <w:rsid w:val="004D2A5D"/>
    <w:rsid w:val="004D2A67"/>
    <w:rsid w:val="004D2F07"/>
    <w:rsid w:val="004D2F59"/>
    <w:rsid w:val="004D31DC"/>
    <w:rsid w:val="004D358C"/>
    <w:rsid w:val="004D4251"/>
    <w:rsid w:val="004D4A0A"/>
    <w:rsid w:val="004D4AF5"/>
    <w:rsid w:val="004D4EDF"/>
    <w:rsid w:val="004D5C74"/>
    <w:rsid w:val="004D5D5F"/>
    <w:rsid w:val="004D5EAE"/>
    <w:rsid w:val="004D64CE"/>
    <w:rsid w:val="004D684F"/>
    <w:rsid w:val="004D691A"/>
    <w:rsid w:val="004D6F55"/>
    <w:rsid w:val="004D7E96"/>
    <w:rsid w:val="004E0036"/>
    <w:rsid w:val="004E0602"/>
    <w:rsid w:val="004E08EF"/>
    <w:rsid w:val="004E09A1"/>
    <w:rsid w:val="004E0B65"/>
    <w:rsid w:val="004E0BE9"/>
    <w:rsid w:val="004E1043"/>
    <w:rsid w:val="004E126C"/>
    <w:rsid w:val="004E1B84"/>
    <w:rsid w:val="004E1F94"/>
    <w:rsid w:val="004E22EF"/>
    <w:rsid w:val="004E27A5"/>
    <w:rsid w:val="004E2F55"/>
    <w:rsid w:val="004E341B"/>
    <w:rsid w:val="004E369A"/>
    <w:rsid w:val="004E3EA4"/>
    <w:rsid w:val="004E3F8C"/>
    <w:rsid w:val="004E40D9"/>
    <w:rsid w:val="004E4E96"/>
    <w:rsid w:val="004E4EAA"/>
    <w:rsid w:val="004E54D1"/>
    <w:rsid w:val="004E5C8B"/>
    <w:rsid w:val="004E5D4A"/>
    <w:rsid w:val="004E5F03"/>
    <w:rsid w:val="004E65D5"/>
    <w:rsid w:val="004E6BF7"/>
    <w:rsid w:val="004E6C1D"/>
    <w:rsid w:val="004E7218"/>
    <w:rsid w:val="004E7876"/>
    <w:rsid w:val="004E7BBA"/>
    <w:rsid w:val="004E7D03"/>
    <w:rsid w:val="004F08F1"/>
    <w:rsid w:val="004F0B1A"/>
    <w:rsid w:val="004F0F51"/>
    <w:rsid w:val="004F14E3"/>
    <w:rsid w:val="004F17B1"/>
    <w:rsid w:val="004F1950"/>
    <w:rsid w:val="004F2151"/>
    <w:rsid w:val="004F2597"/>
    <w:rsid w:val="004F3231"/>
    <w:rsid w:val="004F3691"/>
    <w:rsid w:val="004F4009"/>
    <w:rsid w:val="004F40D6"/>
    <w:rsid w:val="004F42E2"/>
    <w:rsid w:val="004F4388"/>
    <w:rsid w:val="004F47DA"/>
    <w:rsid w:val="004F47FD"/>
    <w:rsid w:val="004F4E54"/>
    <w:rsid w:val="004F4FD2"/>
    <w:rsid w:val="004F57CF"/>
    <w:rsid w:val="004F599B"/>
    <w:rsid w:val="004F59CA"/>
    <w:rsid w:val="004F59D7"/>
    <w:rsid w:val="004F5E44"/>
    <w:rsid w:val="004F6A58"/>
    <w:rsid w:val="004F6D03"/>
    <w:rsid w:val="004F6E0A"/>
    <w:rsid w:val="004F78D2"/>
    <w:rsid w:val="00500234"/>
    <w:rsid w:val="0050093D"/>
    <w:rsid w:val="00500C2C"/>
    <w:rsid w:val="00501238"/>
    <w:rsid w:val="005016FA"/>
    <w:rsid w:val="00501949"/>
    <w:rsid w:val="00501B48"/>
    <w:rsid w:val="0050240F"/>
    <w:rsid w:val="0050245B"/>
    <w:rsid w:val="0050268F"/>
    <w:rsid w:val="005027BD"/>
    <w:rsid w:val="00502920"/>
    <w:rsid w:val="00503000"/>
    <w:rsid w:val="00503325"/>
    <w:rsid w:val="00503698"/>
    <w:rsid w:val="00503A7B"/>
    <w:rsid w:val="005046F5"/>
    <w:rsid w:val="00504A03"/>
    <w:rsid w:val="00504C04"/>
    <w:rsid w:val="00504F44"/>
    <w:rsid w:val="00504FBF"/>
    <w:rsid w:val="00505A5A"/>
    <w:rsid w:val="005061C9"/>
    <w:rsid w:val="00506C0C"/>
    <w:rsid w:val="00506D5F"/>
    <w:rsid w:val="00507642"/>
    <w:rsid w:val="00507ABF"/>
    <w:rsid w:val="00507BC3"/>
    <w:rsid w:val="00510042"/>
    <w:rsid w:val="005102A7"/>
    <w:rsid w:val="00510310"/>
    <w:rsid w:val="005108C0"/>
    <w:rsid w:val="00510B3F"/>
    <w:rsid w:val="00511DB4"/>
    <w:rsid w:val="00511E7A"/>
    <w:rsid w:val="00511EC7"/>
    <w:rsid w:val="00512092"/>
    <w:rsid w:val="005128A0"/>
    <w:rsid w:val="00513CCB"/>
    <w:rsid w:val="00514BF6"/>
    <w:rsid w:val="00515095"/>
    <w:rsid w:val="00516661"/>
    <w:rsid w:val="00516AFF"/>
    <w:rsid w:val="00517E75"/>
    <w:rsid w:val="0052048E"/>
    <w:rsid w:val="005212F5"/>
    <w:rsid w:val="00521825"/>
    <w:rsid w:val="0052201C"/>
    <w:rsid w:val="0052295B"/>
    <w:rsid w:val="00523180"/>
    <w:rsid w:val="00523715"/>
    <w:rsid w:val="0052394A"/>
    <w:rsid w:val="00523B33"/>
    <w:rsid w:val="00523BEE"/>
    <w:rsid w:val="00524A8B"/>
    <w:rsid w:val="00525B4E"/>
    <w:rsid w:val="00525F7D"/>
    <w:rsid w:val="0052608D"/>
    <w:rsid w:val="0052666F"/>
    <w:rsid w:val="005268E7"/>
    <w:rsid w:val="0052690A"/>
    <w:rsid w:val="00526C2E"/>
    <w:rsid w:val="00527793"/>
    <w:rsid w:val="005279E0"/>
    <w:rsid w:val="00527D68"/>
    <w:rsid w:val="00527D91"/>
    <w:rsid w:val="0053012F"/>
    <w:rsid w:val="00530206"/>
    <w:rsid w:val="00530213"/>
    <w:rsid w:val="0053040B"/>
    <w:rsid w:val="0053053D"/>
    <w:rsid w:val="005309DB"/>
    <w:rsid w:val="00530A40"/>
    <w:rsid w:val="00531923"/>
    <w:rsid w:val="00531D18"/>
    <w:rsid w:val="00531DBF"/>
    <w:rsid w:val="005321B5"/>
    <w:rsid w:val="00532295"/>
    <w:rsid w:val="0053252C"/>
    <w:rsid w:val="00532F5E"/>
    <w:rsid w:val="00532FA0"/>
    <w:rsid w:val="005331C5"/>
    <w:rsid w:val="005335A7"/>
    <w:rsid w:val="00533B9E"/>
    <w:rsid w:val="00533D68"/>
    <w:rsid w:val="005344D2"/>
    <w:rsid w:val="00534733"/>
    <w:rsid w:val="005347D2"/>
    <w:rsid w:val="00534EF9"/>
    <w:rsid w:val="00534F9F"/>
    <w:rsid w:val="005352EC"/>
    <w:rsid w:val="005354CD"/>
    <w:rsid w:val="005361AC"/>
    <w:rsid w:val="005361BD"/>
    <w:rsid w:val="00536C9C"/>
    <w:rsid w:val="00536D29"/>
    <w:rsid w:val="00537407"/>
    <w:rsid w:val="005374FC"/>
    <w:rsid w:val="00537D25"/>
    <w:rsid w:val="0054158B"/>
    <w:rsid w:val="005417B4"/>
    <w:rsid w:val="00541B89"/>
    <w:rsid w:val="005421B0"/>
    <w:rsid w:val="005427F5"/>
    <w:rsid w:val="00542E24"/>
    <w:rsid w:val="00543160"/>
    <w:rsid w:val="0054325C"/>
    <w:rsid w:val="005433AD"/>
    <w:rsid w:val="005433D6"/>
    <w:rsid w:val="00544693"/>
    <w:rsid w:val="005447F9"/>
    <w:rsid w:val="0054570A"/>
    <w:rsid w:val="005457E7"/>
    <w:rsid w:val="00545F0A"/>
    <w:rsid w:val="00546095"/>
    <w:rsid w:val="0054628A"/>
    <w:rsid w:val="0054628E"/>
    <w:rsid w:val="005462E9"/>
    <w:rsid w:val="0054636B"/>
    <w:rsid w:val="00546E7B"/>
    <w:rsid w:val="00546F5C"/>
    <w:rsid w:val="00546FA3"/>
    <w:rsid w:val="0054712C"/>
    <w:rsid w:val="00547519"/>
    <w:rsid w:val="00547905"/>
    <w:rsid w:val="005502DA"/>
    <w:rsid w:val="00550490"/>
    <w:rsid w:val="0055136A"/>
    <w:rsid w:val="00551B65"/>
    <w:rsid w:val="00551C5D"/>
    <w:rsid w:val="00551C97"/>
    <w:rsid w:val="00551F4B"/>
    <w:rsid w:val="005520DF"/>
    <w:rsid w:val="00552AC5"/>
    <w:rsid w:val="00552FE8"/>
    <w:rsid w:val="0055309F"/>
    <w:rsid w:val="0055393C"/>
    <w:rsid w:val="00553ABB"/>
    <w:rsid w:val="00553D25"/>
    <w:rsid w:val="00553F70"/>
    <w:rsid w:val="005550CA"/>
    <w:rsid w:val="005553E8"/>
    <w:rsid w:val="00556B72"/>
    <w:rsid w:val="00556D96"/>
    <w:rsid w:val="00556F97"/>
    <w:rsid w:val="0055701C"/>
    <w:rsid w:val="0055712D"/>
    <w:rsid w:val="0055733E"/>
    <w:rsid w:val="00557E9B"/>
    <w:rsid w:val="00557FE5"/>
    <w:rsid w:val="005604FB"/>
    <w:rsid w:val="0056075F"/>
    <w:rsid w:val="005609B4"/>
    <w:rsid w:val="00560A9A"/>
    <w:rsid w:val="00560AB7"/>
    <w:rsid w:val="00560C92"/>
    <w:rsid w:val="005617F6"/>
    <w:rsid w:val="00561AB4"/>
    <w:rsid w:val="00561EF0"/>
    <w:rsid w:val="00562460"/>
    <w:rsid w:val="005628E7"/>
    <w:rsid w:val="00562B0C"/>
    <w:rsid w:val="00562CF3"/>
    <w:rsid w:val="00562DC7"/>
    <w:rsid w:val="00563474"/>
    <w:rsid w:val="0056362F"/>
    <w:rsid w:val="0056397A"/>
    <w:rsid w:val="00563B0F"/>
    <w:rsid w:val="00563BE8"/>
    <w:rsid w:val="00563C65"/>
    <w:rsid w:val="00563FF0"/>
    <w:rsid w:val="0056436F"/>
    <w:rsid w:val="005643A9"/>
    <w:rsid w:val="00564715"/>
    <w:rsid w:val="0056486D"/>
    <w:rsid w:val="0056491B"/>
    <w:rsid w:val="00564B58"/>
    <w:rsid w:val="00564E56"/>
    <w:rsid w:val="00565179"/>
    <w:rsid w:val="00565550"/>
    <w:rsid w:val="005655E2"/>
    <w:rsid w:val="00565E19"/>
    <w:rsid w:val="00565E54"/>
    <w:rsid w:val="00565F38"/>
    <w:rsid w:val="005662A9"/>
    <w:rsid w:val="00566A24"/>
    <w:rsid w:val="00566DF6"/>
    <w:rsid w:val="0056706F"/>
    <w:rsid w:val="005670D6"/>
    <w:rsid w:val="005671A9"/>
    <w:rsid w:val="005675C9"/>
    <w:rsid w:val="00567BE3"/>
    <w:rsid w:val="00567BF9"/>
    <w:rsid w:val="00570521"/>
    <w:rsid w:val="0057090F"/>
    <w:rsid w:val="00570F45"/>
    <w:rsid w:val="0057116F"/>
    <w:rsid w:val="00571494"/>
    <w:rsid w:val="005716E6"/>
    <w:rsid w:val="00571862"/>
    <w:rsid w:val="0057194F"/>
    <w:rsid w:val="00571D69"/>
    <w:rsid w:val="00571D7C"/>
    <w:rsid w:val="00571FC0"/>
    <w:rsid w:val="0057218C"/>
    <w:rsid w:val="00572292"/>
    <w:rsid w:val="00572C1A"/>
    <w:rsid w:val="005730FB"/>
    <w:rsid w:val="005734F6"/>
    <w:rsid w:val="005739E2"/>
    <w:rsid w:val="00573A1F"/>
    <w:rsid w:val="00573CC1"/>
    <w:rsid w:val="00573E63"/>
    <w:rsid w:val="00574538"/>
    <w:rsid w:val="005746DF"/>
    <w:rsid w:val="005749CA"/>
    <w:rsid w:val="00574A0E"/>
    <w:rsid w:val="00574F4F"/>
    <w:rsid w:val="005751F9"/>
    <w:rsid w:val="005759BC"/>
    <w:rsid w:val="005759BE"/>
    <w:rsid w:val="00575C71"/>
    <w:rsid w:val="00576416"/>
    <w:rsid w:val="0057682A"/>
    <w:rsid w:val="005769F7"/>
    <w:rsid w:val="00576A81"/>
    <w:rsid w:val="00576C62"/>
    <w:rsid w:val="005774C4"/>
    <w:rsid w:val="00577863"/>
    <w:rsid w:val="00577FB5"/>
    <w:rsid w:val="0058031E"/>
    <w:rsid w:val="005813DB"/>
    <w:rsid w:val="005814B1"/>
    <w:rsid w:val="00581818"/>
    <w:rsid w:val="00581A85"/>
    <w:rsid w:val="00581EB0"/>
    <w:rsid w:val="00581F02"/>
    <w:rsid w:val="00582A57"/>
    <w:rsid w:val="00582D12"/>
    <w:rsid w:val="0058308C"/>
    <w:rsid w:val="005830F9"/>
    <w:rsid w:val="005833F5"/>
    <w:rsid w:val="005834EA"/>
    <w:rsid w:val="005835C2"/>
    <w:rsid w:val="00583866"/>
    <w:rsid w:val="00585070"/>
    <w:rsid w:val="00585666"/>
    <w:rsid w:val="0058591B"/>
    <w:rsid w:val="0058667C"/>
    <w:rsid w:val="00586FDE"/>
    <w:rsid w:val="005872A2"/>
    <w:rsid w:val="005873A8"/>
    <w:rsid w:val="00587A30"/>
    <w:rsid w:val="00587FD8"/>
    <w:rsid w:val="00590268"/>
    <w:rsid w:val="0059028D"/>
    <w:rsid w:val="00590396"/>
    <w:rsid w:val="005906EA"/>
    <w:rsid w:val="00590A23"/>
    <w:rsid w:val="00590B19"/>
    <w:rsid w:val="00590B6B"/>
    <w:rsid w:val="00590CF7"/>
    <w:rsid w:val="00590E43"/>
    <w:rsid w:val="005913A3"/>
    <w:rsid w:val="005914C1"/>
    <w:rsid w:val="005916F7"/>
    <w:rsid w:val="00591B4C"/>
    <w:rsid w:val="0059272A"/>
    <w:rsid w:val="00592BAD"/>
    <w:rsid w:val="00593177"/>
    <w:rsid w:val="005934D5"/>
    <w:rsid w:val="00593561"/>
    <w:rsid w:val="005942AC"/>
    <w:rsid w:val="005958FB"/>
    <w:rsid w:val="00595A53"/>
    <w:rsid w:val="00595FFF"/>
    <w:rsid w:val="0059623A"/>
    <w:rsid w:val="005962EC"/>
    <w:rsid w:val="00596524"/>
    <w:rsid w:val="005968E1"/>
    <w:rsid w:val="00596978"/>
    <w:rsid w:val="005970AF"/>
    <w:rsid w:val="0059712E"/>
    <w:rsid w:val="005978F8"/>
    <w:rsid w:val="00597E51"/>
    <w:rsid w:val="005A016B"/>
    <w:rsid w:val="005A01E9"/>
    <w:rsid w:val="005A02A1"/>
    <w:rsid w:val="005A058C"/>
    <w:rsid w:val="005A06A7"/>
    <w:rsid w:val="005A0895"/>
    <w:rsid w:val="005A0A28"/>
    <w:rsid w:val="005A0E60"/>
    <w:rsid w:val="005A1353"/>
    <w:rsid w:val="005A1885"/>
    <w:rsid w:val="005A2680"/>
    <w:rsid w:val="005A2F6E"/>
    <w:rsid w:val="005A3409"/>
    <w:rsid w:val="005A3727"/>
    <w:rsid w:val="005A378E"/>
    <w:rsid w:val="005A434E"/>
    <w:rsid w:val="005A4DD5"/>
    <w:rsid w:val="005A513E"/>
    <w:rsid w:val="005A51AE"/>
    <w:rsid w:val="005A5A23"/>
    <w:rsid w:val="005A666A"/>
    <w:rsid w:val="005A66C1"/>
    <w:rsid w:val="005A66D6"/>
    <w:rsid w:val="005A6A50"/>
    <w:rsid w:val="005A6A90"/>
    <w:rsid w:val="005A6BFA"/>
    <w:rsid w:val="005A72D1"/>
    <w:rsid w:val="005A75FA"/>
    <w:rsid w:val="005A78A5"/>
    <w:rsid w:val="005A78F6"/>
    <w:rsid w:val="005A7D67"/>
    <w:rsid w:val="005B02A7"/>
    <w:rsid w:val="005B07CD"/>
    <w:rsid w:val="005B0D4D"/>
    <w:rsid w:val="005B0F9C"/>
    <w:rsid w:val="005B1497"/>
    <w:rsid w:val="005B1E89"/>
    <w:rsid w:val="005B21A4"/>
    <w:rsid w:val="005B2268"/>
    <w:rsid w:val="005B2368"/>
    <w:rsid w:val="005B2A20"/>
    <w:rsid w:val="005B2A74"/>
    <w:rsid w:val="005B2E0D"/>
    <w:rsid w:val="005B2F39"/>
    <w:rsid w:val="005B2F3A"/>
    <w:rsid w:val="005B2FCB"/>
    <w:rsid w:val="005B32C0"/>
    <w:rsid w:val="005B378D"/>
    <w:rsid w:val="005B3E00"/>
    <w:rsid w:val="005B3E0F"/>
    <w:rsid w:val="005B5689"/>
    <w:rsid w:val="005B5711"/>
    <w:rsid w:val="005B58F6"/>
    <w:rsid w:val="005B5B09"/>
    <w:rsid w:val="005B5F45"/>
    <w:rsid w:val="005B66CA"/>
    <w:rsid w:val="005B6891"/>
    <w:rsid w:val="005B73CA"/>
    <w:rsid w:val="005C038A"/>
    <w:rsid w:val="005C04E6"/>
    <w:rsid w:val="005C0850"/>
    <w:rsid w:val="005C0B99"/>
    <w:rsid w:val="005C0FC5"/>
    <w:rsid w:val="005C12EF"/>
    <w:rsid w:val="005C145C"/>
    <w:rsid w:val="005C22B3"/>
    <w:rsid w:val="005C2462"/>
    <w:rsid w:val="005C277A"/>
    <w:rsid w:val="005C2F07"/>
    <w:rsid w:val="005C335F"/>
    <w:rsid w:val="005C381D"/>
    <w:rsid w:val="005C4504"/>
    <w:rsid w:val="005C4713"/>
    <w:rsid w:val="005C499B"/>
    <w:rsid w:val="005C4FB3"/>
    <w:rsid w:val="005C5663"/>
    <w:rsid w:val="005C5F2E"/>
    <w:rsid w:val="005C6042"/>
    <w:rsid w:val="005C637A"/>
    <w:rsid w:val="005C638C"/>
    <w:rsid w:val="005C6D21"/>
    <w:rsid w:val="005C6E15"/>
    <w:rsid w:val="005C6FE4"/>
    <w:rsid w:val="005C72A4"/>
    <w:rsid w:val="005C7455"/>
    <w:rsid w:val="005C74C3"/>
    <w:rsid w:val="005C7806"/>
    <w:rsid w:val="005C79EE"/>
    <w:rsid w:val="005C7A0C"/>
    <w:rsid w:val="005C7F1E"/>
    <w:rsid w:val="005D0115"/>
    <w:rsid w:val="005D09C4"/>
    <w:rsid w:val="005D0F17"/>
    <w:rsid w:val="005D130E"/>
    <w:rsid w:val="005D153F"/>
    <w:rsid w:val="005D299E"/>
    <w:rsid w:val="005D3207"/>
    <w:rsid w:val="005D322F"/>
    <w:rsid w:val="005D3279"/>
    <w:rsid w:val="005D3618"/>
    <w:rsid w:val="005D368A"/>
    <w:rsid w:val="005D37BD"/>
    <w:rsid w:val="005D39AE"/>
    <w:rsid w:val="005D3E2A"/>
    <w:rsid w:val="005D40A7"/>
    <w:rsid w:val="005D40AB"/>
    <w:rsid w:val="005D40EF"/>
    <w:rsid w:val="005D411B"/>
    <w:rsid w:val="005D41E6"/>
    <w:rsid w:val="005D453F"/>
    <w:rsid w:val="005D5624"/>
    <w:rsid w:val="005D5744"/>
    <w:rsid w:val="005D5793"/>
    <w:rsid w:val="005D5F2B"/>
    <w:rsid w:val="005D69C9"/>
    <w:rsid w:val="005D6AF9"/>
    <w:rsid w:val="005D6C14"/>
    <w:rsid w:val="005D6D5B"/>
    <w:rsid w:val="005D71FD"/>
    <w:rsid w:val="005D747D"/>
    <w:rsid w:val="005D7E32"/>
    <w:rsid w:val="005E0466"/>
    <w:rsid w:val="005E12EB"/>
    <w:rsid w:val="005E16F3"/>
    <w:rsid w:val="005E1976"/>
    <w:rsid w:val="005E1E70"/>
    <w:rsid w:val="005E1FA2"/>
    <w:rsid w:val="005E2D3D"/>
    <w:rsid w:val="005E2D83"/>
    <w:rsid w:val="005E345A"/>
    <w:rsid w:val="005E36BD"/>
    <w:rsid w:val="005E39E5"/>
    <w:rsid w:val="005E40A6"/>
    <w:rsid w:val="005E457A"/>
    <w:rsid w:val="005E4B2A"/>
    <w:rsid w:val="005E517B"/>
    <w:rsid w:val="005E56FA"/>
    <w:rsid w:val="005E57C0"/>
    <w:rsid w:val="005E5871"/>
    <w:rsid w:val="005E58FD"/>
    <w:rsid w:val="005E5E08"/>
    <w:rsid w:val="005E640A"/>
    <w:rsid w:val="005E6539"/>
    <w:rsid w:val="005E713B"/>
    <w:rsid w:val="005E77A2"/>
    <w:rsid w:val="005E7978"/>
    <w:rsid w:val="005E7A6F"/>
    <w:rsid w:val="005F0607"/>
    <w:rsid w:val="005F087D"/>
    <w:rsid w:val="005F0BBF"/>
    <w:rsid w:val="005F1446"/>
    <w:rsid w:val="005F15CF"/>
    <w:rsid w:val="005F15E9"/>
    <w:rsid w:val="005F21C2"/>
    <w:rsid w:val="005F28C4"/>
    <w:rsid w:val="005F29F6"/>
    <w:rsid w:val="005F3204"/>
    <w:rsid w:val="005F3245"/>
    <w:rsid w:val="005F34B8"/>
    <w:rsid w:val="005F36BB"/>
    <w:rsid w:val="005F3EA0"/>
    <w:rsid w:val="005F3FA1"/>
    <w:rsid w:val="005F446C"/>
    <w:rsid w:val="005F47E8"/>
    <w:rsid w:val="005F4989"/>
    <w:rsid w:val="005F4DDC"/>
    <w:rsid w:val="005F516F"/>
    <w:rsid w:val="005F5637"/>
    <w:rsid w:val="005F5660"/>
    <w:rsid w:val="005F5716"/>
    <w:rsid w:val="005F5B16"/>
    <w:rsid w:val="005F5F50"/>
    <w:rsid w:val="005F6697"/>
    <w:rsid w:val="005F66AE"/>
    <w:rsid w:val="005F6806"/>
    <w:rsid w:val="005F6949"/>
    <w:rsid w:val="005F7572"/>
    <w:rsid w:val="005F7B5D"/>
    <w:rsid w:val="005F7D92"/>
    <w:rsid w:val="00600487"/>
    <w:rsid w:val="00600CCC"/>
    <w:rsid w:val="0060125E"/>
    <w:rsid w:val="0060186D"/>
    <w:rsid w:val="0060198F"/>
    <w:rsid w:val="00601A0B"/>
    <w:rsid w:val="0060209F"/>
    <w:rsid w:val="00604164"/>
    <w:rsid w:val="00604624"/>
    <w:rsid w:val="0060468D"/>
    <w:rsid w:val="006049A1"/>
    <w:rsid w:val="00604D04"/>
    <w:rsid w:val="00604F9B"/>
    <w:rsid w:val="00604FBD"/>
    <w:rsid w:val="00605B7A"/>
    <w:rsid w:val="00605DAA"/>
    <w:rsid w:val="00605DBD"/>
    <w:rsid w:val="006066B0"/>
    <w:rsid w:val="0060689D"/>
    <w:rsid w:val="006068D1"/>
    <w:rsid w:val="00606C2C"/>
    <w:rsid w:val="00606D9D"/>
    <w:rsid w:val="00606DE9"/>
    <w:rsid w:val="00606E37"/>
    <w:rsid w:val="00607313"/>
    <w:rsid w:val="00610262"/>
    <w:rsid w:val="00610317"/>
    <w:rsid w:val="00610439"/>
    <w:rsid w:val="00610690"/>
    <w:rsid w:val="0061078F"/>
    <w:rsid w:val="006117BA"/>
    <w:rsid w:val="00611B23"/>
    <w:rsid w:val="006121F0"/>
    <w:rsid w:val="0061269D"/>
    <w:rsid w:val="0061279B"/>
    <w:rsid w:val="00612CCF"/>
    <w:rsid w:val="00612FB5"/>
    <w:rsid w:val="006130A4"/>
    <w:rsid w:val="006130D4"/>
    <w:rsid w:val="00613518"/>
    <w:rsid w:val="0061386F"/>
    <w:rsid w:val="0061407D"/>
    <w:rsid w:val="00614185"/>
    <w:rsid w:val="00614B04"/>
    <w:rsid w:val="00614F48"/>
    <w:rsid w:val="006153F4"/>
    <w:rsid w:val="0061543B"/>
    <w:rsid w:val="006156B7"/>
    <w:rsid w:val="00615CEB"/>
    <w:rsid w:val="00615DD0"/>
    <w:rsid w:val="00615E5E"/>
    <w:rsid w:val="0061615E"/>
    <w:rsid w:val="0061793E"/>
    <w:rsid w:val="00617CBB"/>
    <w:rsid w:val="00617CDD"/>
    <w:rsid w:val="006204FB"/>
    <w:rsid w:val="00620EB8"/>
    <w:rsid w:val="006217E2"/>
    <w:rsid w:val="00621909"/>
    <w:rsid w:val="00621C6C"/>
    <w:rsid w:val="00621F87"/>
    <w:rsid w:val="006231F3"/>
    <w:rsid w:val="0062327E"/>
    <w:rsid w:val="006235DB"/>
    <w:rsid w:val="00623677"/>
    <w:rsid w:val="00623689"/>
    <w:rsid w:val="006237E7"/>
    <w:rsid w:val="006246AC"/>
    <w:rsid w:val="006248E0"/>
    <w:rsid w:val="00625575"/>
    <w:rsid w:val="006255D4"/>
    <w:rsid w:val="00625C2B"/>
    <w:rsid w:val="00625D24"/>
    <w:rsid w:val="00626735"/>
    <w:rsid w:val="00626EB0"/>
    <w:rsid w:val="006272E9"/>
    <w:rsid w:val="006272ED"/>
    <w:rsid w:val="00627457"/>
    <w:rsid w:val="0062758E"/>
    <w:rsid w:val="006277F4"/>
    <w:rsid w:val="00627857"/>
    <w:rsid w:val="00627DAC"/>
    <w:rsid w:val="00630446"/>
    <w:rsid w:val="006309E9"/>
    <w:rsid w:val="00631CF7"/>
    <w:rsid w:val="00632210"/>
    <w:rsid w:val="006329D7"/>
    <w:rsid w:val="00632DE0"/>
    <w:rsid w:val="00632EB0"/>
    <w:rsid w:val="00633107"/>
    <w:rsid w:val="006332C9"/>
    <w:rsid w:val="00633DE6"/>
    <w:rsid w:val="00633EBB"/>
    <w:rsid w:val="006341A7"/>
    <w:rsid w:val="00634355"/>
    <w:rsid w:val="00634586"/>
    <w:rsid w:val="006345A7"/>
    <w:rsid w:val="00634EF7"/>
    <w:rsid w:val="00635380"/>
    <w:rsid w:val="0063562B"/>
    <w:rsid w:val="00635A32"/>
    <w:rsid w:val="00635AE3"/>
    <w:rsid w:val="00635C83"/>
    <w:rsid w:val="00635F24"/>
    <w:rsid w:val="00636654"/>
    <w:rsid w:val="00636B77"/>
    <w:rsid w:val="00636F50"/>
    <w:rsid w:val="0063731E"/>
    <w:rsid w:val="00637341"/>
    <w:rsid w:val="006378A6"/>
    <w:rsid w:val="00637C9A"/>
    <w:rsid w:val="00640AD6"/>
    <w:rsid w:val="00640E83"/>
    <w:rsid w:val="00641896"/>
    <w:rsid w:val="00642508"/>
    <w:rsid w:val="00642518"/>
    <w:rsid w:val="00642781"/>
    <w:rsid w:val="00642C9D"/>
    <w:rsid w:val="006430FA"/>
    <w:rsid w:val="0064370B"/>
    <w:rsid w:val="0064429F"/>
    <w:rsid w:val="00644346"/>
    <w:rsid w:val="00644397"/>
    <w:rsid w:val="00644C0C"/>
    <w:rsid w:val="006452FA"/>
    <w:rsid w:val="0064535D"/>
    <w:rsid w:val="006457AF"/>
    <w:rsid w:val="00645E48"/>
    <w:rsid w:val="0064658D"/>
    <w:rsid w:val="006466EB"/>
    <w:rsid w:val="00646946"/>
    <w:rsid w:val="00646B4B"/>
    <w:rsid w:val="00646E86"/>
    <w:rsid w:val="00647390"/>
    <w:rsid w:val="00647E8F"/>
    <w:rsid w:val="00647F27"/>
    <w:rsid w:val="00650059"/>
    <w:rsid w:val="0065132B"/>
    <w:rsid w:val="006521BD"/>
    <w:rsid w:val="00652706"/>
    <w:rsid w:val="00652AE2"/>
    <w:rsid w:val="00652DB3"/>
    <w:rsid w:val="00652DE4"/>
    <w:rsid w:val="006533D6"/>
    <w:rsid w:val="00653442"/>
    <w:rsid w:val="00653718"/>
    <w:rsid w:val="0065379D"/>
    <w:rsid w:val="00654506"/>
    <w:rsid w:val="0065497F"/>
    <w:rsid w:val="00654A7B"/>
    <w:rsid w:val="00654B67"/>
    <w:rsid w:val="00654DA0"/>
    <w:rsid w:val="00654EC6"/>
    <w:rsid w:val="006552EA"/>
    <w:rsid w:val="006553D0"/>
    <w:rsid w:val="0065601D"/>
    <w:rsid w:val="00656DAE"/>
    <w:rsid w:val="00656E5C"/>
    <w:rsid w:val="0065764B"/>
    <w:rsid w:val="0065787F"/>
    <w:rsid w:val="00657A01"/>
    <w:rsid w:val="0066022A"/>
    <w:rsid w:val="00660C57"/>
    <w:rsid w:val="00660ED3"/>
    <w:rsid w:val="00661BB5"/>
    <w:rsid w:val="00661DBB"/>
    <w:rsid w:val="00661FB4"/>
    <w:rsid w:val="0066263A"/>
    <w:rsid w:val="00663BEA"/>
    <w:rsid w:val="00664086"/>
    <w:rsid w:val="00664166"/>
    <w:rsid w:val="006646E4"/>
    <w:rsid w:val="00664E1B"/>
    <w:rsid w:val="00665064"/>
    <w:rsid w:val="0066523C"/>
    <w:rsid w:val="006658C4"/>
    <w:rsid w:val="00665F81"/>
    <w:rsid w:val="00666091"/>
    <w:rsid w:val="00666257"/>
    <w:rsid w:val="00666289"/>
    <w:rsid w:val="00666A83"/>
    <w:rsid w:val="0066755C"/>
    <w:rsid w:val="006675A7"/>
    <w:rsid w:val="00667C36"/>
    <w:rsid w:val="006707F4"/>
    <w:rsid w:val="006709C9"/>
    <w:rsid w:val="00671109"/>
    <w:rsid w:val="00671142"/>
    <w:rsid w:val="00671B54"/>
    <w:rsid w:val="00671BB7"/>
    <w:rsid w:val="00671C24"/>
    <w:rsid w:val="00671FBC"/>
    <w:rsid w:val="00672003"/>
    <w:rsid w:val="00672C70"/>
    <w:rsid w:val="0067313C"/>
    <w:rsid w:val="00674235"/>
    <w:rsid w:val="006744F2"/>
    <w:rsid w:val="006747BF"/>
    <w:rsid w:val="00674853"/>
    <w:rsid w:val="006749FD"/>
    <w:rsid w:val="00675235"/>
    <w:rsid w:val="006761F8"/>
    <w:rsid w:val="006772E2"/>
    <w:rsid w:val="0067737B"/>
    <w:rsid w:val="00677888"/>
    <w:rsid w:val="00677C30"/>
    <w:rsid w:val="00677DA6"/>
    <w:rsid w:val="0068007B"/>
    <w:rsid w:val="0068055C"/>
    <w:rsid w:val="00680919"/>
    <w:rsid w:val="00680A44"/>
    <w:rsid w:val="00680AB4"/>
    <w:rsid w:val="00680D35"/>
    <w:rsid w:val="0068125E"/>
    <w:rsid w:val="00681319"/>
    <w:rsid w:val="006818AF"/>
    <w:rsid w:val="00681D87"/>
    <w:rsid w:val="006822AD"/>
    <w:rsid w:val="006825FE"/>
    <w:rsid w:val="0068293B"/>
    <w:rsid w:val="00683098"/>
    <w:rsid w:val="00683E62"/>
    <w:rsid w:val="006840D6"/>
    <w:rsid w:val="006843BE"/>
    <w:rsid w:val="0068454D"/>
    <w:rsid w:val="0068470D"/>
    <w:rsid w:val="006849C7"/>
    <w:rsid w:val="00684B80"/>
    <w:rsid w:val="00685140"/>
    <w:rsid w:val="006851B7"/>
    <w:rsid w:val="00685438"/>
    <w:rsid w:val="0068544E"/>
    <w:rsid w:val="00685674"/>
    <w:rsid w:val="006859AE"/>
    <w:rsid w:val="00685FD8"/>
    <w:rsid w:val="00686059"/>
    <w:rsid w:val="006869EA"/>
    <w:rsid w:val="00686F6C"/>
    <w:rsid w:val="00686F7F"/>
    <w:rsid w:val="0068741B"/>
    <w:rsid w:val="0068780D"/>
    <w:rsid w:val="00687B4D"/>
    <w:rsid w:val="00687C0B"/>
    <w:rsid w:val="00690129"/>
    <w:rsid w:val="00690133"/>
    <w:rsid w:val="0069022C"/>
    <w:rsid w:val="006902B9"/>
    <w:rsid w:val="006904C9"/>
    <w:rsid w:val="0069062D"/>
    <w:rsid w:val="00690762"/>
    <w:rsid w:val="00690BE6"/>
    <w:rsid w:val="00691039"/>
    <w:rsid w:val="0069221F"/>
    <w:rsid w:val="00692C67"/>
    <w:rsid w:val="00692C6B"/>
    <w:rsid w:val="00692D4F"/>
    <w:rsid w:val="00693426"/>
    <w:rsid w:val="00693708"/>
    <w:rsid w:val="00693D13"/>
    <w:rsid w:val="00693F7D"/>
    <w:rsid w:val="00694743"/>
    <w:rsid w:val="00694BF6"/>
    <w:rsid w:val="00694C40"/>
    <w:rsid w:val="0069553C"/>
    <w:rsid w:val="0069568C"/>
    <w:rsid w:val="006956ED"/>
    <w:rsid w:val="00695785"/>
    <w:rsid w:val="00695A14"/>
    <w:rsid w:val="0069606A"/>
    <w:rsid w:val="00696212"/>
    <w:rsid w:val="006963F3"/>
    <w:rsid w:val="00696E90"/>
    <w:rsid w:val="00697066"/>
    <w:rsid w:val="00697135"/>
    <w:rsid w:val="006A005F"/>
    <w:rsid w:val="006A06B0"/>
    <w:rsid w:val="006A0B13"/>
    <w:rsid w:val="006A0CAB"/>
    <w:rsid w:val="006A0D11"/>
    <w:rsid w:val="006A0D70"/>
    <w:rsid w:val="006A1211"/>
    <w:rsid w:val="006A139B"/>
    <w:rsid w:val="006A14BD"/>
    <w:rsid w:val="006A14C3"/>
    <w:rsid w:val="006A150E"/>
    <w:rsid w:val="006A1B2E"/>
    <w:rsid w:val="006A1D0E"/>
    <w:rsid w:val="006A20A5"/>
    <w:rsid w:val="006A2419"/>
    <w:rsid w:val="006A26F7"/>
    <w:rsid w:val="006A28A0"/>
    <w:rsid w:val="006A2D3D"/>
    <w:rsid w:val="006A2D99"/>
    <w:rsid w:val="006A2DE0"/>
    <w:rsid w:val="006A36BE"/>
    <w:rsid w:val="006A4573"/>
    <w:rsid w:val="006A47C7"/>
    <w:rsid w:val="006A519D"/>
    <w:rsid w:val="006A556A"/>
    <w:rsid w:val="006A55B8"/>
    <w:rsid w:val="006A5BC4"/>
    <w:rsid w:val="006A5DCE"/>
    <w:rsid w:val="006A6206"/>
    <w:rsid w:val="006A679B"/>
    <w:rsid w:val="006A679D"/>
    <w:rsid w:val="006A73B5"/>
    <w:rsid w:val="006A78C0"/>
    <w:rsid w:val="006A7FAE"/>
    <w:rsid w:val="006B0079"/>
    <w:rsid w:val="006B09DD"/>
    <w:rsid w:val="006B0F91"/>
    <w:rsid w:val="006B1BFA"/>
    <w:rsid w:val="006B1D5E"/>
    <w:rsid w:val="006B1EB1"/>
    <w:rsid w:val="006B2176"/>
    <w:rsid w:val="006B2422"/>
    <w:rsid w:val="006B2E1E"/>
    <w:rsid w:val="006B2EB6"/>
    <w:rsid w:val="006B303B"/>
    <w:rsid w:val="006B37E4"/>
    <w:rsid w:val="006B41A9"/>
    <w:rsid w:val="006B422B"/>
    <w:rsid w:val="006B499A"/>
    <w:rsid w:val="006B4EF9"/>
    <w:rsid w:val="006B539D"/>
    <w:rsid w:val="006B5A0E"/>
    <w:rsid w:val="006B61FE"/>
    <w:rsid w:val="006B6ED1"/>
    <w:rsid w:val="006B7C0B"/>
    <w:rsid w:val="006C06C4"/>
    <w:rsid w:val="006C0AA3"/>
    <w:rsid w:val="006C0C56"/>
    <w:rsid w:val="006C0DD3"/>
    <w:rsid w:val="006C0E03"/>
    <w:rsid w:val="006C195D"/>
    <w:rsid w:val="006C1D18"/>
    <w:rsid w:val="006C230F"/>
    <w:rsid w:val="006C28C6"/>
    <w:rsid w:val="006C2A22"/>
    <w:rsid w:val="006C2AA3"/>
    <w:rsid w:val="006C3291"/>
    <w:rsid w:val="006C38F6"/>
    <w:rsid w:val="006C3AF6"/>
    <w:rsid w:val="006C3C9F"/>
    <w:rsid w:val="006C4837"/>
    <w:rsid w:val="006C4944"/>
    <w:rsid w:val="006C4EF7"/>
    <w:rsid w:val="006C4EFF"/>
    <w:rsid w:val="006C53C3"/>
    <w:rsid w:val="006C5B1E"/>
    <w:rsid w:val="006C5EB7"/>
    <w:rsid w:val="006C610E"/>
    <w:rsid w:val="006C6B00"/>
    <w:rsid w:val="006C6EC8"/>
    <w:rsid w:val="006C6F12"/>
    <w:rsid w:val="006C6F82"/>
    <w:rsid w:val="006C7812"/>
    <w:rsid w:val="006C7986"/>
    <w:rsid w:val="006C7DE7"/>
    <w:rsid w:val="006C7EAE"/>
    <w:rsid w:val="006D04DF"/>
    <w:rsid w:val="006D0875"/>
    <w:rsid w:val="006D150D"/>
    <w:rsid w:val="006D15F3"/>
    <w:rsid w:val="006D1A1B"/>
    <w:rsid w:val="006D1A97"/>
    <w:rsid w:val="006D255E"/>
    <w:rsid w:val="006D2686"/>
    <w:rsid w:val="006D306B"/>
    <w:rsid w:val="006D337B"/>
    <w:rsid w:val="006D3A27"/>
    <w:rsid w:val="006D3B81"/>
    <w:rsid w:val="006D43BF"/>
    <w:rsid w:val="006D46DE"/>
    <w:rsid w:val="006D4CC5"/>
    <w:rsid w:val="006D5473"/>
    <w:rsid w:val="006D58AC"/>
    <w:rsid w:val="006D5D56"/>
    <w:rsid w:val="006D66E5"/>
    <w:rsid w:val="006D6A20"/>
    <w:rsid w:val="006D6DB2"/>
    <w:rsid w:val="006D709B"/>
    <w:rsid w:val="006D7410"/>
    <w:rsid w:val="006D7A8C"/>
    <w:rsid w:val="006D7DA3"/>
    <w:rsid w:val="006D7E0B"/>
    <w:rsid w:val="006D7EDB"/>
    <w:rsid w:val="006D7FA8"/>
    <w:rsid w:val="006E045E"/>
    <w:rsid w:val="006E0A11"/>
    <w:rsid w:val="006E0ECA"/>
    <w:rsid w:val="006E0FDE"/>
    <w:rsid w:val="006E1033"/>
    <w:rsid w:val="006E17C9"/>
    <w:rsid w:val="006E1F4C"/>
    <w:rsid w:val="006E2553"/>
    <w:rsid w:val="006E278A"/>
    <w:rsid w:val="006E2E22"/>
    <w:rsid w:val="006E2EFA"/>
    <w:rsid w:val="006E32EF"/>
    <w:rsid w:val="006E39CC"/>
    <w:rsid w:val="006E3BA2"/>
    <w:rsid w:val="006E3C65"/>
    <w:rsid w:val="006E3FC0"/>
    <w:rsid w:val="006E41DB"/>
    <w:rsid w:val="006E44D4"/>
    <w:rsid w:val="006E4725"/>
    <w:rsid w:val="006E4C7E"/>
    <w:rsid w:val="006E5590"/>
    <w:rsid w:val="006E55A8"/>
    <w:rsid w:val="006E5BAD"/>
    <w:rsid w:val="006E5E97"/>
    <w:rsid w:val="006E5FAA"/>
    <w:rsid w:val="006E6044"/>
    <w:rsid w:val="006E64C5"/>
    <w:rsid w:val="006E6628"/>
    <w:rsid w:val="006E6700"/>
    <w:rsid w:val="006E672F"/>
    <w:rsid w:val="006E68B9"/>
    <w:rsid w:val="006E7031"/>
    <w:rsid w:val="006E744A"/>
    <w:rsid w:val="006E774C"/>
    <w:rsid w:val="006E7C6C"/>
    <w:rsid w:val="006E7D7B"/>
    <w:rsid w:val="006F0064"/>
    <w:rsid w:val="006F0371"/>
    <w:rsid w:val="006F06BB"/>
    <w:rsid w:val="006F0CE3"/>
    <w:rsid w:val="006F144F"/>
    <w:rsid w:val="006F17DF"/>
    <w:rsid w:val="006F1D02"/>
    <w:rsid w:val="006F1DE6"/>
    <w:rsid w:val="006F2287"/>
    <w:rsid w:val="006F315D"/>
    <w:rsid w:val="006F33F6"/>
    <w:rsid w:val="006F33FC"/>
    <w:rsid w:val="006F3535"/>
    <w:rsid w:val="006F3853"/>
    <w:rsid w:val="006F39DF"/>
    <w:rsid w:val="006F3EE8"/>
    <w:rsid w:val="006F46D0"/>
    <w:rsid w:val="006F497E"/>
    <w:rsid w:val="006F51AC"/>
    <w:rsid w:val="006F56FD"/>
    <w:rsid w:val="006F5C7E"/>
    <w:rsid w:val="006F70F9"/>
    <w:rsid w:val="006F7409"/>
    <w:rsid w:val="006F7A19"/>
    <w:rsid w:val="006F7CA4"/>
    <w:rsid w:val="006F7D98"/>
    <w:rsid w:val="0070069B"/>
    <w:rsid w:val="00700C7A"/>
    <w:rsid w:val="00701367"/>
    <w:rsid w:val="007030C3"/>
    <w:rsid w:val="007031C0"/>
    <w:rsid w:val="00703233"/>
    <w:rsid w:val="0070328E"/>
    <w:rsid w:val="00703350"/>
    <w:rsid w:val="007034C6"/>
    <w:rsid w:val="007035E5"/>
    <w:rsid w:val="00703AEE"/>
    <w:rsid w:val="007041F8"/>
    <w:rsid w:val="00704396"/>
    <w:rsid w:val="007045A4"/>
    <w:rsid w:val="007045FF"/>
    <w:rsid w:val="007046AE"/>
    <w:rsid w:val="00704B8B"/>
    <w:rsid w:val="00704F0A"/>
    <w:rsid w:val="00705820"/>
    <w:rsid w:val="00705AC3"/>
    <w:rsid w:val="00705B08"/>
    <w:rsid w:val="00705FB8"/>
    <w:rsid w:val="00706371"/>
    <w:rsid w:val="007063E8"/>
    <w:rsid w:val="00706D3A"/>
    <w:rsid w:val="00706FC3"/>
    <w:rsid w:val="00707272"/>
    <w:rsid w:val="00707874"/>
    <w:rsid w:val="00707B5B"/>
    <w:rsid w:val="00707B8F"/>
    <w:rsid w:val="00707C95"/>
    <w:rsid w:val="00710879"/>
    <w:rsid w:val="00710949"/>
    <w:rsid w:val="00710B15"/>
    <w:rsid w:val="00710D6D"/>
    <w:rsid w:val="007111E1"/>
    <w:rsid w:val="00711951"/>
    <w:rsid w:val="00711DEA"/>
    <w:rsid w:val="00712184"/>
    <w:rsid w:val="00712B94"/>
    <w:rsid w:val="00713209"/>
    <w:rsid w:val="00713321"/>
    <w:rsid w:val="00713649"/>
    <w:rsid w:val="007139D7"/>
    <w:rsid w:val="00713B4E"/>
    <w:rsid w:val="00713DF5"/>
    <w:rsid w:val="00713F36"/>
    <w:rsid w:val="0071440E"/>
    <w:rsid w:val="0071499D"/>
    <w:rsid w:val="007149AD"/>
    <w:rsid w:val="00715631"/>
    <w:rsid w:val="007156B4"/>
    <w:rsid w:val="00715847"/>
    <w:rsid w:val="00715C18"/>
    <w:rsid w:val="00715C91"/>
    <w:rsid w:val="00715E93"/>
    <w:rsid w:val="007160DD"/>
    <w:rsid w:val="007164F6"/>
    <w:rsid w:val="007165D8"/>
    <w:rsid w:val="0071683B"/>
    <w:rsid w:val="007168A9"/>
    <w:rsid w:val="00716BA5"/>
    <w:rsid w:val="00716D6E"/>
    <w:rsid w:val="00716D72"/>
    <w:rsid w:val="0071746E"/>
    <w:rsid w:val="0071766B"/>
    <w:rsid w:val="007178AB"/>
    <w:rsid w:val="00717F30"/>
    <w:rsid w:val="0072008A"/>
    <w:rsid w:val="007202C5"/>
    <w:rsid w:val="007204E8"/>
    <w:rsid w:val="00720563"/>
    <w:rsid w:val="00720D76"/>
    <w:rsid w:val="00720E2A"/>
    <w:rsid w:val="00720FA6"/>
    <w:rsid w:val="007219DE"/>
    <w:rsid w:val="00721CA2"/>
    <w:rsid w:val="00721DC1"/>
    <w:rsid w:val="007221B2"/>
    <w:rsid w:val="0072280B"/>
    <w:rsid w:val="00722889"/>
    <w:rsid w:val="00722AA3"/>
    <w:rsid w:val="00722B4D"/>
    <w:rsid w:val="00722CE3"/>
    <w:rsid w:val="0072303E"/>
    <w:rsid w:val="00723331"/>
    <w:rsid w:val="0072412E"/>
    <w:rsid w:val="00724A00"/>
    <w:rsid w:val="00724B74"/>
    <w:rsid w:val="0072528B"/>
    <w:rsid w:val="0072557C"/>
    <w:rsid w:val="00725648"/>
    <w:rsid w:val="0072591A"/>
    <w:rsid w:val="00725C48"/>
    <w:rsid w:val="007262EA"/>
    <w:rsid w:val="00726D09"/>
    <w:rsid w:val="0072777E"/>
    <w:rsid w:val="00727BFE"/>
    <w:rsid w:val="00727CA2"/>
    <w:rsid w:val="00727DDC"/>
    <w:rsid w:val="00730017"/>
    <w:rsid w:val="00730088"/>
    <w:rsid w:val="007303B3"/>
    <w:rsid w:val="00730C72"/>
    <w:rsid w:val="00731012"/>
    <w:rsid w:val="00731142"/>
    <w:rsid w:val="007316B8"/>
    <w:rsid w:val="00731FC6"/>
    <w:rsid w:val="007325FD"/>
    <w:rsid w:val="007326F2"/>
    <w:rsid w:val="00732E3A"/>
    <w:rsid w:val="00732F89"/>
    <w:rsid w:val="007333E7"/>
    <w:rsid w:val="00733B47"/>
    <w:rsid w:val="00733B7B"/>
    <w:rsid w:val="00733D71"/>
    <w:rsid w:val="00734444"/>
    <w:rsid w:val="007344EA"/>
    <w:rsid w:val="007345B6"/>
    <w:rsid w:val="00734B27"/>
    <w:rsid w:val="00736128"/>
    <w:rsid w:val="007364D2"/>
    <w:rsid w:val="00736AAE"/>
    <w:rsid w:val="0073705D"/>
    <w:rsid w:val="0073772B"/>
    <w:rsid w:val="00737ABB"/>
    <w:rsid w:val="00737EBC"/>
    <w:rsid w:val="00737EED"/>
    <w:rsid w:val="00741228"/>
    <w:rsid w:val="00741A37"/>
    <w:rsid w:val="00741D17"/>
    <w:rsid w:val="0074204E"/>
    <w:rsid w:val="00742679"/>
    <w:rsid w:val="00742F8B"/>
    <w:rsid w:val="007433A2"/>
    <w:rsid w:val="007433E3"/>
    <w:rsid w:val="007434C4"/>
    <w:rsid w:val="00743A8D"/>
    <w:rsid w:val="00743E08"/>
    <w:rsid w:val="00744368"/>
    <w:rsid w:val="007448DF"/>
    <w:rsid w:val="00744974"/>
    <w:rsid w:val="00744BD8"/>
    <w:rsid w:val="00744F52"/>
    <w:rsid w:val="00744FA9"/>
    <w:rsid w:val="00745173"/>
    <w:rsid w:val="00745516"/>
    <w:rsid w:val="007457FB"/>
    <w:rsid w:val="00745AE5"/>
    <w:rsid w:val="007460B0"/>
    <w:rsid w:val="007466DE"/>
    <w:rsid w:val="0074670A"/>
    <w:rsid w:val="00746DB3"/>
    <w:rsid w:val="00746DDD"/>
    <w:rsid w:val="00746F01"/>
    <w:rsid w:val="0074701B"/>
    <w:rsid w:val="0074718A"/>
    <w:rsid w:val="00747767"/>
    <w:rsid w:val="00747F17"/>
    <w:rsid w:val="00750B75"/>
    <w:rsid w:val="00750E46"/>
    <w:rsid w:val="00750F4E"/>
    <w:rsid w:val="007515F5"/>
    <w:rsid w:val="00751723"/>
    <w:rsid w:val="0075173B"/>
    <w:rsid w:val="00751E8C"/>
    <w:rsid w:val="00752FD8"/>
    <w:rsid w:val="00753BC5"/>
    <w:rsid w:val="00753F12"/>
    <w:rsid w:val="00754150"/>
    <w:rsid w:val="0075492D"/>
    <w:rsid w:val="00754D6B"/>
    <w:rsid w:val="00754FFE"/>
    <w:rsid w:val="00755272"/>
    <w:rsid w:val="0075573D"/>
    <w:rsid w:val="00755ACF"/>
    <w:rsid w:val="007566A8"/>
    <w:rsid w:val="007566EE"/>
    <w:rsid w:val="007566F6"/>
    <w:rsid w:val="00756900"/>
    <w:rsid w:val="00756EE1"/>
    <w:rsid w:val="00756F64"/>
    <w:rsid w:val="00756FFA"/>
    <w:rsid w:val="00757826"/>
    <w:rsid w:val="007602A3"/>
    <w:rsid w:val="00760405"/>
    <w:rsid w:val="00760540"/>
    <w:rsid w:val="007606ED"/>
    <w:rsid w:val="007607EE"/>
    <w:rsid w:val="00761560"/>
    <w:rsid w:val="0076181D"/>
    <w:rsid w:val="00761986"/>
    <w:rsid w:val="007619EA"/>
    <w:rsid w:val="00761CC0"/>
    <w:rsid w:val="00761FC9"/>
    <w:rsid w:val="007625CE"/>
    <w:rsid w:val="007626A0"/>
    <w:rsid w:val="00762832"/>
    <w:rsid w:val="00762950"/>
    <w:rsid w:val="007629AF"/>
    <w:rsid w:val="00762C31"/>
    <w:rsid w:val="00762EA5"/>
    <w:rsid w:val="007642DA"/>
    <w:rsid w:val="00764C13"/>
    <w:rsid w:val="00766502"/>
    <w:rsid w:val="00766BA2"/>
    <w:rsid w:val="00767490"/>
    <w:rsid w:val="00767BE6"/>
    <w:rsid w:val="00767E15"/>
    <w:rsid w:val="00767E2E"/>
    <w:rsid w:val="00767F23"/>
    <w:rsid w:val="00770189"/>
    <w:rsid w:val="0077038D"/>
    <w:rsid w:val="007704C2"/>
    <w:rsid w:val="00770A14"/>
    <w:rsid w:val="00770DA1"/>
    <w:rsid w:val="00770DBE"/>
    <w:rsid w:val="00771056"/>
    <w:rsid w:val="007710CA"/>
    <w:rsid w:val="007712CA"/>
    <w:rsid w:val="007715C1"/>
    <w:rsid w:val="00771639"/>
    <w:rsid w:val="0077163B"/>
    <w:rsid w:val="0077176E"/>
    <w:rsid w:val="00772235"/>
    <w:rsid w:val="007726CF"/>
    <w:rsid w:val="007728FC"/>
    <w:rsid w:val="0077291F"/>
    <w:rsid w:val="00772935"/>
    <w:rsid w:val="00773517"/>
    <w:rsid w:val="0077406F"/>
    <w:rsid w:val="00774902"/>
    <w:rsid w:val="00774BDC"/>
    <w:rsid w:val="00775060"/>
    <w:rsid w:val="00775490"/>
    <w:rsid w:val="00775904"/>
    <w:rsid w:val="00775B41"/>
    <w:rsid w:val="00775D23"/>
    <w:rsid w:val="0077600E"/>
    <w:rsid w:val="0077689E"/>
    <w:rsid w:val="00776A2B"/>
    <w:rsid w:val="00776F68"/>
    <w:rsid w:val="007770B7"/>
    <w:rsid w:val="0077795D"/>
    <w:rsid w:val="007803DD"/>
    <w:rsid w:val="00780810"/>
    <w:rsid w:val="00780CA3"/>
    <w:rsid w:val="00780FDF"/>
    <w:rsid w:val="00780FF6"/>
    <w:rsid w:val="007812D9"/>
    <w:rsid w:val="00781EDE"/>
    <w:rsid w:val="0078261E"/>
    <w:rsid w:val="00782976"/>
    <w:rsid w:val="00782B04"/>
    <w:rsid w:val="00782E95"/>
    <w:rsid w:val="00783066"/>
    <w:rsid w:val="007837AC"/>
    <w:rsid w:val="0078382E"/>
    <w:rsid w:val="0078395A"/>
    <w:rsid w:val="00783A94"/>
    <w:rsid w:val="00783B1A"/>
    <w:rsid w:val="00783B46"/>
    <w:rsid w:val="00784421"/>
    <w:rsid w:val="00784831"/>
    <w:rsid w:val="00785E8A"/>
    <w:rsid w:val="00786534"/>
    <w:rsid w:val="0078657A"/>
    <w:rsid w:val="00786651"/>
    <w:rsid w:val="00786E46"/>
    <w:rsid w:val="007871C9"/>
    <w:rsid w:val="00787581"/>
    <w:rsid w:val="007878B2"/>
    <w:rsid w:val="00787992"/>
    <w:rsid w:val="007900B0"/>
    <w:rsid w:val="00790420"/>
    <w:rsid w:val="00791088"/>
    <w:rsid w:val="0079186B"/>
    <w:rsid w:val="00791915"/>
    <w:rsid w:val="00791BCC"/>
    <w:rsid w:val="00791D0C"/>
    <w:rsid w:val="00792108"/>
    <w:rsid w:val="007929C2"/>
    <w:rsid w:val="00793849"/>
    <w:rsid w:val="007939C3"/>
    <w:rsid w:val="007940A4"/>
    <w:rsid w:val="007940BA"/>
    <w:rsid w:val="0079469B"/>
    <w:rsid w:val="0079476E"/>
    <w:rsid w:val="00794A34"/>
    <w:rsid w:val="00794FD9"/>
    <w:rsid w:val="007950CC"/>
    <w:rsid w:val="0079520C"/>
    <w:rsid w:val="00795CB2"/>
    <w:rsid w:val="00796650"/>
    <w:rsid w:val="0079669A"/>
    <w:rsid w:val="007966DE"/>
    <w:rsid w:val="007968A3"/>
    <w:rsid w:val="007977D7"/>
    <w:rsid w:val="00797D7C"/>
    <w:rsid w:val="007A0000"/>
    <w:rsid w:val="007A0064"/>
    <w:rsid w:val="007A0079"/>
    <w:rsid w:val="007A0145"/>
    <w:rsid w:val="007A05C0"/>
    <w:rsid w:val="007A0849"/>
    <w:rsid w:val="007A08AE"/>
    <w:rsid w:val="007A0B4E"/>
    <w:rsid w:val="007A0CCB"/>
    <w:rsid w:val="007A0D97"/>
    <w:rsid w:val="007A116C"/>
    <w:rsid w:val="007A126A"/>
    <w:rsid w:val="007A1503"/>
    <w:rsid w:val="007A1853"/>
    <w:rsid w:val="007A1CB6"/>
    <w:rsid w:val="007A1EB6"/>
    <w:rsid w:val="007A1EE7"/>
    <w:rsid w:val="007A1FE0"/>
    <w:rsid w:val="007A207D"/>
    <w:rsid w:val="007A21A0"/>
    <w:rsid w:val="007A271A"/>
    <w:rsid w:val="007A27B7"/>
    <w:rsid w:val="007A2E9A"/>
    <w:rsid w:val="007A34D8"/>
    <w:rsid w:val="007A3ED5"/>
    <w:rsid w:val="007A4529"/>
    <w:rsid w:val="007A453F"/>
    <w:rsid w:val="007A4BB6"/>
    <w:rsid w:val="007A4BE8"/>
    <w:rsid w:val="007A4CBA"/>
    <w:rsid w:val="007A5545"/>
    <w:rsid w:val="007A56A8"/>
    <w:rsid w:val="007A664E"/>
    <w:rsid w:val="007A6991"/>
    <w:rsid w:val="007A6CCF"/>
    <w:rsid w:val="007A70B0"/>
    <w:rsid w:val="007A76A3"/>
    <w:rsid w:val="007A7878"/>
    <w:rsid w:val="007A7A4F"/>
    <w:rsid w:val="007B01D6"/>
    <w:rsid w:val="007B064D"/>
    <w:rsid w:val="007B0991"/>
    <w:rsid w:val="007B0FFE"/>
    <w:rsid w:val="007B1283"/>
    <w:rsid w:val="007B1AF3"/>
    <w:rsid w:val="007B1B4D"/>
    <w:rsid w:val="007B224B"/>
    <w:rsid w:val="007B2D23"/>
    <w:rsid w:val="007B2FE0"/>
    <w:rsid w:val="007B3010"/>
    <w:rsid w:val="007B3778"/>
    <w:rsid w:val="007B38E2"/>
    <w:rsid w:val="007B3974"/>
    <w:rsid w:val="007B4476"/>
    <w:rsid w:val="007B4DA1"/>
    <w:rsid w:val="007B54B1"/>
    <w:rsid w:val="007B5F4E"/>
    <w:rsid w:val="007B66DB"/>
    <w:rsid w:val="007B68EC"/>
    <w:rsid w:val="007B695D"/>
    <w:rsid w:val="007B6AB3"/>
    <w:rsid w:val="007B6FF0"/>
    <w:rsid w:val="007B76DD"/>
    <w:rsid w:val="007C034A"/>
    <w:rsid w:val="007C0573"/>
    <w:rsid w:val="007C0AFE"/>
    <w:rsid w:val="007C101A"/>
    <w:rsid w:val="007C10BA"/>
    <w:rsid w:val="007C112E"/>
    <w:rsid w:val="007C1B91"/>
    <w:rsid w:val="007C1CED"/>
    <w:rsid w:val="007C2496"/>
    <w:rsid w:val="007C2F6E"/>
    <w:rsid w:val="007C30B0"/>
    <w:rsid w:val="007C3412"/>
    <w:rsid w:val="007C3B74"/>
    <w:rsid w:val="007C3C5F"/>
    <w:rsid w:val="007C3F30"/>
    <w:rsid w:val="007C4552"/>
    <w:rsid w:val="007C4A78"/>
    <w:rsid w:val="007C4AC3"/>
    <w:rsid w:val="007C507D"/>
    <w:rsid w:val="007C55AB"/>
    <w:rsid w:val="007C5D54"/>
    <w:rsid w:val="007C613F"/>
    <w:rsid w:val="007C642C"/>
    <w:rsid w:val="007C654A"/>
    <w:rsid w:val="007C6609"/>
    <w:rsid w:val="007C6735"/>
    <w:rsid w:val="007C67C4"/>
    <w:rsid w:val="007C692F"/>
    <w:rsid w:val="007C7059"/>
    <w:rsid w:val="007C7762"/>
    <w:rsid w:val="007D057B"/>
    <w:rsid w:val="007D099B"/>
    <w:rsid w:val="007D09CA"/>
    <w:rsid w:val="007D0DCD"/>
    <w:rsid w:val="007D11BE"/>
    <w:rsid w:val="007D14B3"/>
    <w:rsid w:val="007D15F3"/>
    <w:rsid w:val="007D1881"/>
    <w:rsid w:val="007D25D5"/>
    <w:rsid w:val="007D2D05"/>
    <w:rsid w:val="007D2D39"/>
    <w:rsid w:val="007D2DC5"/>
    <w:rsid w:val="007D3075"/>
    <w:rsid w:val="007D3899"/>
    <w:rsid w:val="007D41A3"/>
    <w:rsid w:val="007D42B5"/>
    <w:rsid w:val="007D4F4A"/>
    <w:rsid w:val="007D5269"/>
    <w:rsid w:val="007D55C8"/>
    <w:rsid w:val="007D57F9"/>
    <w:rsid w:val="007D62C1"/>
    <w:rsid w:val="007D6313"/>
    <w:rsid w:val="007D63CA"/>
    <w:rsid w:val="007D643B"/>
    <w:rsid w:val="007D64BE"/>
    <w:rsid w:val="007D65B0"/>
    <w:rsid w:val="007D6A22"/>
    <w:rsid w:val="007D6AB1"/>
    <w:rsid w:val="007D70BF"/>
    <w:rsid w:val="007D70C3"/>
    <w:rsid w:val="007D7278"/>
    <w:rsid w:val="007D72CB"/>
    <w:rsid w:val="007D7798"/>
    <w:rsid w:val="007D7A1E"/>
    <w:rsid w:val="007D7AC8"/>
    <w:rsid w:val="007E01F1"/>
    <w:rsid w:val="007E0328"/>
    <w:rsid w:val="007E04A9"/>
    <w:rsid w:val="007E099F"/>
    <w:rsid w:val="007E0A76"/>
    <w:rsid w:val="007E16E1"/>
    <w:rsid w:val="007E16E2"/>
    <w:rsid w:val="007E1E0B"/>
    <w:rsid w:val="007E1E17"/>
    <w:rsid w:val="007E2651"/>
    <w:rsid w:val="007E2735"/>
    <w:rsid w:val="007E3488"/>
    <w:rsid w:val="007E3A63"/>
    <w:rsid w:val="007E3B37"/>
    <w:rsid w:val="007E4206"/>
    <w:rsid w:val="007E4275"/>
    <w:rsid w:val="007E4475"/>
    <w:rsid w:val="007E44E5"/>
    <w:rsid w:val="007E4A18"/>
    <w:rsid w:val="007E4A26"/>
    <w:rsid w:val="007E5025"/>
    <w:rsid w:val="007E52C5"/>
    <w:rsid w:val="007E5487"/>
    <w:rsid w:val="007E5ABC"/>
    <w:rsid w:val="007E5F4E"/>
    <w:rsid w:val="007E6024"/>
    <w:rsid w:val="007E60D6"/>
    <w:rsid w:val="007E624E"/>
    <w:rsid w:val="007E65AE"/>
    <w:rsid w:val="007E67D8"/>
    <w:rsid w:val="007E6A90"/>
    <w:rsid w:val="007E6C15"/>
    <w:rsid w:val="007E757B"/>
    <w:rsid w:val="007E75BB"/>
    <w:rsid w:val="007E76B7"/>
    <w:rsid w:val="007E7A6F"/>
    <w:rsid w:val="007E7B75"/>
    <w:rsid w:val="007E7F24"/>
    <w:rsid w:val="007F0562"/>
    <w:rsid w:val="007F060A"/>
    <w:rsid w:val="007F07C9"/>
    <w:rsid w:val="007F0DEE"/>
    <w:rsid w:val="007F113F"/>
    <w:rsid w:val="007F1D19"/>
    <w:rsid w:val="007F2323"/>
    <w:rsid w:val="007F24D8"/>
    <w:rsid w:val="007F2729"/>
    <w:rsid w:val="007F2B5F"/>
    <w:rsid w:val="007F2C84"/>
    <w:rsid w:val="007F2D47"/>
    <w:rsid w:val="007F2E9C"/>
    <w:rsid w:val="007F3136"/>
    <w:rsid w:val="007F3329"/>
    <w:rsid w:val="007F3594"/>
    <w:rsid w:val="007F35AB"/>
    <w:rsid w:val="007F35C5"/>
    <w:rsid w:val="007F3BC4"/>
    <w:rsid w:val="007F4F45"/>
    <w:rsid w:val="007F4F85"/>
    <w:rsid w:val="007F4FEA"/>
    <w:rsid w:val="007F5356"/>
    <w:rsid w:val="007F572E"/>
    <w:rsid w:val="007F5C04"/>
    <w:rsid w:val="007F5DB1"/>
    <w:rsid w:val="007F5E75"/>
    <w:rsid w:val="007F642D"/>
    <w:rsid w:val="007F649D"/>
    <w:rsid w:val="007F666A"/>
    <w:rsid w:val="007F7107"/>
    <w:rsid w:val="007F726F"/>
    <w:rsid w:val="007F773E"/>
    <w:rsid w:val="007F7DB7"/>
    <w:rsid w:val="007F7EDE"/>
    <w:rsid w:val="00800B2B"/>
    <w:rsid w:val="00800C73"/>
    <w:rsid w:val="00800F21"/>
    <w:rsid w:val="00801F28"/>
    <w:rsid w:val="00801F7D"/>
    <w:rsid w:val="00802469"/>
    <w:rsid w:val="0080297A"/>
    <w:rsid w:val="00802C46"/>
    <w:rsid w:val="008036C0"/>
    <w:rsid w:val="00803944"/>
    <w:rsid w:val="00803C95"/>
    <w:rsid w:val="00804EA2"/>
    <w:rsid w:val="00804FDD"/>
    <w:rsid w:val="00805E68"/>
    <w:rsid w:val="00806A40"/>
    <w:rsid w:val="00806CAD"/>
    <w:rsid w:val="00806F2D"/>
    <w:rsid w:val="00807415"/>
    <w:rsid w:val="008078F8"/>
    <w:rsid w:val="00807C98"/>
    <w:rsid w:val="00807FF5"/>
    <w:rsid w:val="00810240"/>
    <w:rsid w:val="00810CC9"/>
    <w:rsid w:val="00811237"/>
    <w:rsid w:val="00811F24"/>
    <w:rsid w:val="00812244"/>
    <w:rsid w:val="0081263B"/>
    <w:rsid w:val="008130B5"/>
    <w:rsid w:val="0081318E"/>
    <w:rsid w:val="00813839"/>
    <w:rsid w:val="00813DB4"/>
    <w:rsid w:val="00815158"/>
    <w:rsid w:val="008151C2"/>
    <w:rsid w:val="00815345"/>
    <w:rsid w:val="00815892"/>
    <w:rsid w:val="00815E63"/>
    <w:rsid w:val="00816303"/>
    <w:rsid w:val="00816581"/>
    <w:rsid w:val="008167E1"/>
    <w:rsid w:val="0081682A"/>
    <w:rsid w:val="00816D76"/>
    <w:rsid w:val="00816DC3"/>
    <w:rsid w:val="00816E28"/>
    <w:rsid w:val="008171BE"/>
    <w:rsid w:val="0081759F"/>
    <w:rsid w:val="00817AF5"/>
    <w:rsid w:val="00817C86"/>
    <w:rsid w:val="00817CD9"/>
    <w:rsid w:val="00817E1F"/>
    <w:rsid w:val="00817F02"/>
    <w:rsid w:val="0082062D"/>
    <w:rsid w:val="008206DA"/>
    <w:rsid w:val="00820B17"/>
    <w:rsid w:val="00821244"/>
    <w:rsid w:val="008213D2"/>
    <w:rsid w:val="0082185A"/>
    <w:rsid w:val="00821B14"/>
    <w:rsid w:val="00821C99"/>
    <w:rsid w:val="00821F8A"/>
    <w:rsid w:val="0082219F"/>
    <w:rsid w:val="00822412"/>
    <w:rsid w:val="00822590"/>
    <w:rsid w:val="00822A92"/>
    <w:rsid w:val="00822CB8"/>
    <w:rsid w:val="008230AD"/>
    <w:rsid w:val="00823768"/>
    <w:rsid w:val="0082376A"/>
    <w:rsid w:val="00823A51"/>
    <w:rsid w:val="00823AF2"/>
    <w:rsid w:val="00823F2E"/>
    <w:rsid w:val="008245EF"/>
    <w:rsid w:val="00824B9B"/>
    <w:rsid w:val="0082536B"/>
    <w:rsid w:val="008253A2"/>
    <w:rsid w:val="0082543E"/>
    <w:rsid w:val="008259AB"/>
    <w:rsid w:val="00825DD3"/>
    <w:rsid w:val="00825E48"/>
    <w:rsid w:val="0082600D"/>
    <w:rsid w:val="0082680E"/>
    <w:rsid w:val="00826A73"/>
    <w:rsid w:val="00827829"/>
    <w:rsid w:val="00827906"/>
    <w:rsid w:val="00827935"/>
    <w:rsid w:val="008302AE"/>
    <w:rsid w:val="008303EF"/>
    <w:rsid w:val="00830452"/>
    <w:rsid w:val="008306C5"/>
    <w:rsid w:val="00830C7F"/>
    <w:rsid w:val="008310C5"/>
    <w:rsid w:val="00831342"/>
    <w:rsid w:val="008317C3"/>
    <w:rsid w:val="008320F4"/>
    <w:rsid w:val="008327FC"/>
    <w:rsid w:val="00832EF0"/>
    <w:rsid w:val="0083329D"/>
    <w:rsid w:val="008335AA"/>
    <w:rsid w:val="00833980"/>
    <w:rsid w:val="00833E3A"/>
    <w:rsid w:val="008342E4"/>
    <w:rsid w:val="00834501"/>
    <w:rsid w:val="00834591"/>
    <w:rsid w:val="00834FCB"/>
    <w:rsid w:val="00835085"/>
    <w:rsid w:val="00835642"/>
    <w:rsid w:val="00835AA9"/>
    <w:rsid w:val="00836866"/>
    <w:rsid w:val="008369C8"/>
    <w:rsid w:val="00836AD6"/>
    <w:rsid w:val="00836D4D"/>
    <w:rsid w:val="00836F48"/>
    <w:rsid w:val="00837A4E"/>
    <w:rsid w:val="00840DB4"/>
    <w:rsid w:val="00840FEB"/>
    <w:rsid w:val="00841BD0"/>
    <w:rsid w:val="00842049"/>
    <w:rsid w:val="008426F6"/>
    <w:rsid w:val="0084272E"/>
    <w:rsid w:val="00842BBD"/>
    <w:rsid w:val="00842CBE"/>
    <w:rsid w:val="00842CCB"/>
    <w:rsid w:val="00843E41"/>
    <w:rsid w:val="00844209"/>
    <w:rsid w:val="0084449C"/>
    <w:rsid w:val="0084460B"/>
    <w:rsid w:val="0084481D"/>
    <w:rsid w:val="00844845"/>
    <w:rsid w:val="00844A4E"/>
    <w:rsid w:val="00844ACB"/>
    <w:rsid w:val="00844D1F"/>
    <w:rsid w:val="00845070"/>
    <w:rsid w:val="00845430"/>
    <w:rsid w:val="00845D28"/>
    <w:rsid w:val="00846176"/>
    <w:rsid w:val="00847156"/>
    <w:rsid w:val="0084773C"/>
    <w:rsid w:val="008478E7"/>
    <w:rsid w:val="00847D08"/>
    <w:rsid w:val="00847F02"/>
    <w:rsid w:val="00847FCE"/>
    <w:rsid w:val="00850066"/>
    <w:rsid w:val="008500E4"/>
    <w:rsid w:val="00850B9A"/>
    <w:rsid w:val="00850CB9"/>
    <w:rsid w:val="00850D2C"/>
    <w:rsid w:val="00851529"/>
    <w:rsid w:val="0085175B"/>
    <w:rsid w:val="00851A7F"/>
    <w:rsid w:val="00851C6F"/>
    <w:rsid w:val="00851EBC"/>
    <w:rsid w:val="00852465"/>
    <w:rsid w:val="008528B6"/>
    <w:rsid w:val="0085296F"/>
    <w:rsid w:val="00852C92"/>
    <w:rsid w:val="00852E95"/>
    <w:rsid w:val="0085374A"/>
    <w:rsid w:val="00853B8A"/>
    <w:rsid w:val="00853BAA"/>
    <w:rsid w:val="00853C53"/>
    <w:rsid w:val="0085425F"/>
    <w:rsid w:val="00854408"/>
    <w:rsid w:val="008545CF"/>
    <w:rsid w:val="00854CB0"/>
    <w:rsid w:val="00854F44"/>
    <w:rsid w:val="00855587"/>
    <w:rsid w:val="00855AC2"/>
    <w:rsid w:val="00855B2B"/>
    <w:rsid w:val="00855B30"/>
    <w:rsid w:val="00856267"/>
    <w:rsid w:val="0085660D"/>
    <w:rsid w:val="008566C9"/>
    <w:rsid w:val="0085684D"/>
    <w:rsid w:val="00857938"/>
    <w:rsid w:val="00857C84"/>
    <w:rsid w:val="00857E98"/>
    <w:rsid w:val="008602A1"/>
    <w:rsid w:val="00860539"/>
    <w:rsid w:val="008606E6"/>
    <w:rsid w:val="008607C8"/>
    <w:rsid w:val="00860895"/>
    <w:rsid w:val="008609B7"/>
    <w:rsid w:val="00861123"/>
    <w:rsid w:val="00861214"/>
    <w:rsid w:val="00861307"/>
    <w:rsid w:val="008613EE"/>
    <w:rsid w:val="0086174D"/>
    <w:rsid w:val="008618D8"/>
    <w:rsid w:val="00861922"/>
    <w:rsid w:val="008619E9"/>
    <w:rsid w:val="00861C20"/>
    <w:rsid w:val="008622CE"/>
    <w:rsid w:val="00862BEE"/>
    <w:rsid w:val="00862D99"/>
    <w:rsid w:val="00862E0C"/>
    <w:rsid w:val="008631AC"/>
    <w:rsid w:val="00863C6B"/>
    <w:rsid w:val="008640CD"/>
    <w:rsid w:val="00864192"/>
    <w:rsid w:val="00864369"/>
    <w:rsid w:val="008646B5"/>
    <w:rsid w:val="008649B7"/>
    <w:rsid w:val="00864A31"/>
    <w:rsid w:val="00864A6E"/>
    <w:rsid w:val="00864B97"/>
    <w:rsid w:val="00864DEB"/>
    <w:rsid w:val="008652A1"/>
    <w:rsid w:val="00865C99"/>
    <w:rsid w:val="00865D3F"/>
    <w:rsid w:val="00865D63"/>
    <w:rsid w:val="00866108"/>
    <w:rsid w:val="00866466"/>
    <w:rsid w:val="00867523"/>
    <w:rsid w:val="00870B7A"/>
    <w:rsid w:val="00871308"/>
    <w:rsid w:val="008716A7"/>
    <w:rsid w:val="00871789"/>
    <w:rsid w:val="00871B0D"/>
    <w:rsid w:val="00871DB9"/>
    <w:rsid w:val="00872D77"/>
    <w:rsid w:val="00872DB7"/>
    <w:rsid w:val="00872EDB"/>
    <w:rsid w:val="008731CF"/>
    <w:rsid w:val="0087337C"/>
    <w:rsid w:val="0087347B"/>
    <w:rsid w:val="00873492"/>
    <w:rsid w:val="00873906"/>
    <w:rsid w:val="00873D42"/>
    <w:rsid w:val="008747A2"/>
    <w:rsid w:val="008747B9"/>
    <w:rsid w:val="0087482C"/>
    <w:rsid w:val="008748E2"/>
    <w:rsid w:val="0087493B"/>
    <w:rsid w:val="00874B2A"/>
    <w:rsid w:val="00875026"/>
    <w:rsid w:val="00875985"/>
    <w:rsid w:val="00875C1A"/>
    <w:rsid w:val="00875DEF"/>
    <w:rsid w:val="00875ECF"/>
    <w:rsid w:val="00875ED5"/>
    <w:rsid w:val="00876114"/>
    <w:rsid w:val="00876421"/>
    <w:rsid w:val="0087665C"/>
    <w:rsid w:val="00876767"/>
    <w:rsid w:val="0087689E"/>
    <w:rsid w:val="00876905"/>
    <w:rsid w:val="00876C83"/>
    <w:rsid w:val="00876CF1"/>
    <w:rsid w:val="00877402"/>
    <w:rsid w:val="00877ABC"/>
    <w:rsid w:val="00877D1E"/>
    <w:rsid w:val="00880263"/>
    <w:rsid w:val="008802AA"/>
    <w:rsid w:val="008807F2"/>
    <w:rsid w:val="00880FEB"/>
    <w:rsid w:val="008811D9"/>
    <w:rsid w:val="00881510"/>
    <w:rsid w:val="008824C2"/>
    <w:rsid w:val="00882801"/>
    <w:rsid w:val="00882DEE"/>
    <w:rsid w:val="00883087"/>
    <w:rsid w:val="008833BD"/>
    <w:rsid w:val="00883832"/>
    <w:rsid w:val="0088395C"/>
    <w:rsid w:val="00883A4F"/>
    <w:rsid w:val="00883A8A"/>
    <w:rsid w:val="008845ED"/>
    <w:rsid w:val="00884A3C"/>
    <w:rsid w:val="00884AEA"/>
    <w:rsid w:val="008850FF"/>
    <w:rsid w:val="00885D1E"/>
    <w:rsid w:val="0088651E"/>
    <w:rsid w:val="0088676C"/>
    <w:rsid w:val="008868A0"/>
    <w:rsid w:val="00886BE5"/>
    <w:rsid w:val="00887004"/>
    <w:rsid w:val="008871C8"/>
    <w:rsid w:val="008901F5"/>
    <w:rsid w:val="00891031"/>
    <w:rsid w:val="00891535"/>
    <w:rsid w:val="008917F6"/>
    <w:rsid w:val="00891AC6"/>
    <w:rsid w:val="00891C29"/>
    <w:rsid w:val="00891D95"/>
    <w:rsid w:val="00892331"/>
    <w:rsid w:val="00892A2D"/>
    <w:rsid w:val="008931AA"/>
    <w:rsid w:val="008931FA"/>
    <w:rsid w:val="00893494"/>
    <w:rsid w:val="00893D0F"/>
    <w:rsid w:val="008941B4"/>
    <w:rsid w:val="0089471A"/>
    <w:rsid w:val="00894FB4"/>
    <w:rsid w:val="0089585C"/>
    <w:rsid w:val="00896C43"/>
    <w:rsid w:val="00896CE8"/>
    <w:rsid w:val="00896F9F"/>
    <w:rsid w:val="00897AFA"/>
    <w:rsid w:val="00897B30"/>
    <w:rsid w:val="008A046B"/>
    <w:rsid w:val="008A0F04"/>
    <w:rsid w:val="008A12AD"/>
    <w:rsid w:val="008A22AE"/>
    <w:rsid w:val="008A25FD"/>
    <w:rsid w:val="008A2975"/>
    <w:rsid w:val="008A2AE0"/>
    <w:rsid w:val="008A2BA7"/>
    <w:rsid w:val="008A2E4E"/>
    <w:rsid w:val="008A4345"/>
    <w:rsid w:val="008A4E64"/>
    <w:rsid w:val="008A5008"/>
    <w:rsid w:val="008A5307"/>
    <w:rsid w:val="008A5488"/>
    <w:rsid w:val="008A54E5"/>
    <w:rsid w:val="008A54FE"/>
    <w:rsid w:val="008A5737"/>
    <w:rsid w:val="008A5E16"/>
    <w:rsid w:val="008A5E98"/>
    <w:rsid w:val="008A6C4A"/>
    <w:rsid w:val="008A6C8D"/>
    <w:rsid w:val="008A6E17"/>
    <w:rsid w:val="008A7351"/>
    <w:rsid w:val="008A7993"/>
    <w:rsid w:val="008A7CB3"/>
    <w:rsid w:val="008B00E6"/>
    <w:rsid w:val="008B035D"/>
    <w:rsid w:val="008B04E6"/>
    <w:rsid w:val="008B0A27"/>
    <w:rsid w:val="008B0B5D"/>
    <w:rsid w:val="008B0BB9"/>
    <w:rsid w:val="008B0BD6"/>
    <w:rsid w:val="008B0DDB"/>
    <w:rsid w:val="008B0F4F"/>
    <w:rsid w:val="008B116C"/>
    <w:rsid w:val="008B16D2"/>
    <w:rsid w:val="008B1840"/>
    <w:rsid w:val="008B18F4"/>
    <w:rsid w:val="008B1ACF"/>
    <w:rsid w:val="008B20AF"/>
    <w:rsid w:val="008B20F4"/>
    <w:rsid w:val="008B2477"/>
    <w:rsid w:val="008B27DF"/>
    <w:rsid w:val="008B2ECF"/>
    <w:rsid w:val="008B2F1A"/>
    <w:rsid w:val="008B316A"/>
    <w:rsid w:val="008B3AC1"/>
    <w:rsid w:val="008B42B4"/>
    <w:rsid w:val="008B4527"/>
    <w:rsid w:val="008B49D2"/>
    <w:rsid w:val="008B4BD3"/>
    <w:rsid w:val="008B4F7F"/>
    <w:rsid w:val="008B5FF0"/>
    <w:rsid w:val="008B6400"/>
    <w:rsid w:val="008B720E"/>
    <w:rsid w:val="008B76B0"/>
    <w:rsid w:val="008B7A6F"/>
    <w:rsid w:val="008B7BF1"/>
    <w:rsid w:val="008B7CD0"/>
    <w:rsid w:val="008C0590"/>
    <w:rsid w:val="008C0CBE"/>
    <w:rsid w:val="008C0EAE"/>
    <w:rsid w:val="008C13E1"/>
    <w:rsid w:val="008C1A33"/>
    <w:rsid w:val="008C21F4"/>
    <w:rsid w:val="008C27F2"/>
    <w:rsid w:val="008C2CB2"/>
    <w:rsid w:val="008C3274"/>
    <w:rsid w:val="008C3472"/>
    <w:rsid w:val="008C379A"/>
    <w:rsid w:val="008C3916"/>
    <w:rsid w:val="008C3C4F"/>
    <w:rsid w:val="008C3E58"/>
    <w:rsid w:val="008C3E8C"/>
    <w:rsid w:val="008C46D8"/>
    <w:rsid w:val="008C47E1"/>
    <w:rsid w:val="008C4A51"/>
    <w:rsid w:val="008C4A94"/>
    <w:rsid w:val="008C4DC0"/>
    <w:rsid w:val="008C5345"/>
    <w:rsid w:val="008C5A0C"/>
    <w:rsid w:val="008C6257"/>
    <w:rsid w:val="008C630F"/>
    <w:rsid w:val="008C670C"/>
    <w:rsid w:val="008C678D"/>
    <w:rsid w:val="008C7F8D"/>
    <w:rsid w:val="008D076B"/>
    <w:rsid w:val="008D0852"/>
    <w:rsid w:val="008D0923"/>
    <w:rsid w:val="008D0C00"/>
    <w:rsid w:val="008D0C29"/>
    <w:rsid w:val="008D0FB3"/>
    <w:rsid w:val="008D131F"/>
    <w:rsid w:val="008D1600"/>
    <w:rsid w:val="008D264C"/>
    <w:rsid w:val="008D27EF"/>
    <w:rsid w:val="008D2F14"/>
    <w:rsid w:val="008D3240"/>
    <w:rsid w:val="008D3581"/>
    <w:rsid w:val="008D35CE"/>
    <w:rsid w:val="008D3F27"/>
    <w:rsid w:val="008D4133"/>
    <w:rsid w:val="008D4213"/>
    <w:rsid w:val="008D46B7"/>
    <w:rsid w:val="008D4D86"/>
    <w:rsid w:val="008D4E88"/>
    <w:rsid w:val="008D4F43"/>
    <w:rsid w:val="008D51E0"/>
    <w:rsid w:val="008D5316"/>
    <w:rsid w:val="008D533B"/>
    <w:rsid w:val="008D5452"/>
    <w:rsid w:val="008D5AD8"/>
    <w:rsid w:val="008D5B7B"/>
    <w:rsid w:val="008D60E5"/>
    <w:rsid w:val="008D6B3D"/>
    <w:rsid w:val="008D6B9F"/>
    <w:rsid w:val="008D6DF9"/>
    <w:rsid w:val="008E006F"/>
    <w:rsid w:val="008E0673"/>
    <w:rsid w:val="008E07A5"/>
    <w:rsid w:val="008E08B1"/>
    <w:rsid w:val="008E0A27"/>
    <w:rsid w:val="008E0CE9"/>
    <w:rsid w:val="008E0DC1"/>
    <w:rsid w:val="008E13DC"/>
    <w:rsid w:val="008E21F5"/>
    <w:rsid w:val="008E2311"/>
    <w:rsid w:val="008E24B1"/>
    <w:rsid w:val="008E27E5"/>
    <w:rsid w:val="008E295A"/>
    <w:rsid w:val="008E3204"/>
    <w:rsid w:val="008E323A"/>
    <w:rsid w:val="008E3267"/>
    <w:rsid w:val="008E3E62"/>
    <w:rsid w:val="008E4352"/>
    <w:rsid w:val="008E4B56"/>
    <w:rsid w:val="008E4D8D"/>
    <w:rsid w:val="008E5078"/>
    <w:rsid w:val="008E520E"/>
    <w:rsid w:val="008E6077"/>
    <w:rsid w:val="008E658B"/>
    <w:rsid w:val="008E6635"/>
    <w:rsid w:val="008E67BE"/>
    <w:rsid w:val="008E6914"/>
    <w:rsid w:val="008E7280"/>
    <w:rsid w:val="008E7438"/>
    <w:rsid w:val="008E7531"/>
    <w:rsid w:val="008E796B"/>
    <w:rsid w:val="008E7983"/>
    <w:rsid w:val="008E7BA0"/>
    <w:rsid w:val="008E7EA7"/>
    <w:rsid w:val="008F016B"/>
    <w:rsid w:val="008F02BD"/>
    <w:rsid w:val="008F030D"/>
    <w:rsid w:val="008F0E54"/>
    <w:rsid w:val="008F120C"/>
    <w:rsid w:val="008F162A"/>
    <w:rsid w:val="008F273D"/>
    <w:rsid w:val="008F2C38"/>
    <w:rsid w:val="008F31C5"/>
    <w:rsid w:val="008F3617"/>
    <w:rsid w:val="008F362E"/>
    <w:rsid w:val="008F3EA4"/>
    <w:rsid w:val="008F48AB"/>
    <w:rsid w:val="008F4D30"/>
    <w:rsid w:val="008F51A7"/>
    <w:rsid w:val="008F544C"/>
    <w:rsid w:val="008F5AE1"/>
    <w:rsid w:val="008F6189"/>
    <w:rsid w:val="008F67DC"/>
    <w:rsid w:val="008F6C8A"/>
    <w:rsid w:val="008F6DF4"/>
    <w:rsid w:val="008F7D0E"/>
    <w:rsid w:val="008F7DC4"/>
    <w:rsid w:val="0090020C"/>
    <w:rsid w:val="009006D3"/>
    <w:rsid w:val="009010A8"/>
    <w:rsid w:val="0090152F"/>
    <w:rsid w:val="009015E0"/>
    <w:rsid w:val="00901B2E"/>
    <w:rsid w:val="00901D27"/>
    <w:rsid w:val="009021F0"/>
    <w:rsid w:val="009022F1"/>
    <w:rsid w:val="009028D5"/>
    <w:rsid w:val="00902BC8"/>
    <w:rsid w:val="00902E15"/>
    <w:rsid w:val="009032F9"/>
    <w:rsid w:val="009033CF"/>
    <w:rsid w:val="009034B3"/>
    <w:rsid w:val="00903A39"/>
    <w:rsid w:val="00904004"/>
    <w:rsid w:val="00904178"/>
    <w:rsid w:val="0090440D"/>
    <w:rsid w:val="0090472A"/>
    <w:rsid w:val="00904D59"/>
    <w:rsid w:val="00904D89"/>
    <w:rsid w:val="00904F5E"/>
    <w:rsid w:val="009057D6"/>
    <w:rsid w:val="0090591A"/>
    <w:rsid w:val="00905DB1"/>
    <w:rsid w:val="00905E31"/>
    <w:rsid w:val="00906130"/>
    <w:rsid w:val="009067DE"/>
    <w:rsid w:val="00906860"/>
    <w:rsid w:val="00906D99"/>
    <w:rsid w:val="00906F6C"/>
    <w:rsid w:val="009070B5"/>
    <w:rsid w:val="009070BA"/>
    <w:rsid w:val="00907422"/>
    <w:rsid w:val="00907A8C"/>
    <w:rsid w:val="009108EE"/>
    <w:rsid w:val="009108F9"/>
    <w:rsid w:val="00910E2F"/>
    <w:rsid w:val="00910ECD"/>
    <w:rsid w:val="009118EC"/>
    <w:rsid w:val="0091193C"/>
    <w:rsid w:val="00911958"/>
    <w:rsid w:val="00911A33"/>
    <w:rsid w:val="00912C5F"/>
    <w:rsid w:val="009135B1"/>
    <w:rsid w:val="00913B64"/>
    <w:rsid w:val="00913FE9"/>
    <w:rsid w:val="009145E5"/>
    <w:rsid w:val="00914631"/>
    <w:rsid w:val="00914AB4"/>
    <w:rsid w:val="00914BA2"/>
    <w:rsid w:val="00914EF8"/>
    <w:rsid w:val="0091563B"/>
    <w:rsid w:val="00915896"/>
    <w:rsid w:val="00915C09"/>
    <w:rsid w:val="00915CD6"/>
    <w:rsid w:val="0091613B"/>
    <w:rsid w:val="009161F0"/>
    <w:rsid w:val="00916D3C"/>
    <w:rsid w:val="00916F00"/>
    <w:rsid w:val="00917223"/>
    <w:rsid w:val="0091759E"/>
    <w:rsid w:val="009178FA"/>
    <w:rsid w:val="00917968"/>
    <w:rsid w:val="0092003B"/>
    <w:rsid w:val="00920121"/>
    <w:rsid w:val="00920C8A"/>
    <w:rsid w:val="00921143"/>
    <w:rsid w:val="009212F9"/>
    <w:rsid w:val="00921500"/>
    <w:rsid w:val="00921E18"/>
    <w:rsid w:val="00922754"/>
    <w:rsid w:val="00922C37"/>
    <w:rsid w:val="00922C8E"/>
    <w:rsid w:val="0092335D"/>
    <w:rsid w:val="009238A6"/>
    <w:rsid w:val="00923972"/>
    <w:rsid w:val="00923F6F"/>
    <w:rsid w:val="00924152"/>
    <w:rsid w:val="00924186"/>
    <w:rsid w:val="009243A8"/>
    <w:rsid w:val="00924A6E"/>
    <w:rsid w:val="00925738"/>
    <w:rsid w:val="00925B4F"/>
    <w:rsid w:val="00925CEE"/>
    <w:rsid w:val="009262A4"/>
    <w:rsid w:val="0092655F"/>
    <w:rsid w:val="00926FDF"/>
    <w:rsid w:val="0092711D"/>
    <w:rsid w:val="009274EA"/>
    <w:rsid w:val="00927790"/>
    <w:rsid w:val="00927844"/>
    <w:rsid w:val="00927978"/>
    <w:rsid w:val="00930365"/>
    <w:rsid w:val="0093036F"/>
    <w:rsid w:val="009306FB"/>
    <w:rsid w:val="00930A23"/>
    <w:rsid w:val="00931B68"/>
    <w:rsid w:val="00932628"/>
    <w:rsid w:val="009327BE"/>
    <w:rsid w:val="00932A00"/>
    <w:rsid w:val="00932B33"/>
    <w:rsid w:val="00932BCD"/>
    <w:rsid w:val="00932CFB"/>
    <w:rsid w:val="00932EB6"/>
    <w:rsid w:val="00933129"/>
    <w:rsid w:val="00933361"/>
    <w:rsid w:val="0093396C"/>
    <w:rsid w:val="00933F64"/>
    <w:rsid w:val="009342C4"/>
    <w:rsid w:val="00934514"/>
    <w:rsid w:val="0093476B"/>
    <w:rsid w:val="00934CB7"/>
    <w:rsid w:val="00934D14"/>
    <w:rsid w:val="0093516F"/>
    <w:rsid w:val="009355B5"/>
    <w:rsid w:val="00935E33"/>
    <w:rsid w:val="009363B2"/>
    <w:rsid w:val="0093646C"/>
    <w:rsid w:val="00936A61"/>
    <w:rsid w:val="00936ABE"/>
    <w:rsid w:val="00936D7C"/>
    <w:rsid w:val="009376E9"/>
    <w:rsid w:val="0093798B"/>
    <w:rsid w:val="00937B27"/>
    <w:rsid w:val="00940B96"/>
    <w:rsid w:val="00940C04"/>
    <w:rsid w:val="0094114F"/>
    <w:rsid w:val="00941283"/>
    <w:rsid w:val="00941455"/>
    <w:rsid w:val="0094147D"/>
    <w:rsid w:val="00941C52"/>
    <w:rsid w:val="00941EDD"/>
    <w:rsid w:val="00941F65"/>
    <w:rsid w:val="0094200C"/>
    <w:rsid w:val="00942116"/>
    <w:rsid w:val="009436C4"/>
    <w:rsid w:val="00944339"/>
    <w:rsid w:val="00944411"/>
    <w:rsid w:val="00944466"/>
    <w:rsid w:val="00944C28"/>
    <w:rsid w:val="00944C83"/>
    <w:rsid w:val="00944CDC"/>
    <w:rsid w:val="0094526D"/>
    <w:rsid w:val="0094609B"/>
    <w:rsid w:val="0094622E"/>
    <w:rsid w:val="00950178"/>
    <w:rsid w:val="009503EA"/>
    <w:rsid w:val="0095094C"/>
    <w:rsid w:val="00950A84"/>
    <w:rsid w:val="00950B12"/>
    <w:rsid w:val="00951402"/>
    <w:rsid w:val="009524BC"/>
    <w:rsid w:val="00952C79"/>
    <w:rsid w:val="00952D3C"/>
    <w:rsid w:val="00953EA6"/>
    <w:rsid w:val="00954517"/>
    <w:rsid w:val="00954AD5"/>
    <w:rsid w:val="00954E12"/>
    <w:rsid w:val="00954F79"/>
    <w:rsid w:val="00955983"/>
    <w:rsid w:val="009559B8"/>
    <w:rsid w:val="00955E52"/>
    <w:rsid w:val="009561EB"/>
    <w:rsid w:val="00956EFC"/>
    <w:rsid w:val="00957A20"/>
    <w:rsid w:val="00957B53"/>
    <w:rsid w:val="00957CF8"/>
    <w:rsid w:val="00957E88"/>
    <w:rsid w:val="00960939"/>
    <w:rsid w:val="0096198D"/>
    <w:rsid w:val="00961A48"/>
    <w:rsid w:val="00961DCE"/>
    <w:rsid w:val="0096206F"/>
    <w:rsid w:val="0096266A"/>
    <w:rsid w:val="00962891"/>
    <w:rsid w:val="009628D8"/>
    <w:rsid w:val="00962E4B"/>
    <w:rsid w:val="0096307B"/>
    <w:rsid w:val="009632B4"/>
    <w:rsid w:val="009633B3"/>
    <w:rsid w:val="009633E7"/>
    <w:rsid w:val="00963942"/>
    <w:rsid w:val="00964377"/>
    <w:rsid w:val="00964778"/>
    <w:rsid w:val="009647F4"/>
    <w:rsid w:val="0096485B"/>
    <w:rsid w:val="00964A27"/>
    <w:rsid w:val="00964A81"/>
    <w:rsid w:val="00964B6E"/>
    <w:rsid w:val="009650FD"/>
    <w:rsid w:val="0096537D"/>
    <w:rsid w:val="00965B43"/>
    <w:rsid w:val="00965F00"/>
    <w:rsid w:val="00965FD0"/>
    <w:rsid w:val="009661B4"/>
    <w:rsid w:val="009662C8"/>
    <w:rsid w:val="00966597"/>
    <w:rsid w:val="00966B19"/>
    <w:rsid w:val="0096714D"/>
    <w:rsid w:val="00967813"/>
    <w:rsid w:val="009700AD"/>
    <w:rsid w:val="00970B96"/>
    <w:rsid w:val="00970C8E"/>
    <w:rsid w:val="00970ED4"/>
    <w:rsid w:val="00971368"/>
    <w:rsid w:val="00971589"/>
    <w:rsid w:val="009715AF"/>
    <w:rsid w:val="00971AB2"/>
    <w:rsid w:val="00971CE6"/>
    <w:rsid w:val="00972479"/>
    <w:rsid w:val="00972713"/>
    <w:rsid w:val="00972A9A"/>
    <w:rsid w:val="00972C9B"/>
    <w:rsid w:val="00972CCD"/>
    <w:rsid w:val="00972DC8"/>
    <w:rsid w:val="009730EB"/>
    <w:rsid w:val="0097310F"/>
    <w:rsid w:val="00973412"/>
    <w:rsid w:val="00973814"/>
    <w:rsid w:val="00973DF7"/>
    <w:rsid w:val="00974199"/>
    <w:rsid w:val="009741CB"/>
    <w:rsid w:val="009743EE"/>
    <w:rsid w:val="009744B9"/>
    <w:rsid w:val="00974531"/>
    <w:rsid w:val="00974680"/>
    <w:rsid w:val="009746F8"/>
    <w:rsid w:val="00974738"/>
    <w:rsid w:val="00974787"/>
    <w:rsid w:val="0097484E"/>
    <w:rsid w:val="009748C5"/>
    <w:rsid w:val="009752D6"/>
    <w:rsid w:val="0097543A"/>
    <w:rsid w:val="00975694"/>
    <w:rsid w:val="0097592A"/>
    <w:rsid w:val="00975A16"/>
    <w:rsid w:val="0097607F"/>
    <w:rsid w:val="0097636D"/>
    <w:rsid w:val="0097652B"/>
    <w:rsid w:val="00976AB0"/>
    <w:rsid w:val="00976F0D"/>
    <w:rsid w:val="00977174"/>
    <w:rsid w:val="009775F5"/>
    <w:rsid w:val="009779C3"/>
    <w:rsid w:val="00977BC5"/>
    <w:rsid w:val="00977C29"/>
    <w:rsid w:val="0098018A"/>
    <w:rsid w:val="009805D8"/>
    <w:rsid w:val="00980FB9"/>
    <w:rsid w:val="0098123A"/>
    <w:rsid w:val="00981563"/>
    <w:rsid w:val="0098163E"/>
    <w:rsid w:val="0098171E"/>
    <w:rsid w:val="00981B6E"/>
    <w:rsid w:val="00981CFF"/>
    <w:rsid w:val="009827B1"/>
    <w:rsid w:val="00982B6B"/>
    <w:rsid w:val="00982E50"/>
    <w:rsid w:val="00983154"/>
    <w:rsid w:val="00984033"/>
    <w:rsid w:val="0098437E"/>
    <w:rsid w:val="00984489"/>
    <w:rsid w:val="00984838"/>
    <w:rsid w:val="00984A9B"/>
    <w:rsid w:val="00984FDA"/>
    <w:rsid w:val="0098534F"/>
    <w:rsid w:val="00985A33"/>
    <w:rsid w:val="00985BED"/>
    <w:rsid w:val="00986167"/>
    <w:rsid w:val="0098668D"/>
    <w:rsid w:val="00987157"/>
    <w:rsid w:val="009871E9"/>
    <w:rsid w:val="0098765C"/>
    <w:rsid w:val="009907F0"/>
    <w:rsid w:val="009908FC"/>
    <w:rsid w:val="00990B42"/>
    <w:rsid w:val="00990D61"/>
    <w:rsid w:val="0099100A"/>
    <w:rsid w:val="0099104C"/>
    <w:rsid w:val="009912C2"/>
    <w:rsid w:val="00991366"/>
    <w:rsid w:val="0099138D"/>
    <w:rsid w:val="009916CB"/>
    <w:rsid w:val="00991840"/>
    <w:rsid w:val="00991C50"/>
    <w:rsid w:val="00991CD5"/>
    <w:rsid w:val="00992257"/>
    <w:rsid w:val="00993760"/>
    <w:rsid w:val="009939E9"/>
    <w:rsid w:val="00994270"/>
    <w:rsid w:val="0099459E"/>
    <w:rsid w:val="00994667"/>
    <w:rsid w:val="00994B7F"/>
    <w:rsid w:val="00994EB8"/>
    <w:rsid w:val="0099504F"/>
    <w:rsid w:val="00995986"/>
    <w:rsid w:val="009959E7"/>
    <w:rsid w:val="00995FBB"/>
    <w:rsid w:val="00996161"/>
    <w:rsid w:val="00996C50"/>
    <w:rsid w:val="00996C61"/>
    <w:rsid w:val="0099767A"/>
    <w:rsid w:val="00997D00"/>
    <w:rsid w:val="009A0527"/>
    <w:rsid w:val="009A0B60"/>
    <w:rsid w:val="009A0D85"/>
    <w:rsid w:val="009A0DFF"/>
    <w:rsid w:val="009A0FD0"/>
    <w:rsid w:val="009A1B16"/>
    <w:rsid w:val="009A1D26"/>
    <w:rsid w:val="009A22C6"/>
    <w:rsid w:val="009A267F"/>
    <w:rsid w:val="009A2E41"/>
    <w:rsid w:val="009A2F31"/>
    <w:rsid w:val="009A324E"/>
    <w:rsid w:val="009A3B7C"/>
    <w:rsid w:val="009A3C53"/>
    <w:rsid w:val="009A3E52"/>
    <w:rsid w:val="009A42FA"/>
    <w:rsid w:val="009A5316"/>
    <w:rsid w:val="009A5408"/>
    <w:rsid w:val="009A575F"/>
    <w:rsid w:val="009A5EBD"/>
    <w:rsid w:val="009A6263"/>
    <w:rsid w:val="009A635A"/>
    <w:rsid w:val="009A71FA"/>
    <w:rsid w:val="009A7258"/>
    <w:rsid w:val="009A75AA"/>
    <w:rsid w:val="009A787C"/>
    <w:rsid w:val="009A7DE3"/>
    <w:rsid w:val="009B0986"/>
    <w:rsid w:val="009B0A03"/>
    <w:rsid w:val="009B0B94"/>
    <w:rsid w:val="009B0FEB"/>
    <w:rsid w:val="009B13FD"/>
    <w:rsid w:val="009B16CA"/>
    <w:rsid w:val="009B17CD"/>
    <w:rsid w:val="009B1926"/>
    <w:rsid w:val="009B19F2"/>
    <w:rsid w:val="009B1B01"/>
    <w:rsid w:val="009B21CC"/>
    <w:rsid w:val="009B27E7"/>
    <w:rsid w:val="009B2938"/>
    <w:rsid w:val="009B3216"/>
    <w:rsid w:val="009B3D0B"/>
    <w:rsid w:val="009B3FF5"/>
    <w:rsid w:val="009B40C0"/>
    <w:rsid w:val="009B44EB"/>
    <w:rsid w:val="009B4692"/>
    <w:rsid w:val="009B4BBD"/>
    <w:rsid w:val="009B4C1D"/>
    <w:rsid w:val="009B5537"/>
    <w:rsid w:val="009B571B"/>
    <w:rsid w:val="009B58B8"/>
    <w:rsid w:val="009B59FA"/>
    <w:rsid w:val="009B69C6"/>
    <w:rsid w:val="009B6BCD"/>
    <w:rsid w:val="009B6BE4"/>
    <w:rsid w:val="009B6F4E"/>
    <w:rsid w:val="009B709F"/>
    <w:rsid w:val="009B7D8C"/>
    <w:rsid w:val="009B7F2C"/>
    <w:rsid w:val="009C005D"/>
    <w:rsid w:val="009C03E1"/>
    <w:rsid w:val="009C0AD6"/>
    <w:rsid w:val="009C0B27"/>
    <w:rsid w:val="009C0B29"/>
    <w:rsid w:val="009C0BC7"/>
    <w:rsid w:val="009C13C4"/>
    <w:rsid w:val="009C150F"/>
    <w:rsid w:val="009C15CE"/>
    <w:rsid w:val="009C1D57"/>
    <w:rsid w:val="009C1EDD"/>
    <w:rsid w:val="009C2776"/>
    <w:rsid w:val="009C2C50"/>
    <w:rsid w:val="009C348D"/>
    <w:rsid w:val="009C3F61"/>
    <w:rsid w:val="009C404B"/>
    <w:rsid w:val="009C406D"/>
    <w:rsid w:val="009C40FF"/>
    <w:rsid w:val="009C4182"/>
    <w:rsid w:val="009C4936"/>
    <w:rsid w:val="009C49C0"/>
    <w:rsid w:val="009C49E3"/>
    <w:rsid w:val="009C4AB5"/>
    <w:rsid w:val="009C5875"/>
    <w:rsid w:val="009C5C10"/>
    <w:rsid w:val="009C5C66"/>
    <w:rsid w:val="009C5F9E"/>
    <w:rsid w:val="009C6673"/>
    <w:rsid w:val="009C67F0"/>
    <w:rsid w:val="009C680A"/>
    <w:rsid w:val="009C6E99"/>
    <w:rsid w:val="009C741D"/>
    <w:rsid w:val="009C74DA"/>
    <w:rsid w:val="009D01A7"/>
    <w:rsid w:val="009D0692"/>
    <w:rsid w:val="009D07D6"/>
    <w:rsid w:val="009D0CE8"/>
    <w:rsid w:val="009D0D0C"/>
    <w:rsid w:val="009D0D4C"/>
    <w:rsid w:val="009D0F56"/>
    <w:rsid w:val="009D10D3"/>
    <w:rsid w:val="009D124E"/>
    <w:rsid w:val="009D12F6"/>
    <w:rsid w:val="009D2285"/>
    <w:rsid w:val="009D2A29"/>
    <w:rsid w:val="009D2DD7"/>
    <w:rsid w:val="009D3693"/>
    <w:rsid w:val="009D4085"/>
    <w:rsid w:val="009D45C8"/>
    <w:rsid w:val="009D462E"/>
    <w:rsid w:val="009D49BD"/>
    <w:rsid w:val="009D4C05"/>
    <w:rsid w:val="009D51C3"/>
    <w:rsid w:val="009D51F1"/>
    <w:rsid w:val="009D55B7"/>
    <w:rsid w:val="009D5851"/>
    <w:rsid w:val="009D589F"/>
    <w:rsid w:val="009D594B"/>
    <w:rsid w:val="009D5A36"/>
    <w:rsid w:val="009D5BBD"/>
    <w:rsid w:val="009D61A1"/>
    <w:rsid w:val="009D63BE"/>
    <w:rsid w:val="009D6D08"/>
    <w:rsid w:val="009D6F7B"/>
    <w:rsid w:val="009D701C"/>
    <w:rsid w:val="009D75E6"/>
    <w:rsid w:val="009E028C"/>
    <w:rsid w:val="009E0875"/>
    <w:rsid w:val="009E0ACA"/>
    <w:rsid w:val="009E0BA8"/>
    <w:rsid w:val="009E1009"/>
    <w:rsid w:val="009E1EB0"/>
    <w:rsid w:val="009E20C7"/>
    <w:rsid w:val="009E21EC"/>
    <w:rsid w:val="009E2551"/>
    <w:rsid w:val="009E2B87"/>
    <w:rsid w:val="009E34BB"/>
    <w:rsid w:val="009E3522"/>
    <w:rsid w:val="009E4396"/>
    <w:rsid w:val="009E44A5"/>
    <w:rsid w:val="009E4783"/>
    <w:rsid w:val="009E47E8"/>
    <w:rsid w:val="009E4C7D"/>
    <w:rsid w:val="009E4F9C"/>
    <w:rsid w:val="009E556E"/>
    <w:rsid w:val="009E5DE6"/>
    <w:rsid w:val="009E6AC9"/>
    <w:rsid w:val="009E6C61"/>
    <w:rsid w:val="009E6D21"/>
    <w:rsid w:val="009E6DB2"/>
    <w:rsid w:val="009E71DA"/>
    <w:rsid w:val="009F03C4"/>
    <w:rsid w:val="009F03E4"/>
    <w:rsid w:val="009F12F3"/>
    <w:rsid w:val="009F1412"/>
    <w:rsid w:val="009F203F"/>
    <w:rsid w:val="009F2212"/>
    <w:rsid w:val="009F2261"/>
    <w:rsid w:val="009F3854"/>
    <w:rsid w:val="009F3B54"/>
    <w:rsid w:val="009F3F0E"/>
    <w:rsid w:val="009F4435"/>
    <w:rsid w:val="009F48FF"/>
    <w:rsid w:val="009F5102"/>
    <w:rsid w:val="009F525A"/>
    <w:rsid w:val="009F5A03"/>
    <w:rsid w:val="009F5E80"/>
    <w:rsid w:val="009F6860"/>
    <w:rsid w:val="009F6BA0"/>
    <w:rsid w:val="009F6E54"/>
    <w:rsid w:val="009F6F5F"/>
    <w:rsid w:val="009F6FAC"/>
    <w:rsid w:val="009F7486"/>
    <w:rsid w:val="009F75DD"/>
    <w:rsid w:val="009F76E0"/>
    <w:rsid w:val="00A002E4"/>
    <w:rsid w:val="00A00327"/>
    <w:rsid w:val="00A00688"/>
    <w:rsid w:val="00A00772"/>
    <w:rsid w:val="00A008A5"/>
    <w:rsid w:val="00A00ADB"/>
    <w:rsid w:val="00A00E91"/>
    <w:rsid w:val="00A00FBC"/>
    <w:rsid w:val="00A01108"/>
    <w:rsid w:val="00A01975"/>
    <w:rsid w:val="00A01AD1"/>
    <w:rsid w:val="00A01C08"/>
    <w:rsid w:val="00A01F75"/>
    <w:rsid w:val="00A01FAB"/>
    <w:rsid w:val="00A02345"/>
    <w:rsid w:val="00A0257F"/>
    <w:rsid w:val="00A02A0C"/>
    <w:rsid w:val="00A02B60"/>
    <w:rsid w:val="00A0383F"/>
    <w:rsid w:val="00A03B3E"/>
    <w:rsid w:val="00A042E5"/>
    <w:rsid w:val="00A04452"/>
    <w:rsid w:val="00A054E7"/>
    <w:rsid w:val="00A0565D"/>
    <w:rsid w:val="00A05B19"/>
    <w:rsid w:val="00A05D23"/>
    <w:rsid w:val="00A067CE"/>
    <w:rsid w:val="00A0683E"/>
    <w:rsid w:val="00A06DD6"/>
    <w:rsid w:val="00A07C8A"/>
    <w:rsid w:val="00A07DC4"/>
    <w:rsid w:val="00A10036"/>
    <w:rsid w:val="00A102F7"/>
    <w:rsid w:val="00A1036C"/>
    <w:rsid w:val="00A106C2"/>
    <w:rsid w:val="00A1093F"/>
    <w:rsid w:val="00A109A3"/>
    <w:rsid w:val="00A10BFC"/>
    <w:rsid w:val="00A10C49"/>
    <w:rsid w:val="00A111F5"/>
    <w:rsid w:val="00A11664"/>
    <w:rsid w:val="00A11F6E"/>
    <w:rsid w:val="00A120B9"/>
    <w:rsid w:val="00A12BF0"/>
    <w:rsid w:val="00A12D4E"/>
    <w:rsid w:val="00A13100"/>
    <w:rsid w:val="00A132AC"/>
    <w:rsid w:val="00A1396C"/>
    <w:rsid w:val="00A14975"/>
    <w:rsid w:val="00A154F4"/>
    <w:rsid w:val="00A155A7"/>
    <w:rsid w:val="00A156D4"/>
    <w:rsid w:val="00A15756"/>
    <w:rsid w:val="00A15925"/>
    <w:rsid w:val="00A15AA4"/>
    <w:rsid w:val="00A15C10"/>
    <w:rsid w:val="00A161E8"/>
    <w:rsid w:val="00A1662C"/>
    <w:rsid w:val="00A16935"/>
    <w:rsid w:val="00A16B35"/>
    <w:rsid w:val="00A16B4A"/>
    <w:rsid w:val="00A16FC4"/>
    <w:rsid w:val="00A173FD"/>
    <w:rsid w:val="00A20462"/>
    <w:rsid w:val="00A20512"/>
    <w:rsid w:val="00A205CE"/>
    <w:rsid w:val="00A20628"/>
    <w:rsid w:val="00A208D4"/>
    <w:rsid w:val="00A20ADE"/>
    <w:rsid w:val="00A20D15"/>
    <w:rsid w:val="00A20DBE"/>
    <w:rsid w:val="00A20E56"/>
    <w:rsid w:val="00A20F18"/>
    <w:rsid w:val="00A210EC"/>
    <w:rsid w:val="00A21320"/>
    <w:rsid w:val="00A22648"/>
    <w:rsid w:val="00A22732"/>
    <w:rsid w:val="00A23095"/>
    <w:rsid w:val="00A2324C"/>
    <w:rsid w:val="00A23659"/>
    <w:rsid w:val="00A237AD"/>
    <w:rsid w:val="00A237F3"/>
    <w:rsid w:val="00A2392C"/>
    <w:rsid w:val="00A23EEB"/>
    <w:rsid w:val="00A24401"/>
    <w:rsid w:val="00A246AB"/>
    <w:rsid w:val="00A24EC9"/>
    <w:rsid w:val="00A251E5"/>
    <w:rsid w:val="00A251E9"/>
    <w:rsid w:val="00A254D0"/>
    <w:rsid w:val="00A2559A"/>
    <w:rsid w:val="00A25941"/>
    <w:rsid w:val="00A25B67"/>
    <w:rsid w:val="00A25F7C"/>
    <w:rsid w:val="00A2648A"/>
    <w:rsid w:val="00A26A96"/>
    <w:rsid w:val="00A26DE0"/>
    <w:rsid w:val="00A26ED3"/>
    <w:rsid w:val="00A274F0"/>
    <w:rsid w:val="00A27901"/>
    <w:rsid w:val="00A279B5"/>
    <w:rsid w:val="00A30B24"/>
    <w:rsid w:val="00A30CF9"/>
    <w:rsid w:val="00A312E6"/>
    <w:rsid w:val="00A3199D"/>
    <w:rsid w:val="00A31E53"/>
    <w:rsid w:val="00A3203A"/>
    <w:rsid w:val="00A32113"/>
    <w:rsid w:val="00A32517"/>
    <w:rsid w:val="00A3272E"/>
    <w:rsid w:val="00A32919"/>
    <w:rsid w:val="00A32963"/>
    <w:rsid w:val="00A32A1D"/>
    <w:rsid w:val="00A33104"/>
    <w:rsid w:val="00A33975"/>
    <w:rsid w:val="00A33AF6"/>
    <w:rsid w:val="00A33F3A"/>
    <w:rsid w:val="00A34307"/>
    <w:rsid w:val="00A3465C"/>
    <w:rsid w:val="00A347BE"/>
    <w:rsid w:val="00A349EE"/>
    <w:rsid w:val="00A350CB"/>
    <w:rsid w:val="00A35496"/>
    <w:rsid w:val="00A354B5"/>
    <w:rsid w:val="00A357DC"/>
    <w:rsid w:val="00A36C40"/>
    <w:rsid w:val="00A371AC"/>
    <w:rsid w:val="00A3732F"/>
    <w:rsid w:val="00A37496"/>
    <w:rsid w:val="00A377E5"/>
    <w:rsid w:val="00A37EE5"/>
    <w:rsid w:val="00A400EB"/>
    <w:rsid w:val="00A4034D"/>
    <w:rsid w:val="00A407AA"/>
    <w:rsid w:val="00A40A5A"/>
    <w:rsid w:val="00A40A8B"/>
    <w:rsid w:val="00A40ACF"/>
    <w:rsid w:val="00A40B7E"/>
    <w:rsid w:val="00A412FA"/>
    <w:rsid w:val="00A41544"/>
    <w:rsid w:val="00A4198B"/>
    <w:rsid w:val="00A4223C"/>
    <w:rsid w:val="00A4232F"/>
    <w:rsid w:val="00A42444"/>
    <w:rsid w:val="00A42467"/>
    <w:rsid w:val="00A4275F"/>
    <w:rsid w:val="00A43245"/>
    <w:rsid w:val="00A43725"/>
    <w:rsid w:val="00A43B0F"/>
    <w:rsid w:val="00A43CEA"/>
    <w:rsid w:val="00A43DA8"/>
    <w:rsid w:val="00A4476A"/>
    <w:rsid w:val="00A44EEB"/>
    <w:rsid w:val="00A4527D"/>
    <w:rsid w:val="00A452A1"/>
    <w:rsid w:val="00A45304"/>
    <w:rsid w:val="00A457D9"/>
    <w:rsid w:val="00A45E38"/>
    <w:rsid w:val="00A460A3"/>
    <w:rsid w:val="00A461D0"/>
    <w:rsid w:val="00A4631A"/>
    <w:rsid w:val="00A46411"/>
    <w:rsid w:val="00A47162"/>
    <w:rsid w:val="00A473BC"/>
    <w:rsid w:val="00A47A0A"/>
    <w:rsid w:val="00A47A4D"/>
    <w:rsid w:val="00A47AA6"/>
    <w:rsid w:val="00A50572"/>
    <w:rsid w:val="00A505E9"/>
    <w:rsid w:val="00A508C0"/>
    <w:rsid w:val="00A50DDA"/>
    <w:rsid w:val="00A5123C"/>
    <w:rsid w:val="00A512F3"/>
    <w:rsid w:val="00A51822"/>
    <w:rsid w:val="00A51876"/>
    <w:rsid w:val="00A519EF"/>
    <w:rsid w:val="00A51A1F"/>
    <w:rsid w:val="00A51E1E"/>
    <w:rsid w:val="00A51EED"/>
    <w:rsid w:val="00A51F3E"/>
    <w:rsid w:val="00A520FE"/>
    <w:rsid w:val="00A523A3"/>
    <w:rsid w:val="00A524B9"/>
    <w:rsid w:val="00A52DA4"/>
    <w:rsid w:val="00A53040"/>
    <w:rsid w:val="00A530FD"/>
    <w:rsid w:val="00A534B4"/>
    <w:rsid w:val="00A5354C"/>
    <w:rsid w:val="00A53891"/>
    <w:rsid w:val="00A53993"/>
    <w:rsid w:val="00A53C6A"/>
    <w:rsid w:val="00A53DD2"/>
    <w:rsid w:val="00A5486D"/>
    <w:rsid w:val="00A54979"/>
    <w:rsid w:val="00A54E01"/>
    <w:rsid w:val="00A54FF9"/>
    <w:rsid w:val="00A552E9"/>
    <w:rsid w:val="00A55338"/>
    <w:rsid w:val="00A555C4"/>
    <w:rsid w:val="00A55A51"/>
    <w:rsid w:val="00A55E1A"/>
    <w:rsid w:val="00A56871"/>
    <w:rsid w:val="00A56D76"/>
    <w:rsid w:val="00A57370"/>
    <w:rsid w:val="00A60813"/>
    <w:rsid w:val="00A60889"/>
    <w:rsid w:val="00A61437"/>
    <w:rsid w:val="00A61931"/>
    <w:rsid w:val="00A61A3C"/>
    <w:rsid w:val="00A61B0C"/>
    <w:rsid w:val="00A61CAA"/>
    <w:rsid w:val="00A61CB9"/>
    <w:rsid w:val="00A62084"/>
    <w:rsid w:val="00A62319"/>
    <w:rsid w:val="00A624FA"/>
    <w:rsid w:val="00A6257A"/>
    <w:rsid w:val="00A62754"/>
    <w:rsid w:val="00A627BF"/>
    <w:rsid w:val="00A62815"/>
    <w:rsid w:val="00A62A19"/>
    <w:rsid w:val="00A62EFF"/>
    <w:rsid w:val="00A6312C"/>
    <w:rsid w:val="00A63C9B"/>
    <w:rsid w:val="00A64394"/>
    <w:rsid w:val="00A64632"/>
    <w:rsid w:val="00A65A6A"/>
    <w:rsid w:val="00A65B14"/>
    <w:rsid w:val="00A65F0C"/>
    <w:rsid w:val="00A660AA"/>
    <w:rsid w:val="00A660F9"/>
    <w:rsid w:val="00A6648E"/>
    <w:rsid w:val="00A6687B"/>
    <w:rsid w:val="00A66A68"/>
    <w:rsid w:val="00A66FC9"/>
    <w:rsid w:val="00A67377"/>
    <w:rsid w:val="00A67631"/>
    <w:rsid w:val="00A6799A"/>
    <w:rsid w:val="00A67AA3"/>
    <w:rsid w:val="00A67E5B"/>
    <w:rsid w:val="00A67EC6"/>
    <w:rsid w:val="00A67FB9"/>
    <w:rsid w:val="00A67FC3"/>
    <w:rsid w:val="00A70227"/>
    <w:rsid w:val="00A70531"/>
    <w:rsid w:val="00A70549"/>
    <w:rsid w:val="00A7063B"/>
    <w:rsid w:val="00A70BA9"/>
    <w:rsid w:val="00A70BFD"/>
    <w:rsid w:val="00A70E52"/>
    <w:rsid w:val="00A7158B"/>
    <w:rsid w:val="00A71C67"/>
    <w:rsid w:val="00A71D03"/>
    <w:rsid w:val="00A71F30"/>
    <w:rsid w:val="00A71FC2"/>
    <w:rsid w:val="00A72724"/>
    <w:rsid w:val="00A72BAC"/>
    <w:rsid w:val="00A72D86"/>
    <w:rsid w:val="00A7310E"/>
    <w:rsid w:val="00A731D8"/>
    <w:rsid w:val="00A732FB"/>
    <w:rsid w:val="00A73404"/>
    <w:rsid w:val="00A73439"/>
    <w:rsid w:val="00A7343A"/>
    <w:rsid w:val="00A74FF7"/>
    <w:rsid w:val="00A75062"/>
    <w:rsid w:val="00A750A7"/>
    <w:rsid w:val="00A7521C"/>
    <w:rsid w:val="00A75AF9"/>
    <w:rsid w:val="00A76124"/>
    <w:rsid w:val="00A76909"/>
    <w:rsid w:val="00A76C9C"/>
    <w:rsid w:val="00A77053"/>
    <w:rsid w:val="00A7722C"/>
    <w:rsid w:val="00A7733E"/>
    <w:rsid w:val="00A775E1"/>
    <w:rsid w:val="00A778B7"/>
    <w:rsid w:val="00A8008F"/>
    <w:rsid w:val="00A806CB"/>
    <w:rsid w:val="00A808C3"/>
    <w:rsid w:val="00A810C2"/>
    <w:rsid w:val="00A813C8"/>
    <w:rsid w:val="00A81572"/>
    <w:rsid w:val="00A819CA"/>
    <w:rsid w:val="00A8255C"/>
    <w:rsid w:val="00A826C8"/>
    <w:rsid w:val="00A829BA"/>
    <w:rsid w:val="00A82B72"/>
    <w:rsid w:val="00A82FDC"/>
    <w:rsid w:val="00A83234"/>
    <w:rsid w:val="00A8343B"/>
    <w:rsid w:val="00A8384C"/>
    <w:rsid w:val="00A83C74"/>
    <w:rsid w:val="00A844C8"/>
    <w:rsid w:val="00A84554"/>
    <w:rsid w:val="00A84C57"/>
    <w:rsid w:val="00A8509B"/>
    <w:rsid w:val="00A85122"/>
    <w:rsid w:val="00A85DCF"/>
    <w:rsid w:val="00A85F24"/>
    <w:rsid w:val="00A86090"/>
    <w:rsid w:val="00A861A3"/>
    <w:rsid w:val="00A863E8"/>
    <w:rsid w:val="00A873B1"/>
    <w:rsid w:val="00A87D9D"/>
    <w:rsid w:val="00A9031E"/>
    <w:rsid w:val="00A90507"/>
    <w:rsid w:val="00A90D1A"/>
    <w:rsid w:val="00A90EAE"/>
    <w:rsid w:val="00A910E5"/>
    <w:rsid w:val="00A911AF"/>
    <w:rsid w:val="00A91969"/>
    <w:rsid w:val="00A91D24"/>
    <w:rsid w:val="00A92983"/>
    <w:rsid w:val="00A92D9F"/>
    <w:rsid w:val="00A93392"/>
    <w:rsid w:val="00A933A2"/>
    <w:rsid w:val="00A9373D"/>
    <w:rsid w:val="00A937B0"/>
    <w:rsid w:val="00A938EE"/>
    <w:rsid w:val="00A93B7A"/>
    <w:rsid w:val="00A9419E"/>
    <w:rsid w:val="00A94265"/>
    <w:rsid w:val="00A9454B"/>
    <w:rsid w:val="00A948CB"/>
    <w:rsid w:val="00A94ADF"/>
    <w:rsid w:val="00A94DCF"/>
    <w:rsid w:val="00A94E2F"/>
    <w:rsid w:val="00A94FC9"/>
    <w:rsid w:val="00A950B5"/>
    <w:rsid w:val="00A95149"/>
    <w:rsid w:val="00A95501"/>
    <w:rsid w:val="00A957D5"/>
    <w:rsid w:val="00A95D1D"/>
    <w:rsid w:val="00A960EA"/>
    <w:rsid w:val="00A96271"/>
    <w:rsid w:val="00A9656A"/>
    <w:rsid w:val="00A967F0"/>
    <w:rsid w:val="00A971D7"/>
    <w:rsid w:val="00A97230"/>
    <w:rsid w:val="00A972E1"/>
    <w:rsid w:val="00A97530"/>
    <w:rsid w:val="00AA00A3"/>
    <w:rsid w:val="00AA02BD"/>
    <w:rsid w:val="00AA03C8"/>
    <w:rsid w:val="00AA0678"/>
    <w:rsid w:val="00AA0AF4"/>
    <w:rsid w:val="00AA0D23"/>
    <w:rsid w:val="00AA1CB0"/>
    <w:rsid w:val="00AA212A"/>
    <w:rsid w:val="00AA2199"/>
    <w:rsid w:val="00AA23A3"/>
    <w:rsid w:val="00AA24F5"/>
    <w:rsid w:val="00AA26F3"/>
    <w:rsid w:val="00AA2B3E"/>
    <w:rsid w:val="00AA2CE4"/>
    <w:rsid w:val="00AA2E0F"/>
    <w:rsid w:val="00AA3393"/>
    <w:rsid w:val="00AA37AA"/>
    <w:rsid w:val="00AA38A2"/>
    <w:rsid w:val="00AA3A14"/>
    <w:rsid w:val="00AA3BFF"/>
    <w:rsid w:val="00AA42BA"/>
    <w:rsid w:val="00AA491A"/>
    <w:rsid w:val="00AA4C04"/>
    <w:rsid w:val="00AA4D70"/>
    <w:rsid w:val="00AA50E1"/>
    <w:rsid w:val="00AA540F"/>
    <w:rsid w:val="00AA5990"/>
    <w:rsid w:val="00AA5FE6"/>
    <w:rsid w:val="00AA62AC"/>
    <w:rsid w:val="00AA73DD"/>
    <w:rsid w:val="00AA742F"/>
    <w:rsid w:val="00AA7601"/>
    <w:rsid w:val="00AA7813"/>
    <w:rsid w:val="00AA7C25"/>
    <w:rsid w:val="00AA7F88"/>
    <w:rsid w:val="00AB05AE"/>
    <w:rsid w:val="00AB0712"/>
    <w:rsid w:val="00AB07C9"/>
    <w:rsid w:val="00AB0803"/>
    <w:rsid w:val="00AB0AF8"/>
    <w:rsid w:val="00AB0D0B"/>
    <w:rsid w:val="00AB167B"/>
    <w:rsid w:val="00AB1729"/>
    <w:rsid w:val="00AB1898"/>
    <w:rsid w:val="00AB1BED"/>
    <w:rsid w:val="00AB238A"/>
    <w:rsid w:val="00AB26C5"/>
    <w:rsid w:val="00AB280C"/>
    <w:rsid w:val="00AB2940"/>
    <w:rsid w:val="00AB29F4"/>
    <w:rsid w:val="00AB2C30"/>
    <w:rsid w:val="00AB31BA"/>
    <w:rsid w:val="00AB32FD"/>
    <w:rsid w:val="00AB3FF8"/>
    <w:rsid w:val="00AB4060"/>
    <w:rsid w:val="00AB44B6"/>
    <w:rsid w:val="00AB4CFE"/>
    <w:rsid w:val="00AB4EC1"/>
    <w:rsid w:val="00AB5070"/>
    <w:rsid w:val="00AB5974"/>
    <w:rsid w:val="00AB5A7F"/>
    <w:rsid w:val="00AB5B06"/>
    <w:rsid w:val="00AB5B1D"/>
    <w:rsid w:val="00AB61F7"/>
    <w:rsid w:val="00AB7453"/>
    <w:rsid w:val="00AB77A2"/>
    <w:rsid w:val="00AB7A4C"/>
    <w:rsid w:val="00AB7C7C"/>
    <w:rsid w:val="00AB7E44"/>
    <w:rsid w:val="00AB7E53"/>
    <w:rsid w:val="00AC00E2"/>
    <w:rsid w:val="00AC0162"/>
    <w:rsid w:val="00AC01CB"/>
    <w:rsid w:val="00AC0A3F"/>
    <w:rsid w:val="00AC0A98"/>
    <w:rsid w:val="00AC0AF9"/>
    <w:rsid w:val="00AC11D2"/>
    <w:rsid w:val="00AC1C26"/>
    <w:rsid w:val="00AC2000"/>
    <w:rsid w:val="00AC24B8"/>
    <w:rsid w:val="00AC2AD6"/>
    <w:rsid w:val="00AC2FA6"/>
    <w:rsid w:val="00AC3193"/>
    <w:rsid w:val="00AC33D8"/>
    <w:rsid w:val="00AC3730"/>
    <w:rsid w:val="00AC383E"/>
    <w:rsid w:val="00AC3949"/>
    <w:rsid w:val="00AC4A61"/>
    <w:rsid w:val="00AC4E76"/>
    <w:rsid w:val="00AC6082"/>
    <w:rsid w:val="00AC63BA"/>
    <w:rsid w:val="00AC680E"/>
    <w:rsid w:val="00AC6CF5"/>
    <w:rsid w:val="00AC6D04"/>
    <w:rsid w:val="00AC6E17"/>
    <w:rsid w:val="00AC72DE"/>
    <w:rsid w:val="00AC782F"/>
    <w:rsid w:val="00AC7874"/>
    <w:rsid w:val="00AC7AB2"/>
    <w:rsid w:val="00AC7ED5"/>
    <w:rsid w:val="00AD036E"/>
    <w:rsid w:val="00AD1071"/>
    <w:rsid w:val="00AD138E"/>
    <w:rsid w:val="00AD2090"/>
    <w:rsid w:val="00AD22B7"/>
    <w:rsid w:val="00AD3ADE"/>
    <w:rsid w:val="00AD4308"/>
    <w:rsid w:val="00AD43AD"/>
    <w:rsid w:val="00AD4627"/>
    <w:rsid w:val="00AD4B78"/>
    <w:rsid w:val="00AD55C6"/>
    <w:rsid w:val="00AD5847"/>
    <w:rsid w:val="00AD5D98"/>
    <w:rsid w:val="00AD5F74"/>
    <w:rsid w:val="00AD6320"/>
    <w:rsid w:val="00AD655F"/>
    <w:rsid w:val="00AD681F"/>
    <w:rsid w:val="00AD6D16"/>
    <w:rsid w:val="00AD7B2D"/>
    <w:rsid w:val="00AD7CC9"/>
    <w:rsid w:val="00AD7E0B"/>
    <w:rsid w:val="00AE086D"/>
    <w:rsid w:val="00AE0A2C"/>
    <w:rsid w:val="00AE1313"/>
    <w:rsid w:val="00AE15B8"/>
    <w:rsid w:val="00AE1B17"/>
    <w:rsid w:val="00AE1E1C"/>
    <w:rsid w:val="00AE2330"/>
    <w:rsid w:val="00AE2863"/>
    <w:rsid w:val="00AE2C24"/>
    <w:rsid w:val="00AE3569"/>
    <w:rsid w:val="00AE3A3E"/>
    <w:rsid w:val="00AE3B41"/>
    <w:rsid w:val="00AE3E9B"/>
    <w:rsid w:val="00AE4AE7"/>
    <w:rsid w:val="00AE4C67"/>
    <w:rsid w:val="00AE52D8"/>
    <w:rsid w:val="00AE5379"/>
    <w:rsid w:val="00AE5386"/>
    <w:rsid w:val="00AE56D6"/>
    <w:rsid w:val="00AE5761"/>
    <w:rsid w:val="00AE5AE0"/>
    <w:rsid w:val="00AE5BC2"/>
    <w:rsid w:val="00AE5CCF"/>
    <w:rsid w:val="00AE6035"/>
    <w:rsid w:val="00AE609B"/>
    <w:rsid w:val="00AE7051"/>
    <w:rsid w:val="00AE71A1"/>
    <w:rsid w:val="00AE727E"/>
    <w:rsid w:val="00AE72DB"/>
    <w:rsid w:val="00AE73CF"/>
    <w:rsid w:val="00AE7626"/>
    <w:rsid w:val="00AE78CA"/>
    <w:rsid w:val="00AE7989"/>
    <w:rsid w:val="00AF0181"/>
    <w:rsid w:val="00AF05FB"/>
    <w:rsid w:val="00AF12DF"/>
    <w:rsid w:val="00AF1845"/>
    <w:rsid w:val="00AF188B"/>
    <w:rsid w:val="00AF1985"/>
    <w:rsid w:val="00AF2550"/>
    <w:rsid w:val="00AF2D92"/>
    <w:rsid w:val="00AF345B"/>
    <w:rsid w:val="00AF348E"/>
    <w:rsid w:val="00AF3570"/>
    <w:rsid w:val="00AF367C"/>
    <w:rsid w:val="00AF3BDC"/>
    <w:rsid w:val="00AF3CFF"/>
    <w:rsid w:val="00AF4429"/>
    <w:rsid w:val="00AF4932"/>
    <w:rsid w:val="00AF4B70"/>
    <w:rsid w:val="00AF4CC1"/>
    <w:rsid w:val="00AF4D95"/>
    <w:rsid w:val="00AF53A9"/>
    <w:rsid w:val="00AF53D5"/>
    <w:rsid w:val="00AF6048"/>
    <w:rsid w:val="00AF6780"/>
    <w:rsid w:val="00AF7567"/>
    <w:rsid w:val="00AF7A45"/>
    <w:rsid w:val="00AF7CC7"/>
    <w:rsid w:val="00AF7D0F"/>
    <w:rsid w:val="00AF7D62"/>
    <w:rsid w:val="00B00AB3"/>
    <w:rsid w:val="00B00E46"/>
    <w:rsid w:val="00B00E4B"/>
    <w:rsid w:val="00B014DD"/>
    <w:rsid w:val="00B0154C"/>
    <w:rsid w:val="00B018F3"/>
    <w:rsid w:val="00B021A8"/>
    <w:rsid w:val="00B026BE"/>
    <w:rsid w:val="00B029F9"/>
    <w:rsid w:val="00B02A17"/>
    <w:rsid w:val="00B02A1E"/>
    <w:rsid w:val="00B02ADF"/>
    <w:rsid w:val="00B02F52"/>
    <w:rsid w:val="00B0356C"/>
    <w:rsid w:val="00B03940"/>
    <w:rsid w:val="00B03D86"/>
    <w:rsid w:val="00B044FD"/>
    <w:rsid w:val="00B0467C"/>
    <w:rsid w:val="00B04925"/>
    <w:rsid w:val="00B0495C"/>
    <w:rsid w:val="00B051E5"/>
    <w:rsid w:val="00B05455"/>
    <w:rsid w:val="00B0592E"/>
    <w:rsid w:val="00B05AA3"/>
    <w:rsid w:val="00B05C32"/>
    <w:rsid w:val="00B05D06"/>
    <w:rsid w:val="00B05D99"/>
    <w:rsid w:val="00B05E00"/>
    <w:rsid w:val="00B060A7"/>
    <w:rsid w:val="00B0642D"/>
    <w:rsid w:val="00B06698"/>
    <w:rsid w:val="00B06713"/>
    <w:rsid w:val="00B06828"/>
    <w:rsid w:val="00B06BBD"/>
    <w:rsid w:val="00B06DCD"/>
    <w:rsid w:val="00B06FB3"/>
    <w:rsid w:val="00B071F1"/>
    <w:rsid w:val="00B074E3"/>
    <w:rsid w:val="00B07F67"/>
    <w:rsid w:val="00B10317"/>
    <w:rsid w:val="00B10457"/>
    <w:rsid w:val="00B106E5"/>
    <w:rsid w:val="00B10B7F"/>
    <w:rsid w:val="00B113C0"/>
    <w:rsid w:val="00B11504"/>
    <w:rsid w:val="00B119D1"/>
    <w:rsid w:val="00B12582"/>
    <w:rsid w:val="00B12E7F"/>
    <w:rsid w:val="00B13045"/>
    <w:rsid w:val="00B130A4"/>
    <w:rsid w:val="00B13991"/>
    <w:rsid w:val="00B1461F"/>
    <w:rsid w:val="00B149CB"/>
    <w:rsid w:val="00B14DB6"/>
    <w:rsid w:val="00B14FA2"/>
    <w:rsid w:val="00B153A2"/>
    <w:rsid w:val="00B1591E"/>
    <w:rsid w:val="00B15B37"/>
    <w:rsid w:val="00B16396"/>
    <w:rsid w:val="00B16637"/>
    <w:rsid w:val="00B1758E"/>
    <w:rsid w:val="00B17889"/>
    <w:rsid w:val="00B17939"/>
    <w:rsid w:val="00B17DEA"/>
    <w:rsid w:val="00B2021B"/>
    <w:rsid w:val="00B204DC"/>
    <w:rsid w:val="00B20663"/>
    <w:rsid w:val="00B208F9"/>
    <w:rsid w:val="00B20987"/>
    <w:rsid w:val="00B209BC"/>
    <w:rsid w:val="00B20C30"/>
    <w:rsid w:val="00B20E65"/>
    <w:rsid w:val="00B21139"/>
    <w:rsid w:val="00B2140D"/>
    <w:rsid w:val="00B21451"/>
    <w:rsid w:val="00B21571"/>
    <w:rsid w:val="00B22843"/>
    <w:rsid w:val="00B22C45"/>
    <w:rsid w:val="00B22E4A"/>
    <w:rsid w:val="00B22EE3"/>
    <w:rsid w:val="00B23052"/>
    <w:rsid w:val="00B2325A"/>
    <w:rsid w:val="00B233F6"/>
    <w:rsid w:val="00B23749"/>
    <w:rsid w:val="00B23777"/>
    <w:rsid w:val="00B23CC6"/>
    <w:rsid w:val="00B24547"/>
    <w:rsid w:val="00B24B6A"/>
    <w:rsid w:val="00B24CF5"/>
    <w:rsid w:val="00B24DF7"/>
    <w:rsid w:val="00B24F13"/>
    <w:rsid w:val="00B25063"/>
    <w:rsid w:val="00B25793"/>
    <w:rsid w:val="00B2598F"/>
    <w:rsid w:val="00B26181"/>
    <w:rsid w:val="00B26ACF"/>
    <w:rsid w:val="00B26F3A"/>
    <w:rsid w:val="00B2700F"/>
    <w:rsid w:val="00B27440"/>
    <w:rsid w:val="00B303F3"/>
    <w:rsid w:val="00B30B06"/>
    <w:rsid w:val="00B30C79"/>
    <w:rsid w:val="00B30DC5"/>
    <w:rsid w:val="00B3119E"/>
    <w:rsid w:val="00B3147C"/>
    <w:rsid w:val="00B31F57"/>
    <w:rsid w:val="00B321CC"/>
    <w:rsid w:val="00B329AE"/>
    <w:rsid w:val="00B32C88"/>
    <w:rsid w:val="00B32E21"/>
    <w:rsid w:val="00B3339D"/>
    <w:rsid w:val="00B33C67"/>
    <w:rsid w:val="00B33EEF"/>
    <w:rsid w:val="00B3435E"/>
    <w:rsid w:val="00B3442F"/>
    <w:rsid w:val="00B344C6"/>
    <w:rsid w:val="00B34554"/>
    <w:rsid w:val="00B34860"/>
    <w:rsid w:val="00B3488E"/>
    <w:rsid w:val="00B348B9"/>
    <w:rsid w:val="00B34913"/>
    <w:rsid w:val="00B34F3B"/>
    <w:rsid w:val="00B35CBD"/>
    <w:rsid w:val="00B35EDA"/>
    <w:rsid w:val="00B36450"/>
    <w:rsid w:val="00B3651D"/>
    <w:rsid w:val="00B369A4"/>
    <w:rsid w:val="00B36B01"/>
    <w:rsid w:val="00B3742C"/>
    <w:rsid w:val="00B374DF"/>
    <w:rsid w:val="00B37841"/>
    <w:rsid w:val="00B400E9"/>
    <w:rsid w:val="00B40946"/>
    <w:rsid w:val="00B409B1"/>
    <w:rsid w:val="00B40EC1"/>
    <w:rsid w:val="00B40EEE"/>
    <w:rsid w:val="00B4151A"/>
    <w:rsid w:val="00B41905"/>
    <w:rsid w:val="00B41989"/>
    <w:rsid w:val="00B42217"/>
    <w:rsid w:val="00B4275F"/>
    <w:rsid w:val="00B42B8A"/>
    <w:rsid w:val="00B42ED4"/>
    <w:rsid w:val="00B4367E"/>
    <w:rsid w:val="00B436E9"/>
    <w:rsid w:val="00B43863"/>
    <w:rsid w:val="00B43A28"/>
    <w:rsid w:val="00B43CBF"/>
    <w:rsid w:val="00B43FB7"/>
    <w:rsid w:val="00B4536D"/>
    <w:rsid w:val="00B454FD"/>
    <w:rsid w:val="00B45616"/>
    <w:rsid w:val="00B45A5A"/>
    <w:rsid w:val="00B45BCF"/>
    <w:rsid w:val="00B45D14"/>
    <w:rsid w:val="00B46118"/>
    <w:rsid w:val="00B47693"/>
    <w:rsid w:val="00B47A01"/>
    <w:rsid w:val="00B50204"/>
    <w:rsid w:val="00B506EB"/>
    <w:rsid w:val="00B50836"/>
    <w:rsid w:val="00B50A3D"/>
    <w:rsid w:val="00B50C97"/>
    <w:rsid w:val="00B50F46"/>
    <w:rsid w:val="00B51C0D"/>
    <w:rsid w:val="00B521A0"/>
    <w:rsid w:val="00B5277B"/>
    <w:rsid w:val="00B527B6"/>
    <w:rsid w:val="00B52871"/>
    <w:rsid w:val="00B52AC2"/>
    <w:rsid w:val="00B52B09"/>
    <w:rsid w:val="00B52F5E"/>
    <w:rsid w:val="00B530A5"/>
    <w:rsid w:val="00B533ED"/>
    <w:rsid w:val="00B535A9"/>
    <w:rsid w:val="00B536A4"/>
    <w:rsid w:val="00B537A6"/>
    <w:rsid w:val="00B53A0D"/>
    <w:rsid w:val="00B53A16"/>
    <w:rsid w:val="00B53D15"/>
    <w:rsid w:val="00B53E3B"/>
    <w:rsid w:val="00B5440D"/>
    <w:rsid w:val="00B54418"/>
    <w:rsid w:val="00B54AE5"/>
    <w:rsid w:val="00B551C9"/>
    <w:rsid w:val="00B551E4"/>
    <w:rsid w:val="00B55559"/>
    <w:rsid w:val="00B5569A"/>
    <w:rsid w:val="00B557CD"/>
    <w:rsid w:val="00B5584D"/>
    <w:rsid w:val="00B55898"/>
    <w:rsid w:val="00B55D3F"/>
    <w:rsid w:val="00B563A7"/>
    <w:rsid w:val="00B563F7"/>
    <w:rsid w:val="00B56419"/>
    <w:rsid w:val="00B565F6"/>
    <w:rsid w:val="00B5682D"/>
    <w:rsid w:val="00B568A0"/>
    <w:rsid w:val="00B56B78"/>
    <w:rsid w:val="00B57709"/>
    <w:rsid w:val="00B5796B"/>
    <w:rsid w:val="00B57999"/>
    <w:rsid w:val="00B60248"/>
    <w:rsid w:val="00B6039C"/>
    <w:rsid w:val="00B604DF"/>
    <w:rsid w:val="00B60BA6"/>
    <w:rsid w:val="00B61133"/>
    <w:rsid w:val="00B61A5A"/>
    <w:rsid w:val="00B61BB7"/>
    <w:rsid w:val="00B6238C"/>
    <w:rsid w:val="00B6247F"/>
    <w:rsid w:val="00B626CA"/>
    <w:rsid w:val="00B632BF"/>
    <w:rsid w:val="00B632C5"/>
    <w:rsid w:val="00B6351E"/>
    <w:rsid w:val="00B63704"/>
    <w:rsid w:val="00B638CF"/>
    <w:rsid w:val="00B63B75"/>
    <w:rsid w:val="00B63D54"/>
    <w:rsid w:val="00B63F5F"/>
    <w:rsid w:val="00B645C9"/>
    <w:rsid w:val="00B646CC"/>
    <w:rsid w:val="00B64BC6"/>
    <w:rsid w:val="00B64E06"/>
    <w:rsid w:val="00B65280"/>
    <w:rsid w:val="00B66050"/>
    <w:rsid w:val="00B664FF"/>
    <w:rsid w:val="00B6677F"/>
    <w:rsid w:val="00B66D0A"/>
    <w:rsid w:val="00B66DDF"/>
    <w:rsid w:val="00B67040"/>
    <w:rsid w:val="00B67799"/>
    <w:rsid w:val="00B67B1A"/>
    <w:rsid w:val="00B67E8B"/>
    <w:rsid w:val="00B67FC8"/>
    <w:rsid w:val="00B70138"/>
    <w:rsid w:val="00B7023A"/>
    <w:rsid w:val="00B71823"/>
    <w:rsid w:val="00B718C8"/>
    <w:rsid w:val="00B72761"/>
    <w:rsid w:val="00B727F1"/>
    <w:rsid w:val="00B72842"/>
    <w:rsid w:val="00B72F22"/>
    <w:rsid w:val="00B7327F"/>
    <w:rsid w:val="00B73610"/>
    <w:rsid w:val="00B73763"/>
    <w:rsid w:val="00B73788"/>
    <w:rsid w:val="00B73A95"/>
    <w:rsid w:val="00B73ACD"/>
    <w:rsid w:val="00B73E99"/>
    <w:rsid w:val="00B7406A"/>
    <w:rsid w:val="00B7414D"/>
    <w:rsid w:val="00B74648"/>
    <w:rsid w:val="00B7521C"/>
    <w:rsid w:val="00B75558"/>
    <w:rsid w:val="00B755AE"/>
    <w:rsid w:val="00B75BB8"/>
    <w:rsid w:val="00B75D95"/>
    <w:rsid w:val="00B764C9"/>
    <w:rsid w:val="00B765D0"/>
    <w:rsid w:val="00B76607"/>
    <w:rsid w:val="00B769BF"/>
    <w:rsid w:val="00B76E73"/>
    <w:rsid w:val="00B76F47"/>
    <w:rsid w:val="00B776A9"/>
    <w:rsid w:val="00B777BA"/>
    <w:rsid w:val="00B77D42"/>
    <w:rsid w:val="00B80053"/>
    <w:rsid w:val="00B802ED"/>
    <w:rsid w:val="00B80391"/>
    <w:rsid w:val="00B80590"/>
    <w:rsid w:val="00B80AD3"/>
    <w:rsid w:val="00B80C6A"/>
    <w:rsid w:val="00B81357"/>
    <w:rsid w:val="00B815BC"/>
    <w:rsid w:val="00B81968"/>
    <w:rsid w:val="00B81B40"/>
    <w:rsid w:val="00B81DF1"/>
    <w:rsid w:val="00B825CC"/>
    <w:rsid w:val="00B82BAE"/>
    <w:rsid w:val="00B82C08"/>
    <w:rsid w:val="00B84349"/>
    <w:rsid w:val="00B84EB5"/>
    <w:rsid w:val="00B84F5A"/>
    <w:rsid w:val="00B8557F"/>
    <w:rsid w:val="00B85CBB"/>
    <w:rsid w:val="00B860C1"/>
    <w:rsid w:val="00B873C6"/>
    <w:rsid w:val="00B875B3"/>
    <w:rsid w:val="00B901F3"/>
    <w:rsid w:val="00B9050A"/>
    <w:rsid w:val="00B907D0"/>
    <w:rsid w:val="00B907D4"/>
    <w:rsid w:val="00B90D43"/>
    <w:rsid w:val="00B91741"/>
    <w:rsid w:val="00B91E70"/>
    <w:rsid w:val="00B91F09"/>
    <w:rsid w:val="00B9273D"/>
    <w:rsid w:val="00B92AA7"/>
    <w:rsid w:val="00B92D4A"/>
    <w:rsid w:val="00B92E81"/>
    <w:rsid w:val="00B93544"/>
    <w:rsid w:val="00B937CC"/>
    <w:rsid w:val="00B937F5"/>
    <w:rsid w:val="00B93B9C"/>
    <w:rsid w:val="00B93CB5"/>
    <w:rsid w:val="00B942DA"/>
    <w:rsid w:val="00B94B5D"/>
    <w:rsid w:val="00B94EE6"/>
    <w:rsid w:val="00B94EFB"/>
    <w:rsid w:val="00B95527"/>
    <w:rsid w:val="00B95B11"/>
    <w:rsid w:val="00B95B5A"/>
    <w:rsid w:val="00B95C9E"/>
    <w:rsid w:val="00B95DD6"/>
    <w:rsid w:val="00B95E17"/>
    <w:rsid w:val="00B95F3F"/>
    <w:rsid w:val="00B96870"/>
    <w:rsid w:val="00B96B0C"/>
    <w:rsid w:val="00B96B73"/>
    <w:rsid w:val="00B96DE5"/>
    <w:rsid w:val="00B96E4A"/>
    <w:rsid w:val="00B96EFE"/>
    <w:rsid w:val="00B96F55"/>
    <w:rsid w:val="00B96FD0"/>
    <w:rsid w:val="00B970C6"/>
    <w:rsid w:val="00B97ABC"/>
    <w:rsid w:val="00B97D80"/>
    <w:rsid w:val="00B97E8C"/>
    <w:rsid w:val="00BA0077"/>
    <w:rsid w:val="00BA0344"/>
    <w:rsid w:val="00BA0901"/>
    <w:rsid w:val="00BA092A"/>
    <w:rsid w:val="00BA094F"/>
    <w:rsid w:val="00BA0C3E"/>
    <w:rsid w:val="00BA10B7"/>
    <w:rsid w:val="00BA1CCE"/>
    <w:rsid w:val="00BA1D1E"/>
    <w:rsid w:val="00BA200A"/>
    <w:rsid w:val="00BA246B"/>
    <w:rsid w:val="00BA3BAD"/>
    <w:rsid w:val="00BA4230"/>
    <w:rsid w:val="00BA448D"/>
    <w:rsid w:val="00BA4494"/>
    <w:rsid w:val="00BA4A15"/>
    <w:rsid w:val="00BA564C"/>
    <w:rsid w:val="00BA574F"/>
    <w:rsid w:val="00BA5DC1"/>
    <w:rsid w:val="00BA60A6"/>
    <w:rsid w:val="00BA64A3"/>
    <w:rsid w:val="00BA68CB"/>
    <w:rsid w:val="00BA6CEB"/>
    <w:rsid w:val="00BA74B9"/>
    <w:rsid w:val="00BA7837"/>
    <w:rsid w:val="00BA7E15"/>
    <w:rsid w:val="00BB0506"/>
    <w:rsid w:val="00BB0E01"/>
    <w:rsid w:val="00BB1E4C"/>
    <w:rsid w:val="00BB1F25"/>
    <w:rsid w:val="00BB2095"/>
    <w:rsid w:val="00BB25BF"/>
    <w:rsid w:val="00BB2C69"/>
    <w:rsid w:val="00BB3AE6"/>
    <w:rsid w:val="00BB3F89"/>
    <w:rsid w:val="00BB3FCD"/>
    <w:rsid w:val="00BB44CA"/>
    <w:rsid w:val="00BB45F9"/>
    <w:rsid w:val="00BB5147"/>
    <w:rsid w:val="00BB593A"/>
    <w:rsid w:val="00BB5980"/>
    <w:rsid w:val="00BB59E9"/>
    <w:rsid w:val="00BB5E91"/>
    <w:rsid w:val="00BB5EF3"/>
    <w:rsid w:val="00BB6544"/>
    <w:rsid w:val="00BB65BD"/>
    <w:rsid w:val="00BB6EEB"/>
    <w:rsid w:val="00BB7051"/>
    <w:rsid w:val="00BB7E55"/>
    <w:rsid w:val="00BB7F34"/>
    <w:rsid w:val="00BC0262"/>
    <w:rsid w:val="00BC0270"/>
    <w:rsid w:val="00BC0374"/>
    <w:rsid w:val="00BC096C"/>
    <w:rsid w:val="00BC0E3B"/>
    <w:rsid w:val="00BC0EAE"/>
    <w:rsid w:val="00BC1031"/>
    <w:rsid w:val="00BC1314"/>
    <w:rsid w:val="00BC1688"/>
    <w:rsid w:val="00BC16A7"/>
    <w:rsid w:val="00BC1949"/>
    <w:rsid w:val="00BC1C3B"/>
    <w:rsid w:val="00BC235B"/>
    <w:rsid w:val="00BC2381"/>
    <w:rsid w:val="00BC275B"/>
    <w:rsid w:val="00BC2938"/>
    <w:rsid w:val="00BC32B2"/>
    <w:rsid w:val="00BC38E3"/>
    <w:rsid w:val="00BC3D54"/>
    <w:rsid w:val="00BC4066"/>
    <w:rsid w:val="00BC41E6"/>
    <w:rsid w:val="00BC475A"/>
    <w:rsid w:val="00BC495E"/>
    <w:rsid w:val="00BC51CE"/>
    <w:rsid w:val="00BC5669"/>
    <w:rsid w:val="00BC58F9"/>
    <w:rsid w:val="00BC5A05"/>
    <w:rsid w:val="00BC5BDD"/>
    <w:rsid w:val="00BC5BE8"/>
    <w:rsid w:val="00BC5C8B"/>
    <w:rsid w:val="00BC5D22"/>
    <w:rsid w:val="00BC5F19"/>
    <w:rsid w:val="00BC60AB"/>
    <w:rsid w:val="00BC63FC"/>
    <w:rsid w:val="00BC706E"/>
    <w:rsid w:val="00BC711F"/>
    <w:rsid w:val="00BC7376"/>
    <w:rsid w:val="00BC7EEE"/>
    <w:rsid w:val="00BD0906"/>
    <w:rsid w:val="00BD1370"/>
    <w:rsid w:val="00BD1529"/>
    <w:rsid w:val="00BD154D"/>
    <w:rsid w:val="00BD16D8"/>
    <w:rsid w:val="00BD18D7"/>
    <w:rsid w:val="00BD19EC"/>
    <w:rsid w:val="00BD1F09"/>
    <w:rsid w:val="00BD2B6E"/>
    <w:rsid w:val="00BD2CA5"/>
    <w:rsid w:val="00BD2DB2"/>
    <w:rsid w:val="00BD3072"/>
    <w:rsid w:val="00BD345F"/>
    <w:rsid w:val="00BD347B"/>
    <w:rsid w:val="00BD3594"/>
    <w:rsid w:val="00BD39D5"/>
    <w:rsid w:val="00BD3F44"/>
    <w:rsid w:val="00BD429C"/>
    <w:rsid w:val="00BD4509"/>
    <w:rsid w:val="00BD482B"/>
    <w:rsid w:val="00BD48DC"/>
    <w:rsid w:val="00BD4CB9"/>
    <w:rsid w:val="00BD4D09"/>
    <w:rsid w:val="00BD4E5D"/>
    <w:rsid w:val="00BD5272"/>
    <w:rsid w:val="00BD53D7"/>
    <w:rsid w:val="00BD547B"/>
    <w:rsid w:val="00BD552A"/>
    <w:rsid w:val="00BD5C0F"/>
    <w:rsid w:val="00BD5DA5"/>
    <w:rsid w:val="00BD5E21"/>
    <w:rsid w:val="00BD5E94"/>
    <w:rsid w:val="00BD636C"/>
    <w:rsid w:val="00BD63B9"/>
    <w:rsid w:val="00BD6B33"/>
    <w:rsid w:val="00BD6B3E"/>
    <w:rsid w:val="00BD6DB9"/>
    <w:rsid w:val="00BD6DBD"/>
    <w:rsid w:val="00BD788B"/>
    <w:rsid w:val="00BD7B20"/>
    <w:rsid w:val="00BD7C48"/>
    <w:rsid w:val="00BD7E88"/>
    <w:rsid w:val="00BD7F51"/>
    <w:rsid w:val="00BD7FA0"/>
    <w:rsid w:val="00BE10A2"/>
    <w:rsid w:val="00BE14F8"/>
    <w:rsid w:val="00BE1500"/>
    <w:rsid w:val="00BE1543"/>
    <w:rsid w:val="00BE199B"/>
    <w:rsid w:val="00BE1C35"/>
    <w:rsid w:val="00BE1F95"/>
    <w:rsid w:val="00BE2126"/>
    <w:rsid w:val="00BE212F"/>
    <w:rsid w:val="00BE2136"/>
    <w:rsid w:val="00BE2786"/>
    <w:rsid w:val="00BE295B"/>
    <w:rsid w:val="00BE2D48"/>
    <w:rsid w:val="00BE2DC8"/>
    <w:rsid w:val="00BE3271"/>
    <w:rsid w:val="00BE357D"/>
    <w:rsid w:val="00BE3BB4"/>
    <w:rsid w:val="00BE3F54"/>
    <w:rsid w:val="00BE4066"/>
    <w:rsid w:val="00BE474D"/>
    <w:rsid w:val="00BE4817"/>
    <w:rsid w:val="00BE4AA5"/>
    <w:rsid w:val="00BE4F2A"/>
    <w:rsid w:val="00BE5C10"/>
    <w:rsid w:val="00BE6499"/>
    <w:rsid w:val="00BE6774"/>
    <w:rsid w:val="00BE6E84"/>
    <w:rsid w:val="00BE733D"/>
    <w:rsid w:val="00BF0183"/>
    <w:rsid w:val="00BF0191"/>
    <w:rsid w:val="00BF01F1"/>
    <w:rsid w:val="00BF02AB"/>
    <w:rsid w:val="00BF0589"/>
    <w:rsid w:val="00BF135C"/>
    <w:rsid w:val="00BF1611"/>
    <w:rsid w:val="00BF1614"/>
    <w:rsid w:val="00BF1994"/>
    <w:rsid w:val="00BF1A3A"/>
    <w:rsid w:val="00BF2282"/>
    <w:rsid w:val="00BF241F"/>
    <w:rsid w:val="00BF2AEB"/>
    <w:rsid w:val="00BF2FB3"/>
    <w:rsid w:val="00BF3861"/>
    <w:rsid w:val="00BF3902"/>
    <w:rsid w:val="00BF3D6C"/>
    <w:rsid w:val="00BF3EF1"/>
    <w:rsid w:val="00BF3F87"/>
    <w:rsid w:val="00BF449D"/>
    <w:rsid w:val="00BF4C84"/>
    <w:rsid w:val="00BF51BA"/>
    <w:rsid w:val="00BF579E"/>
    <w:rsid w:val="00BF65D0"/>
    <w:rsid w:val="00BF67C4"/>
    <w:rsid w:val="00BF6D99"/>
    <w:rsid w:val="00BF7416"/>
    <w:rsid w:val="00BF782B"/>
    <w:rsid w:val="00BF7A5B"/>
    <w:rsid w:val="00BF7BC0"/>
    <w:rsid w:val="00BF7F7F"/>
    <w:rsid w:val="00C000E3"/>
    <w:rsid w:val="00C003C8"/>
    <w:rsid w:val="00C004C3"/>
    <w:rsid w:val="00C00652"/>
    <w:rsid w:val="00C0075F"/>
    <w:rsid w:val="00C0080F"/>
    <w:rsid w:val="00C0140F"/>
    <w:rsid w:val="00C0186C"/>
    <w:rsid w:val="00C01B03"/>
    <w:rsid w:val="00C01F97"/>
    <w:rsid w:val="00C02156"/>
    <w:rsid w:val="00C0233C"/>
    <w:rsid w:val="00C0302A"/>
    <w:rsid w:val="00C030D9"/>
    <w:rsid w:val="00C03127"/>
    <w:rsid w:val="00C03196"/>
    <w:rsid w:val="00C03A71"/>
    <w:rsid w:val="00C04232"/>
    <w:rsid w:val="00C0433A"/>
    <w:rsid w:val="00C04341"/>
    <w:rsid w:val="00C043B7"/>
    <w:rsid w:val="00C04D68"/>
    <w:rsid w:val="00C05259"/>
    <w:rsid w:val="00C053DD"/>
    <w:rsid w:val="00C05704"/>
    <w:rsid w:val="00C057E8"/>
    <w:rsid w:val="00C05B47"/>
    <w:rsid w:val="00C05C76"/>
    <w:rsid w:val="00C05D73"/>
    <w:rsid w:val="00C05DD9"/>
    <w:rsid w:val="00C06243"/>
    <w:rsid w:val="00C0638A"/>
    <w:rsid w:val="00C067C4"/>
    <w:rsid w:val="00C0698A"/>
    <w:rsid w:val="00C07280"/>
    <w:rsid w:val="00C077CE"/>
    <w:rsid w:val="00C07ED6"/>
    <w:rsid w:val="00C1017E"/>
    <w:rsid w:val="00C105F2"/>
    <w:rsid w:val="00C106B9"/>
    <w:rsid w:val="00C10AA7"/>
    <w:rsid w:val="00C11158"/>
    <w:rsid w:val="00C11159"/>
    <w:rsid w:val="00C11412"/>
    <w:rsid w:val="00C1197E"/>
    <w:rsid w:val="00C11D2B"/>
    <w:rsid w:val="00C11E49"/>
    <w:rsid w:val="00C12095"/>
    <w:rsid w:val="00C122AF"/>
    <w:rsid w:val="00C12818"/>
    <w:rsid w:val="00C12A2D"/>
    <w:rsid w:val="00C1324A"/>
    <w:rsid w:val="00C13290"/>
    <w:rsid w:val="00C133DB"/>
    <w:rsid w:val="00C1347B"/>
    <w:rsid w:val="00C135E1"/>
    <w:rsid w:val="00C13803"/>
    <w:rsid w:val="00C13B90"/>
    <w:rsid w:val="00C13CDA"/>
    <w:rsid w:val="00C14B22"/>
    <w:rsid w:val="00C14E49"/>
    <w:rsid w:val="00C14E53"/>
    <w:rsid w:val="00C1526E"/>
    <w:rsid w:val="00C15519"/>
    <w:rsid w:val="00C15DF6"/>
    <w:rsid w:val="00C15E60"/>
    <w:rsid w:val="00C16346"/>
    <w:rsid w:val="00C164DE"/>
    <w:rsid w:val="00C1682A"/>
    <w:rsid w:val="00C16AAA"/>
    <w:rsid w:val="00C16FBE"/>
    <w:rsid w:val="00C17046"/>
    <w:rsid w:val="00C173F6"/>
    <w:rsid w:val="00C178EC"/>
    <w:rsid w:val="00C17AA0"/>
    <w:rsid w:val="00C17B19"/>
    <w:rsid w:val="00C17EDB"/>
    <w:rsid w:val="00C201EB"/>
    <w:rsid w:val="00C202BE"/>
    <w:rsid w:val="00C20AC3"/>
    <w:rsid w:val="00C20CAE"/>
    <w:rsid w:val="00C20FC5"/>
    <w:rsid w:val="00C217F7"/>
    <w:rsid w:val="00C21993"/>
    <w:rsid w:val="00C21CAD"/>
    <w:rsid w:val="00C21CDC"/>
    <w:rsid w:val="00C21DDC"/>
    <w:rsid w:val="00C21FCA"/>
    <w:rsid w:val="00C222FA"/>
    <w:rsid w:val="00C223B2"/>
    <w:rsid w:val="00C22A25"/>
    <w:rsid w:val="00C22ED8"/>
    <w:rsid w:val="00C232C2"/>
    <w:rsid w:val="00C236A2"/>
    <w:rsid w:val="00C23708"/>
    <w:rsid w:val="00C23B0A"/>
    <w:rsid w:val="00C23D11"/>
    <w:rsid w:val="00C241BB"/>
    <w:rsid w:val="00C24403"/>
    <w:rsid w:val="00C24CBC"/>
    <w:rsid w:val="00C24E6C"/>
    <w:rsid w:val="00C24FC4"/>
    <w:rsid w:val="00C255C7"/>
    <w:rsid w:val="00C25892"/>
    <w:rsid w:val="00C2604B"/>
    <w:rsid w:val="00C262ED"/>
    <w:rsid w:val="00C2652F"/>
    <w:rsid w:val="00C26860"/>
    <w:rsid w:val="00C27357"/>
    <w:rsid w:val="00C27522"/>
    <w:rsid w:val="00C27E9E"/>
    <w:rsid w:val="00C301A8"/>
    <w:rsid w:val="00C302AF"/>
    <w:rsid w:val="00C303CC"/>
    <w:rsid w:val="00C3060F"/>
    <w:rsid w:val="00C30681"/>
    <w:rsid w:val="00C30791"/>
    <w:rsid w:val="00C30964"/>
    <w:rsid w:val="00C30E65"/>
    <w:rsid w:val="00C3127B"/>
    <w:rsid w:val="00C31912"/>
    <w:rsid w:val="00C31D72"/>
    <w:rsid w:val="00C31E1E"/>
    <w:rsid w:val="00C324C1"/>
    <w:rsid w:val="00C32687"/>
    <w:rsid w:val="00C32905"/>
    <w:rsid w:val="00C32B10"/>
    <w:rsid w:val="00C32BA6"/>
    <w:rsid w:val="00C331AE"/>
    <w:rsid w:val="00C33243"/>
    <w:rsid w:val="00C33352"/>
    <w:rsid w:val="00C33517"/>
    <w:rsid w:val="00C33646"/>
    <w:rsid w:val="00C33C05"/>
    <w:rsid w:val="00C33F51"/>
    <w:rsid w:val="00C33FB0"/>
    <w:rsid w:val="00C34C76"/>
    <w:rsid w:val="00C35225"/>
    <w:rsid w:val="00C3527C"/>
    <w:rsid w:val="00C3620D"/>
    <w:rsid w:val="00C36331"/>
    <w:rsid w:val="00C36334"/>
    <w:rsid w:val="00C364F0"/>
    <w:rsid w:val="00C365CF"/>
    <w:rsid w:val="00C365D0"/>
    <w:rsid w:val="00C369FD"/>
    <w:rsid w:val="00C36B18"/>
    <w:rsid w:val="00C370FF"/>
    <w:rsid w:val="00C3722F"/>
    <w:rsid w:val="00C3736A"/>
    <w:rsid w:val="00C37794"/>
    <w:rsid w:val="00C37AF4"/>
    <w:rsid w:val="00C37B77"/>
    <w:rsid w:val="00C37CD3"/>
    <w:rsid w:val="00C37F13"/>
    <w:rsid w:val="00C40523"/>
    <w:rsid w:val="00C40FC5"/>
    <w:rsid w:val="00C410DB"/>
    <w:rsid w:val="00C41A48"/>
    <w:rsid w:val="00C41FC4"/>
    <w:rsid w:val="00C42463"/>
    <w:rsid w:val="00C42621"/>
    <w:rsid w:val="00C43138"/>
    <w:rsid w:val="00C43189"/>
    <w:rsid w:val="00C431E9"/>
    <w:rsid w:val="00C432A5"/>
    <w:rsid w:val="00C43398"/>
    <w:rsid w:val="00C439F3"/>
    <w:rsid w:val="00C4401C"/>
    <w:rsid w:val="00C441A9"/>
    <w:rsid w:val="00C445F7"/>
    <w:rsid w:val="00C449CA"/>
    <w:rsid w:val="00C452EB"/>
    <w:rsid w:val="00C45334"/>
    <w:rsid w:val="00C456FF"/>
    <w:rsid w:val="00C4585E"/>
    <w:rsid w:val="00C45B52"/>
    <w:rsid w:val="00C45BDC"/>
    <w:rsid w:val="00C466C4"/>
    <w:rsid w:val="00C467A0"/>
    <w:rsid w:val="00C46D60"/>
    <w:rsid w:val="00C47966"/>
    <w:rsid w:val="00C47C8B"/>
    <w:rsid w:val="00C47DA0"/>
    <w:rsid w:val="00C504AA"/>
    <w:rsid w:val="00C509C2"/>
    <w:rsid w:val="00C52240"/>
    <w:rsid w:val="00C526F3"/>
    <w:rsid w:val="00C53318"/>
    <w:rsid w:val="00C5382B"/>
    <w:rsid w:val="00C53FAE"/>
    <w:rsid w:val="00C53FEE"/>
    <w:rsid w:val="00C540F0"/>
    <w:rsid w:val="00C54283"/>
    <w:rsid w:val="00C544F2"/>
    <w:rsid w:val="00C55158"/>
    <w:rsid w:val="00C55CB5"/>
    <w:rsid w:val="00C568A1"/>
    <w:rsid w:val="00C568E7"/>
    <w:rsid w:val="00C56D71"/>
    <w:rsid w:val="00C571FB"/>
    <w:rsid w:val="00C57396"/>
    <w:rsid w:val="00C5747F"/>
    <w:rsid w:val="00C57619"/>
    <w:rsid w:val="00C57CC7"/>
    <w:rsid w:val="00C57E60"/>
    <w:rsid w:val="00C60162"/>
    <w:rsid w:val="00C601A2"/>
    <w:rsid w:val="00C617EB"/>
    <w:rsid w:val="00C624DA"/>
    <w:rsid w:val="00C62A07"/>
    <w:rsid w:val="00C62FF8"/>
    <w:rsid w:val="00C631F0"/>
    <w:rsid w:val="00C6341A"/>
    <w:rsid w:val="00C63622"/>
    <w:rsid w:val="00C638CD"/>
    <w:rsid w:val="00C63D62"/>
    <w:rsid w:val="00C63DA4"/>
    <w:rsid w:val="00C63DD7"/>
    <w:rsid w:val="00C63EC7"/>
    <w:rsid w:val="00C64B97"/>
    <w:rsid w:val="00C6536D"/>
    <w:rsid w:val="00C65BDB"/>
    <w:rsid w:val="00C65C26"/>
    <w:rsid w:val="00C65EE1"/>
    <w:rsid w:val="00C65F20"/>
    <w:rsid w:val="00C661B3"/>
    <w:rsid w:val="00C66A18"/>
    <w:rsid w:val="00C66B8D"/>
    <w:rsid w:val="00C67285"/>
    <w:rsid w:val="00C67C5D"/>
    <w:rsid w:val="00C67D26"/>
    <w:rsid w:val="00C67EDE"/>
    <w:rsid w:val="00C702D7"/>
    <w:rsid w:val="00C7039F"/>
    <w:rsid w:val="00C70475"/>
    <w:rsid w:val="00C70648"/>
    <w:rsid w:val="00C708FB"/>
    <w:rsid w:val="00C70BEC"/>
    <w:rsid w:val="00C71466"/>
    <w:rsid w:val="00C71808"/>
    <w:rsid w:val="00C71898"/>
    <w:rsid w:val="00C71944"/>
    <w:rsid w:val="00C71AC9"/>
    <w:rsid w:val="00C71D06"/>
    <w:rsid w:val="00C71D2D"/>
    <w:rsid w:val="00C720A5"/>
    <w:rsid w:val="00C72736"/>
    <w:rsid w:val="00C72BF9"/>
    <w:rsid w:val="00C7318A"/>
    <w:rsid w:val="00C734FE"/>
    <w:rsid w:val="00C7366D"/>
    <w:rsid w:val="00C736A3"/>
    <w:rsid w:val="00C73738"/>
    <w:rsid w:val="00C738E6"/>
    <w:rsid w:val="00C73A7B"/>
    <w:rsid w:val="00C73B2E"/>
    <w:rsid w:val="00C73F35"/>
    <w:rsid w:val="00C74529"/>
    <w:rsid w:val="00C74962"/>
    <w:rsid w:val="00C74FFA"/>
    <w:rsid w:val="00C750A6"/>
    <w:rsid w:val="00C750D0"/>
    <w:rsid w:val="00C7523B"/>
    <w:rsid w:val="00C752C4"/>
    <w:rsid w:val="00C76060"/>
    <w:rsid w:val="00C7666F"/>
    <w:rsid w:val="00C80206"/>
    <w:rsid w:val="00C8071B"/>
    <w:rsid w:val="00C8179D"/>
    <w:rsid w:val="00C8196A"/>
    <w:rsid w:val="00C81E80"/>
    <w:rsid w:val="00C822B4"/>
    <w:rsid w:val="00C824A8"/>
    <w:rsid w:val="00C82513"/>
    <w:rsid w:val="00C828C2"/>
    <w:rsid w:val="00C82B2A"/>
    <w:rsid w:val="00C831F5"/>
    <w:rsid w:val="00C835A4"/>
    <w:rsid w:val="00C83ABC"/>
    <w:rsid w:val="00C83F83"/>
    <w:rsid w:val="00C84326"/>
    <w:rsid w:val="00C843DF"/>
    <w:rsid w:val="00C84E70"/>
    <w:rsid w:val="00C8526F"/>
    <w:rsid w:val="00C85341"/>
    <w:rsid w:val="00C85403"/>
    <w:rsid w:val="00C864E6"/>
    <w:rsid w:val="00C8692F"/>
    <w:rsid w:val="00C8720A"/>
    <w:rsid w:val="00C87350"/>
    <w:rsid w:val="00C8749C"/>
    <w:rsid w:val="00C87BC2"/>
    <w:rsid w:val="00C9007E"/>
    <w:rsid w:val="00C90170"/>
    <w:rsid w:val="00C90276"/>
    <w:rsid w:val="00C909E4"/>
    <w:rsid w:val="00C90A4A"/>
    <w:rsid w:val="00C90B05"/>
    <w:rsid w:val="00C90BAE"/>
    <w:rsid w:val="00C90C2E"/>
    <w:rsid w:val="00C90E8B"/>
    <w:rsid w:val="00C911E4"/>
    <w:rsid w:val="00C914E2"/>
    <w:rsid w:val="00C9159E"/>
    <w:rsid w:val="00C923E3"/>
    <w:rsid w:val="00C92738"/>
    <w:rsid w:val="00C9282C"/>
    <w:rsid w:val="00C93486"/>
    <w:rsid w:val="00C939C0"/>
    <w:rsid w:val="00C93D25"/>
    <w:rsid w:val="00C93D69"/>
    <w:rsid w:val="00C9432E"/>
    <w:rsid w:val="00C9456A"/>
    <w:rsid w:val="00C94B2D"/>
    <w:rsid w:val="00C94D40"/>
    <w:rsid w:val="00C95780"/>
    <w:rsid w:val="00C95C53"/>
    <w:rsid w:val="00C95F7F"/>
    <w:rsid w:val="00C973BD"/>
    <w:rsid w:val="00C9787F"/>
    <w:rsid w:val="00C97EBE"/>
    <w:rsid w:val="00CA0B6B"/>
    <w:rsid w:val="00CA0CFD"/>
    <w:rsid w:val="00CA0EFE"/>
    <w:rsid w:val="00CA127C"/>
    <w:rsid w:val="00CA1401"/>
    <w:rsid w:val="00CA18E6"/>
    <w:rsid w:val="00CA1950"/>
    <w:rsid w:val="00CA1CCD"/>
    <w:rsid w:val="00CA20AD"/>
    <w:rsid w:val="00CA2E16"/>
    <w:rsid w:val="00CA3306"/>
    <w:rsid w:val="00CA3ABA"/>
    <w:rsid w:val="00CA3BE6"/>
    <w:rsid w:val="00CA3E9D"/>
    <w:rsid w:val="00CA4145"/>
    <w:rsid w:val="00CA42A0"/>
    <w:rsid w:val="00CA44FA"/>
    <w:rsid w:val="00CA4B30"/>
    <w:rsid w:val="00CA4E19"/>
    <w:rsid w:val="00CA4F05"/>
    <w:rsid w:val="00CA5091"/>
    <w:rsid w:val="00CA5629"/>
    <w:rsid w:val="00CA57D9"/>
    <w:rsid w:val="00CA59C7"/>
    <w:rsid w:val="00CA5AEC"/>
    <w:rsid w:val="00CA5E88"/>
    <w:rsid w:val="00CA663C"/>
    <w:rsid w:val="00CA6680"/>
    <w:rsid w:val="00CA68C8"/>
    <w:rsid w:val="00CA69E8"/>
    <w:rsid w:val="00CA6A7F"/>
    <w:rsid w:val="00CA742D"/>
    <w:rsid w:val="00CA7895"/>
    <w:rsid w:val="00CA7A90"/>
    <w:rsid w:val="00CA7E8E"/>
    <w:rsid w:val="00CB038F"/>
    <w:rsid w:val="00CB048E"/>
    <w:rsid w:val="00CB064E"/>
    <w:rsid w:val="00CB0EC3"/>
    <w:rsid w:val="00CB11FB"/>
    <w:rsid w:val="00CB17C2"/>
    <w:rsid w:val="00CB2064"/>
    <w:rsid w:val="00CB2FFF"/>
    <w:rsid w:val="00CB32D7"/>
    <w:rsid w:val="00CB3795"/>
    <w:rsid w:val="00CB386D"/>
    <w:rsid w:val="00CB3996"/>
    <w:rsid w:val="00CB3FB3"/>
    <w:rsid w:val="00CB40EF"/>
    <w:rsid w:val="00CB4506"/>
    <w:rsid w:val="00CB46F2"/>
    <w:rsid w:val="00CB471C"/>
    <w:rsid w:val="00CB496E"/>
    <w:rsid w:val="00CB49A6"/>
    <w:rsid w:val="00CB49D0"/>
    <w:rsid w:val="00CB4F96"/>
    <w:rsid w:val="00CB51B0"/>
    <w:rsid w:val="00CB53D4"/>
    <w:rsid w:val="00CB5569"/>
    <w:rsid w:val="00CB599E"/>
    <w:rsid w:val="00CB5F0E"/>
    <w:rsid w:val="00CB60DC"/>
    <w:rsid w:val="00CB6680"/>
    <w:rsid w:val="00CB6784"/>
    <w:rsid w:val="00CB68BA"/>
    <w:rsid w:val="00CB696E"/>
    <w:rsid w:val="00CB7065"/>
    <w:rsid w:val="00CB7308"/>
    <w:rsid w:val="00CB7336"/>
    <w:rsid w:val="00CB782D"/>
    <w:rsid w:val="00CB793A"/>
    <w:rsid w:val="00CB7CFF"/>
    <w:rsid w:val="00CC014E"/>
    <w:rsid w:val="00CC066E"/>
    <w:rsid w:val="00CC0707"/>
    <w:rsid w:val="00CC0709"/>
    <w:rsid w:val="00CC10C1"/>
    <w:rsid w:val="00CC156A"/>
    <w:rsid w:val="00CC192B"/>
    <w:rsid w:val="00CC1C6D"/>
    <w:rsid w:val="00CC2084"/>
    <w:rsid w:val="00CC217E"/>
    <w:rsid w:val="00CC285E"/>
    <w:rsid w:val="00CC32DB"/>
    <w:rsid w:val="00CC3330"/>
    <w:rsid w:val="00CC3405"/>
    <w:rsid w:val="00CC3566"/>
    <w:rsid w:val="00CC3AD4"/>
    <w:rsid w:val="00CC3DAD"/>
    <w:rsid w:val="00CC407D"/>
    <w:rsid w:val="00CC4182"/>
    <w:rsid w:val="00CC4554"/>
    <w:rsid w:val="00CC4619"/>
    <w:rsid w:val="00CC47A5"/>
    <w:rsid w:val="00CC487B"/>
    <w:rsid w:val="00CC53D2"/>
    <w:rsid w:val="00CC5519"/>
    <w:rsid w:val="00CC566D"/>
    <w:rsid w:val="00CC59F9"/>
    <w:rsid w:val="00CC5F5A"/>
    <w:rsid w:val="00CC625C"/>
    <w:rsid w:val="00CC6A3A"/>
    <w:rsid w:val="00CC6A3C"/>
    <w:rsid w:val="00CC6BF3"/>
    <w:rsid w:val="00CC7911"/>
    <w:rsid w:val="00CD0730"/>
    <w:rsid w:val="00CD0FB0"/>
    <w:rsid w:val="00CD12F8"/>
    <w:rsid w:val="00CD1916"/>
    <w:rsid w:val="00CD1B5A"/>
    <w:rsid w:val="00CD24F6"/>
    <w:rsid w:val="00CD252E"/>
    <w:rsid w:val="00CD266D"/>
    <w:rsid w:val="00CD2F90"/>
    <w:rsid w:val="00CD33F2"/>
    <w:rsid w:val="00CD35C1"/>
    <w:rsid w:val="00CD3A73"/>
    <w:rsid w:val="00CD3E91"/>
    <w:rsid w:val="00CD441D"/>
    <w:rsid w:val="00CD4542"/>
    <w:rsid w:val="00CD49C1"/>
    <w:rsid w:val="00CD4DFD"/>
    <w:rsid w:val="00CD4FE8"/>
    <w:rsid w:val="00CD5930"/>
    <w:rsid w:val="00CD5BF3"/>
    <w:rsid w:val="00CD5C61"/>
    <w:rsid w:val="00CD6500"/>
    <w:rsid w:val="00CD6B20"/>
    <w:rsid w:val="00CD71A9"/>
    <w:rsid w:val="00CD74C9"/>
    <w:rsid w:val="00CD7A7D"/>
    <w:rsid w:val="00CD7FC6"/>
    <w:rsid w:val="00CE0BBA"/>
    <w:rsid w:val="00CE11B8"/>
    <w:rsid w:val="00CE1536"/>
    <w:rsid w:val="00CE186E"/>
    <w:rsid w:val="00CE1A97"/>
    <w:rsid w:val="00CE1C61"/>
    <w:rsid w:val="00CE2149"/>
    <w:rsid w:val="00CE25F4"/>
    <w:rsid w:val="00CE2AAE"/>
    <w:rsid w:val="00CE30BD"/>
    <w:rsid w:val="00CE348C"/>
    <w:rsid w:val="00CE3E5F"/>
    <w:rsid w:val="00CE3E93"/>
    <w:rsid w:val="00CE4145"/>
    <w:rsid w:val="00CE454C"/>
    <w:rsid w:val="00CE5189"/>
    <w:rsid w:val="00CE572B"/>
    <w:rsid w:val="00CE6B73"/>
    <w:rsid w:val="00CE70C6"/>
    <w:rsid w:val="00CE72E7"/>
    <w:rsid w:val="00CE73CA"/>
    <w:rsid w:val="00CE782E"/>
    <w:rsid w:val="00CE7AF4"/>
    <w:rsid w:val="00CE7FE9"/>
    <w:rsid w:val="00CF0CA8"/>
    <w:rsid w:val="00CF0CC4"/>
    <w:rsid w:val="00CF0F1F"/>
    <w:rsid w:val="00CF0FE5"/>
    <w:rsid w:val="00CF22C2"/>
    <w:rsid w:val="00CF23D2"/>
    <w:rsid w:val="00CF2834"/>
    <w:rsid w:val="00CF2EDB"/>
    <w:rsid w:val="00CF3558"/>
    <w:rsid w:val="00CF37D0"/>
    <w:rsid w:val="00CF3E40"/>
    <w:rsid w:val="00CF45A1"/>
    <w:rsid w:val="00CF45E7"/>
    <w:rsid w:val="00CF4657"/>
    <w:rsid w:val="00CF4DBC"/>
    <w:rsid w:val="00CF4E86"/>
    <w:rsid w:val="00CF4F27"/>
    <w:rsid w:val="00CF5B28"/>
    <w:rsid w:val="00CF5CC6"/>
    <w:rsid w:val="00CF5E52"/>
    <w:rsid w:val="00CF6099"/>
    <w:rsid w:val="00CF654F"/>
    <w:rsid w:val="00CF6CA9"/>
    <w:rsid w:val="00CF7164"/>
    <w:rsid w:val="00CF7668"/>
    <w:rsid w:val="00CF7C8B"/>
    <w:rsid w:val="00D00247"/>
    <w:rsid w:val="00D00520"/>
    <w:rsid w:val="00D005A1"/>
    <w:rsid w:val="00D005F6"/>
    <w:rsid w:val="00D009DB"/>
    <w:rsid w:val="00D00A70"/>
    <w:rsid w:val="00D013F0"/>
    <w:rsid w:val="00D01B40"/>
    <w:rsid w:val="00D01D1E"/>
    <w:rsid w:val="00D01F10"/>
    <w:rsid w:val="00D02695"/>
    <w:rsid w:val="00D027D0"/>
    <w:rsid w:val="00D0286F"/>
    <w:rsid w:val="00D030E4"/>
    <w:rsid w:val="00D03192"/>
    <w:rsid w:val="00D0319D"/>
    <w:rsid w:val="00D03896"/>
    <w:rsid w:val="00D041EB"/>
    <w:rsid w:val="00D04248"/>
    <w:rsid w:val="00D0433F"/>
    <w:rsid w:val="00D04370"/>
    <w:rsid w:val="00D04580"/>
    <w:rsid w:val="00D046F6"/>
    <w:rsid w:val="00D04817"/>
    <w:rsid w:val="00D04A1B"/>
    <w:rsid w:val="00D04DEE"/>
    <w:rsid w:val="00D05083"/>
    <w:rsid w:val="00D05387"/>
    <w:rsid w:val="00D05A29"/>
    <w:rsid w:val="00D05BD8"/>
    <w:rsid w:val="00D05E0B"/>
    <w:rsid w:val="00D06526"/>
    <w:rsid w:val="00D06823"/>
    <w:rsid w:val="00D06910"/>
    <w:rsid w:val="00D0693D"/>
    <w:rsid w:val="00D06C82"/>
    <w:rsid w:val="00D06E89"/>
    <w:rsid w:val="00D075F0"/>
    <w:rsid w:val="00D07759"/>
    <w:rsid w:val="00D0787B"/>
    <w:rsid w:val="00D078CA"/>
    <w:rsid w:val="00D07E99"/>
    <w:rsid w:val="00D10214"/>
    <w:rsid w:val="00D10D0C"/>
    <w:rsid w:val="00D11327"/>
    <w:rsid w:val="00D11491"/>
    <w:rsid w:val="00D114E7"/>
    <w:rsid w:val="00D1154C"/>
    <w:rsid w:val="00D11B7C"/>
    <w:rsid w:val="00D12B99"/>
    <w:rsid w:val="00D12D6E"/>
    <w:rsid w:val="00D13B1F"/>
    <w:rsid w:val="00D13F6C"/>
    <w:rsid w:val="00D14582"/>
    <w:rsid w:val="00D14C1C"/>
    <w:rsid w:val="00D14D57"/>
    <w:rsid w:val="00D151BE"/>
    <w:rsid w:val="00D15214"/>
    <w:rsid w:val="00D15CD8"/>
    <w:rsid w:val="00D15D0E"/>
    <w:rsid w:val="00D15E84"/>
    <w:rsid w:val="00D15F5C"/>
    <w:rsid w:val="00D16084"/>
    <w:rsid w:val="00D1636C"/>
    <w:rsid w:val="00D166EC"/>
    <w:rsid w:val="00D1686D"/>
    <w:rsid w:val="00D1696F"/>
    <w:rsid w:val="00D16B01"/>
    <w:rsid w:val="00D16B0F"/>
    <w:rsid w:val="00D16D6B"/>
    <w:rsid w:val="00D16FF6"/>
    <w:rsid w:val="00D17258"/>
    <w:rsid w:val="00D17424"/>
    <w:rsid w:val="00D17F7C"/>
    <w:rsid w:val="00D205A5"/>
    <w:rsid w:val="00D2083F"/>
    <w:rsid w:val="00D208F5"/>
    <w:rsid w:val="00D20947"/>
    <w:rsid w:val="00D20CC8"/>
    <w:rsid w:val="00D2100F"/>
    <w:rsid w:val="00D21231"/>
    <w:rsid w:val="00D21897"/>
    <w:rsid w:val="00D21C57"/>
    <w:rsid w:val="00D21C8E"/>
    <w:rsid w:val="00D21E10"/>
    <w:rsid w:val="00D21E18"/>
    <w:rsid w:val="00D21F05"/>
    <w:rsid w:val="00D2215C"/>
    <w:rsid w:val="00D22318"/>
    <w:rsid w:val="00D2290D"/>
    <w:rsid w:val="00D22CDA"/>
    <w:rsid w:val="00D23075"/>
    <w:rsid w:val="00D23219"/>
    <w:rsid w:val="00D23283"/>
    <w:rsid w:val="00D237AC"/>
    <w:rsid w:val="00D23AC3"/>
    <w:rsid w:val="00D243E6"/>
    <w:rsid w:val="00D24966"/>
    <w:rsid w:val="00D24CEE"/>
    <w:rsid w:val="00D24D80"/>
    <w:rsid w:val="00D24E9D"/>
    <w:rsid w:val="00D24EB3"/>
    <w:rsid w:val="00D25285"/>
    <w:rsid w:val="00D25A91"/>
    <w:rsid w:val="00D26C44"/>
    <w:rsid w:val="00D26D21"/>
    <w:rsid w:val="00D2759F"/>
    <w:rsid w:val="00D27B30"/>
    <w:rsid w:val="00D27F9F"/>
    <w:rsid w:val="00D3101F"/>
    <w:rsid w:val="00D31462"/>
    <w:rsid w:val="00D31791"/>
    <w:rsid w:val="00D31F05"/>
    <w:rsid w:val="00D3210C"/>
    <w:rsid w:val="00D32BCE"/>
    <w:rsid w:val="00D33312"/>
    <w:rsid w:val="00D33A9D"/>
    <w:rsid w:val="00D33FA3"/>
    <w:rsid w:val="00D34108"/>
    <w:rsid w:val="00D343F7"/>
    <w:rsid w:val="00D34674"/>
    <w:rsid w:val="00D34CD0"/>
    <w:rsid w:val="00D34D44"/>
    <w:rsid w:val="00D351CA"/>
    <w:rsid w:val="00D35250"/>
    <w:rsid w:val="00D35D34"/>
    <w:rsid w:val="00D36CA2"/>
    <w:rsid w:val="00D36FD8"/>
    <w:rsid w:val="00D3702A"/>
    <w:rsid w:val="00D371BA"/>
    <w:rsid w:val="00D37761"/>
    <w:rsid w:val="00D37EDE"/>
    <w:rsid w:val="00D40662"/>
    <w:rsid w:val="00D407A0"/>
    <w:rsid w:val="00D4096E"/>
    <w:rsid w:val="00D40EE9"/>
    <w:rsid w:val="00D41188"/>
    <w:rsid w:val="00D416B7"/>
    <w:rsid w:val="00D4177B"/>
    <w:rsid w:val="00D41F22"/>
    <w:rsid w:val="00D4239D"/>
    <w:rsid w:val="00D424FF"/>
    <w:rsid w:val="00D42A38"/>
    <w:rsid w:val="00D42ABD"/>
    <w:rsid w:val="00D43E66"/>
    <w:rsid w:val="00D44231"/>
    <w:rsid w:val="00D44BB1"/>
    <w:rsid w:val="00D44F53"/>
    <w:rsid w:val="00D450AA"/>
    <w:rsid w:val="00D450DE"/>
    <w:rsid w:val="00D45306"/>
    <w:rsid w:val="00D46097"/>
    <w:rsid w:val="00D4613B"/>
    <w:rsid w:val="00D468AD"/>
    <w:rsid w:val="00D46B44"/>
    <w:rsid w:val="00D46FBA"/>
    <w:rsid w:val="00D47524"/>
    <w:rsid w:val="00D479CE"/>
    <w:rsid w:val="00D47CF4"/>
    <w:rsid w:val="00D5040E"/>
    <w:rsid w:val="00D507A7"/>
    <w:rsid w:val="00D50973"/>
    <w:rsid w:val="00D513AF"/>
    <w:rsid w:val="00D51783"/>
    <w:rsid w:val="00D517E4"/>
    <w:rsid w:val="00D51A70"/>
    <w:rsid w:val="00D51BE3"/>
    <w:rsid w:val="00D52091"/>
    <w:rsid w:val="00D52457"/>
    <w:rsid w:val="00D5294F"/>
    <w:rsid w:val="00D52D1E"/>
    <w:rsid w:val="00D52F6B"/>
    <w:rsid w:val="00D53032"/>
    <w:rsid w:val="00D532E4"/>
    <w:rsid w:val="00D53459"/>
    <w:rsid w:val="00D53F52"/>
    <w:rsid w:val="00D540FE"/>
    <w:rsid w:val="00D54315"/>
    <w:rsid w:val="00D5443A"/>
    <w:rsid w:val="00D54B3A"/>
    <w:rsid w:val="00D55283"/>
    <w:rsid w:val="00D56161"/>
    <w:rsid w:val="00D56238"/>
    <w:rsid w:val="00D5630D"/>
    <w:rsid w:val="00D567BA"/>
    <w:rsid w:val="00D56AEB"/>
    <w:rsid w:val="00D57872"/>
    <w:rsid w:val="00D57DA8"/>
    <w:rsid w:val="00D57F73"/>
    <w:rsid w:val="00D602E1"/>
    <w:rsid w:val="00D60631"/>
    <w:rsid w:val="00D60DE1"/>
    <w:rsid w:val="00D60FEE"/>
    <w:rsid w:val="00D61623"/>
    <w:rsid w:val="00D616ED"/>
    <w:rsid w:val="00D61C8C"/>
    <w:rsid w:val="00D6267F"/>
    <w:rsid w:val="00D62961"/>
    <w:rsid w:val="00D62A90"/>
    <w:rsid w:val="00D62AF2"/>
    <w:rsid w:val="00D6392A"/>
    <w:rsid w:val="00D63931"/>
    <w:rsid w:val="00D63B59"/>
    <w:rsid w:val="00D63DFD"/>
    <w:rsid w:val="00D63F10"/>
    <w:rsid w:val="00D6442E"/>
    <w:rsid w:val="00D64476"/>
    <w:rsid w:val="00D64521"/>
    <w:rsid w:val="00D64608"/>
    <w:rsid w:val="00D64889"/>
    <w:rsid w:val="00D65533"/>
    <w:rsid w:val="00D656C7"/>
    <w:rsid w:val="00D65BF2"/>
    <w:rsid w:val="00D65D55"/>
    <w:rsid w:val="00D65FC6"/>
    <w:rsid w:val="00D660AA"/>
    <w:rsid w:val="00D66431"/>
    <w:rsid w:val="00D66AA5"/>
    <w:rsid w:val="00D67252"/>
    <w:rsid w:val="00D6749E"/>
    <w:rsid w:val="00D674F7"/>
    <w:rsid w:val="00D67F24"/>
    <w:rsid w:val="00D705DA"/>
    <w:rsid w:val="00D708AE"/>
    <w:rsid w:val="00D70B1E"/>
    <w:rsid w:val="00D70FC5"/>
    <w:rsid w:val="00D70FDC"/>
    <w:rsid w:val="00D710CF"/>
    <w:rsid w:val="00D71A66"/>
    <w:rsid w:val="00D71AA0"/>
    <w:rsid w:val="00D71AED"/>
    <w:rsid w:val="00D71BBE"/>
    <w:rsid w:val="00D722B0"/>
    <w:rsid w:val="00D7233A"/>
    <w:rsid w:val="00D724D7"/>
    <w:rsid w:val="00D7259A"/>
    <w:rsid w:val="00D72698"/>
    <w:rsid w:val="00D72E96"/>
    <w:rsid w:val="00D73085"/>
    <w:rsid w:val="00D73202"/>
    <w:rsid w:val="00D732CA"/>
    <w:rsid w:val="00D733B0"/>
    <w:rsid w:val="00D73593"/>
    <w:rsid w:val="00D73B9F"/>
    <w:rsid w:val="00D73C2D"/>
    <w:rsid w:val="00D73F27"/>
    <w:rsid w:val="00D744CB"/>
    <w:rsid w:val="00D744E7"/>
    <w:rsid w:val="00D745A3"/>
    <w:rsid w:val="00D748C8"/>
    <w:rsid w:val="00D74C6F"/>
    <w:rsid w:val="00D74F29"/>
    <w:rsid w:val="00D7547D"/>
    <w:rsid w:val="00D75656"/>
    <w:rsid w:val="00D756D7"/>
    <w:rsid w:val="00D75E2B"/>
    <w:rsid w:val="00D7632F"/>
    <w:rsid w:val="00D764AB"/>
    <w:rsid w:val="00D7654D"/>
    <w:rsid w:val="00D76708"/>
    <w:rsid w:val="00D76A63"/>
    <w:rsid w:val="00D76EF7"/>
    <w:rsid w:val="00D7702D"/>
    <w:rsid w:val="00D77476"/>
    <w:rsid w:val="00D7762F"/>
    <w:rsid w:val="00D779FA"/>
    <w:rsid w:val="00D80A65"/>
    <w:rsid w:val="00D80BFE"/>
    <w:rsid w:val="00D81075"/>
    <w:rsid w:val="00D81176"/>
    <w:rsid w:val="00D81938"/>
    <w:rsid w:val="00D82456"/>
    <w:rsid w:val="00D824A1"/>
    <w:rsid w:val="00D82D8C"/>
    <w:rsid w:val="00D83589"/>
    <w:rsid w:val="00D837A2"/>
    <w:rsid w:val="00D83849"/>
    <w:rsid w:val="00D838DD"/>
    <w:rsid w:val="00D839BC"/>
    <w:rsid w:val="00D83A8D"/>
    <w:rsid w:val="00D84138"/>
    <w:rsid w:val="00D84392"/>
    <w:rsid w:val="00D84464"/>
    <w:rsid w:val="00D84585"/>
    <w:rsid w:val="00D849F9"/>
    <w:rsid w:val="00D84B7C"/>
    <w:rsid w:val="00D8526F"/>
    <w:rsid w:val="00D85430"/>
    <w:rsid w:val="00D85455"/>
    <w:rsid w:val="00D85846"/>
    <w:rsid w:val="00D858DF"/>
    <w:rsid w:val="00D85A5A"/>
    <w:rsid w:val="00D85D69"/>
    <w:rsid w:val="00D863D0"/>
    <w:rsid w:val="00D864F1"/>
    <w:rsid w:val="00D865A2"/>
    <w:rsid w:val="00D86CA3"/>
    <w:rsid w:val="00D8749B"/>
    <w:rsid w:val="00D903CB"/>
    <w:rsid w:val="00D9045D"/>
    <w:rsid w:val="00D904C3"/>
    <w:rsid w:val="00D90A55"/>
    <w:rsid w:val="00D90D18"/>
    <w:rsid w:val="00D90F7B"/>
    <w:rsid w:val="00D9144F"/>
    <w:rsid w:val="00D91493"/>
    <w:rsid w:val="00D918BF"/>
    <w:rsid w:val="00D918C2"/>
    <w:rsid w:val="00D91A79"/>
    <w:rsid w:val="00D91B1C"/>
    <w:rsid w:val="00D9281B"/>
    <w:rsid w:val="00D92895"/>
    <w:rsid w:val="00D92C07"/>
    <w:rsid w:val="00D93745"/>
    <w:rsid w:val="00D93C0D"/>
    <w:rsid w:val="00D946BA"/>
    <w:rsid w:val="00D94A82"/>
    <w:rsid w:val="00D94C77"/>
    <w:rsid w:val="00D953B5"/>
    <w:rsid w:val="00D9607F"/>
    <w:rsid w:val="00D9619B"/>
    <w:rsid w:val="00D96329"/>
    <w:rsid w:val="00D964E8"/>
    <w:rsid w:val="00D969DD"/>
    <w:rsid w:val="00D96DAD"/>
    <w:rsid w:val="00D96F12"/>
    <w:rsid w:val="00D974CB"/>
    <w:rsid w:val="00D97980"/>
    <w:rsid w:val="00D979BE"/>
    <w:rsid w:val="00D97FC7"/>
    <w:rsid w:val="00D97FF6"/>
    <w:rsid w:val="00DA0AF7"/>
    <w:rsid w:val="00DA12E5"/>
    <w:rsid w:val="00DA14B4"/>
    <w:rsid w:val="00DA18D0"/>
    <w:rsid w:val="00DA1BFA"/>
    <w:rsid w:val="00DA1DF9"/>
    <w:rsid w:val="00DA1FCA"/>
    <w:rsid w:val="00DA207F"/>
    <w:rsid w:val="00DA288E"/>
    <w:rsid w:val="00DA2AE9"/>
    <w:rsid w:val="00DA2CC4"/>
    <w:rsid w:val="00DA2D3E"/>
    <w:rsid w:val="00DA340E"/>
    <w:rsid w:val="00DA3437"/>
    <w:rsid w:val="00DA389A"/>
    <w:rsid w:val="00DA38AF"/>
    <w:rsid w:val="00DA3CB2"/>
    <w:rsid w:val="00DA3EDD"/>
    <w:rsid w:val="00DA3F49"/>
    <w:rsid w:val="00DA3F6C"/>
    <w:rsid w:val="00DA3FBB"/>
    <w:rsid w:val="00DA3FC7"/>
    <w:rsid w:val="00DA4682"/>
    <w:rsid w:val="00DA4A12"/>
    <w:rsid w:val="00DA4A84"/>
    <w:rsid w:val="00DA4A91"/>
    <w:rsid w:val="00DA4D37"/>
    <w:rsid w:val="00DA5234"/>
    <w:rsid w:val="00DA57E1"/>
    <w:rsid w:val="00DA59B3"/>
    <w:rsid w:val="00DA5E0B"/>
    <w:rsid w:val="00DA5FB8"/>
    <w:rsid w:val="00DA625C"/>
    <w:rsid w:val="00DA65CF"/>
    <w:rsid w:val="00DA67D6"/>
    <w:rsid w:val="00DA75AE"/>
    <w:rsid w:val="00DA77D4"/>
    <w:rsid w:val="00DA7B92"/>
    <w:rsid w:val="00DB04EF"/>
    <w:rsid w:val="00DB06BB"/>
    <w:rsid w:val="00DB0E58"/>
    <w:rsid w:val="00DB1051"/>
    <w:rsid w:val="00DB10F3"/>
    <w:rsid w:val="00DB1393"/>
    <w:rsid w:val="00DB164E"/>
    <w:rsid w:val="00DB16B7"/>
    <w:rsid w:val="00DB178B"/>
    <w:rsid w:val="00DB1967"/>
    <w:rsid w:val="00DB2E1B"/>
    <w:rsid w:val="00DB2E47"/>
    <w:rsid w:val="00DB3356"/>
    <w:rsid w:val="00DB3A7F"/>
    <w:rsid w:val="00DB3F37"/>
    <w:rsid w:val="00DB4319"/>
    <w:rsid w:val="00DB4663"/>
    <w:rsid w:val="00DB46B8"/>
    <w:rsid w:val="00DB46D3"/>
    <w:rsid w:val="00DB49F9"/>
    <w:rsid w:val="00DB4D51"/>
    <w:rsid w:val="00DB51A7"/>
    <w:rsid w:val="00DB5743"/>
    <w:rsid w:val="00DB5A34"/>
    <w:rsid w:val="00DB5DBB"/>
    <w:rsid w:val="00DB5FDB"/>
    <w:rsid w:val="00DB6069"/>
    <w:rsid w:val="00DB61CF"/>
    <w:rsid w:val="00DB61DA"/>
    <w:rsid w:val="00DB6C79"/>
    <w:rsid w:val="00DB6E22"/>
    <w:rsid w:val="00DB706F"/>
    <w:rsid w:val="00DB71E1"/>
    <w:rsid w:val="00DB77AE"/>
    <w:rsid w:val="00DB7925"/>
    <w:rsid w:val="00DC0726"/>
    <w:rsid w:val="00DC0806"/>
    <w:rsid w:val="00DC0CBD"/>
    <w:rsid w:val="00DC0D52"/>
    <w:rsid w:val="00DC0EA6"/>
    <w:rsid w:val="00DC12B8"/>
    <w:rsid w:val="00DC1B7E"/>
    <w:rsid w:val="00DC1FA4"/>
    <w:rsid w:val="00DC2AD4"/>
    <w:rsid w:val="00DC2DAD"/>
    <w:rsid w:val="00DC32D4"/>
    <w:rsid w:val="00DC339C"/>
    <w:rsid w:val="00DC3B05"/>
    <w:rsid w:val="00DC4122"/>
    <w:rsid w:val="00DC47C3"/>
    <w:rsid w:val="00DC4D17"/>
    <w:rsid w:val="00DC4E76"/>
    <w:rsid w:val="00DC5021"/>
    <w:rsid w:val="00DC54A8"/>
    <w:rsid w:val="00DC5773"/>
    <w:rsid w:val="00DC61FD"/>
    <w:rsid w:val="00DC68AD"/>
    <w:rsid w:val="00DC68B4"/>
    <w:rsid w:val="00DC6C9D"/>
    <w:rsid w:val="00DC6E22"/>
    <w:rsid w:val="00DC78FA"/>
    <w:rsid w:val="00DC7997"/>
    <w:rsid w:val="00DD02C0"/>
    <w:rsid w:val="00DD03CA"/>
    <w:rsid w:val="00DD0E5C"/>
    <w:rsid w:val="00DD138A"/>
    <w:rsid w:val="00DD197F"/>
    <w:rsid w:val="00DD1F88"/>
    <w:rsid w:val="00DD225D"/>
    <w:rsid w:val="00DD2672"/>
    <w:rsid w:val="00DD26E9"/>
    <w:rsid w:val="00DD28AA"/>
    <w:rsid w:val="00DD2940"/>
    <w:rsid w:val="00DD29A6"/>
    <w:rsid w:val="00DD3365"/>
    <w:rsid w:val="00DD3403"/>
    <w:rsid w:val="00DD35AC"/>
    <w:rsid w:val="00DD386F"/>
    <w:rsid w:val="00DD3B77"/>
    <w:rsid w:val="00DD3F59"/>
    <w:rsid w:val="00DD4356"/>
    <w:rsid w:val="00DD45B8"/>
    <w:rsid w:val="00DD4788"/>
    <w:rsid w:val="00DD4CBB"/>
    <w:rsid w:val="00DD4F4D"/>
    <w:rsid w:val="00DD54F8"/>
    <w:rsid w:val="00DD5AF8"/>
    <w:rsid w:val="00DD5C0C"/>
    <w:rsid w:val="00DD5CED"/>
    <w:rsid w:val="00DD6BE8"/>
    <w:rsid w:val="00DD72D2"/>
    <w:rsid w:val="00DD7B1E"/>
    <w:rsid w:val="00DE0059"/>
    <w:rsid w:val="00DE0AE3"/>
    <w:rsid w:val="00DE0AF9"/>
    <w:rsid w:val="00DE0BFE"/>
    <w:rsid w:val="00DE0EEF"/>
    <w:rsid w:val="00DE1362"/>
    <w:rsid w:val="00DE1515"/>
    <w:rsid w:val="00DE18B1"/>
    <w:rsid w:val="00DE18B7"/>
    <w:rsid w:val="00DE1A3A"/>
    <w:rsid w:val="00DE1DE6"/>
    <w:rsid w:val="00DE2328"/>
    <w:rsid w:val="00DE2441"/>
    <w:rsid w:val="00DE29A0"/>
    <w:rsid w:val="00DE2A33"/>
    <w:rsid w:val="00DE2AF0"/>
    <w:rsid w:val="00DE2D0D"/>
    <w:rsid w:val="00DE31AF"/>
    <w:rsid w:val="00DE4904"/>
    <w:rsid w:val="00DE5245"/>
    <w:rsid w:val="00DE56D1"/>
    <w:rsid w:val="00DE599E"/>
    <w:rsid w:val="00DE59FE"/>
    <w:rsid w:val="00DE6915"/>
    <w:rsid w:val="00DE6993"/>
    <w:rsid w:val="00DE753C"/>
    <w:rsid w:val="00DE77A8"/>
    <w:rsid w:val="00DE7B6C"/>
    <w:rsid w:val="00DF0366"/>
    <w:rsid w:val="00DF08B0"/>
    <w:rsid w:val="00DF0BBF"/>
    <w:rsid w:val="00DF0DA4"/>
    <w:rsid w:val="00DF113E"/>
    <w:rsid w:val="00DF17BC"/>
    <w:rsid w:val="00DF1BDE"/>
    <w:rsid w:val="00DF1D87"/>
    <w:rsid w:val="00DF1F90"/>
    <w:rsid w:val="00DF21D7"/>
    <w:rsid w:val="00DF276E"/>
    <w:rsid w:val="00DF2A0E"/>
    <w:rsid w:val="00DF2CDE"/>
    <w:rsid w:val="00DF2E56"/>
    <w:rsid w:val="00DF304E"/>
    <w:rsid w:val="00DF37E4"/>
    <w:rsid w:val="00DF3C15"/>
    <w:rsid w:val="00DF43C9"/>
    <w:rsid w:val="00DF4529"/>
    <w:rsid w:val="00DF4A0F"/>
    <w:rsid w:val="00DF4FDF"/>
    <w:rsid w:val="00DF4FE9"/>
    <w:rsid w:val="00DF527F"/>
    <w:rsid w:val="00DF56D1"/>
    <w:rsid w:val="00DF57E9"/>
    <w:rsid w:val="00DF58D3"/>
    <w:rsid w:val="00DF5C18"/>
    <w:rsid w:val="00DF5C1B"/>
    <w:rsid w:val="00DF61EA"/>
    <w:rsid w:val="00DF6736"/>
    <w:rsid w:val="00DF6A2A"/>
    <w:rsid w:val="00DF764A"/>
    <w:rsid w:val="00DF7BA7"/>
    <w:rsid w:val="00DF7BB6"/>
    <w:rsid w:val="00DF7BBF"/>
    <w:rsid w:val="00E000EE"/>
    <w:rsid w:val="00E002BB"/>
    <w:rsid w:val="00E00D52"/>
    <w:rsid w:val="00E00D7D"/>
    <w:rsid w:val="00E013C7"/>
    <w:rsid w:val="00E0147A"/>
    <w:rsid w:val="00E018C0"/>
    <w:rsid w:val="00E01CDD"/>
    <w:rsid w:val="00E01D59"/>
    <w:rsid w:val="00E025D0"/>
    <w:rsid w:val="00E02BA3"/>
    <w:rsid w:val="00E02F66"/>
    <w:rsid w:val="00E02FD9"/>
    <w:rsid w:val="00E0387C"/>
    <w:rsid w:val="00E03A2A"/>
    <w:rsid w:val="00E03D05"/>
    <w:rsid w:val="00E03D8D"/>
    <w:rsid w:val="00E03EF5"/>
    <w:rsid w:val="00E043E1"/>
    <w:rsid w:val="00E0442B"/>
    <w:rsid w:val="00E04530"/>
    <w:rsid w:val="00E04A65"/>
    <w:rsid w:val="00E04C5C"/>
    <w:rsid w:val="00E04D2D"/>
    <w:rsid w:val="00E04F0B"/>
    <w:rsid w:val="00E050B3"/>
    <w:rsid w:val="00E051E5"/>
    <w:rsid w:val="00E05362"/>
    <w:rsid w:val="00E05406"/>
    <w:rsid w:val="00E05456"/>
    <w:rsid w:val="00E058EE"/>
    <w:rsid w:val="00E059BD"/>
    <w:rsid w:val="00E05DE4"/>
    <w:rsid w:val="00E0608D"/>
    <w:rsid w:val="00E06095"/>
    <w:rsid w:val="00E06349"/>
    <w:rsid w:val="00E067ED"/>
    <w:rsid w:val="00E06999"/>
    <w:rsid w:val="00E07525"/>
    <w:rsid w:val="00E07F9F"/>
    <w:rsid w:val="00E10401"/>
    <w:rsid w:val="00E10BEE"/>
    <w:rsid w:val="00E10D62"/>
    <w:rsid w:val="00E11B6F"/>
    <w:rsid w:val="00E11E5A"/>
    <w:rsid w:val="00E12297"/>
    <w:rsid w:val="00E129AE"/>
    <w:rsid w:val="00E12F45"/>
    <w:rsid w:val="00E13733"/>
    <w:rsid w:val="00E13A23"/>
    <w:rsid w:val="00E14809"/>
    <w:rsid w:val="00E14CDD"/>
    <w:rsid w:val="00E14EFC"/>
    <w:rsid w:val="00E15538"/>
    <w:rsid w:val="00E15577"/>
    <w:rsid w:val="00E15A5C"/>
    <w:rsid w:val="00E15C26"/>
    <w:rsid w:val="00E15D03"/>
    <w:rsid w:val="00E16139"/>
    <w:rsid w:val="00E161DF"/>
    <w:rsid w:val="00E161E0"/>
    <w:rsid w:val="00E163D8"/>
    <w:rsid w:val="00E16AC0"/>
    <w:rsid w:val="00E16DC7"/>
    <w:rsid w:val="00E16FA9"/>
    <w:rsid w:val="00E1723E"/>
    <w:rsid w:val="00E17244"/>
    <w:rsid w:val="00E17694"/>
    <w:rsid w:val="00E17919"/>
    <w:rsid w:val="00E1793C"/>
    <w:rsid w:val="00E17A01"/>
    <w:rsid w:val="00E20061"/>
    <w:rsid w:val="00E20257"/>
    <w:rsid w:val="00E205CC"/>
    <w:rsid w:val="00E2068B"/>
    <w:rsid w:val="00E20E69"/>
    <w:rsid w:val="00E21004"/>
    <w:rsid w:val="00E218CD"/>
    <w:rsid w:val="00E22095"/>
    <w:rsid w:val="00E220C6"/>
    <w:rsid w:val="00E2297A"/>
    <w:rsid w:val="00E22E1C"/>
    <w:rsid w:val="00E2305F"/>
    <w:rsid w:val="00E233DA"/>
    <w:rsid w:val="00E23749"/>
    <w:rsid w:val="00E239D5"/>
    <w:rsid w:val="00E23C8C"/>
    <w:rsid w:val="00E23E08"/>
    <w:rsid w:val="00E23FBB"/>
    <w:rsid w:val="00E2512A"/>
    <w:rsid w:val="00E2537C"/>
    <w:rsid w:val="00E263AE"/>
    <w:rsid w:val="00E2642F"/>
    <w:rsid w:val="00E27300"/>
    <w:rsid w:val="00E27833"/>
    <w:rsid w:val="00E27B84"/>
    <w:rsid w:val="00E3036F"/>
    <w:rsid w:val="00E306DC"/>
    <w:rsid w:val="00E30C2B"/>
    <w:rsid w:val="00E30CA2"/>
    <w:rsid w:val="00E30DD7"/>
    <w:rsid w:val="00E311DC"/>
    <w:rsid w:val="00E315FA"/>
    <w:rsid w:val="00E31612"/>
    <w:rsid w:val="00E31B31"/>
    <w:rsid w:val="00E31CD2"/>
    <w:rsid w:val="00E32C70"/>
    <w:rsid w:val="00E32C99"/>
    <w:rsid w:val="00E330F0"/>
    <w:rsid w:val="00E331BF"/>
    <w:rsid w:val="00E33360"/>
    <w:rsid w:val="00E33ED1"/>
    <w:rsid w:val="00E34469"/>
    <w:rsid w:val="00E34491"/>
    <w:rsid w:val="00E348EE"/>
    <w:rsid w:val="00E34EC0"/>
    <w:rsid w:val="00E35659"/>
    <w:rsid w:val="00E35711"/>
    <w:rsid w:val="00E35A4E"/>
    <w:rsid w:val="00E36039"/>
    <w:rsid w:val="00E360BA"/>
    <w:rsid w:val="00E3637C"/>
    <w:rsid w:val="00E36C75"/>
    <w:rsid w:val="00E36E91"/>
    <w:rsid w:val="00E370E5"/>
    <w:rsid w:val="00E371E2"/>
    <w:rsid w:val="00E37355"/>
    <w:rsid w:val="00E37759"/>
    <w:rsid w:val="00E3793D"/>
    <w:rsid w:val="00E40A47"/>
    <w:rsid w:val="00E40C6A"/>
    <w:rsid w:val="00E40CF2"/>
    <w:rsid w:val="00E40F45"/>
    <w:rsid w:val="00E41020"/>
    <w:rsid w:val="00E413F6"/>
    <w:rsid w:val="00E41516"/>
    <w:rsid w:val="00E4152E"/>
    <w:rsid w:val="00E41C25"/>
    <w:rsid w:val="00E41D7C"/>
    <w:rsid w:val="00E42102"/>
    <w:rsid w:val="00E4290B"/>
    <w:rsid w:val="00E42ABE"/>
    <w:rsid w:val="00E42F9F"/>
    <w:rsid w:val="00E43491"/>
    <w:rsid w:val="00E43739"/>
    <w:rsid w:val="00E43D73"/>
    <w:rsid w:val="00E442F9"/>
    <w:rsid w:val="00E4447E"/>
    <w:rsid w:val="00E4448E"/>
    <w:rsid w:val="00E4513B"/>
    <w:rsid w:val="00E4572D"/>
    <w:rsid w:val="00E459AE"/>
    <w:rsid w:val="00E46560"/>
    <w:rsid w:val="00E46D70"/>
    <w:rsid w:val="00E46F5C"/>
    <w:rsid w:val="00E4722F"/>
    <w:rsid w:val="00E47A19"/>
    <w:rsid w:val="00E47AC8"/>
    <w:rsid w:val="00E47BFB"/>
    <w:rsid w:val="00E50067"/>
    <w:rsid w:val="00E5026D"/>
    <w:rsid w:val="00E50740"/>
    <w:rsid w:val="00E5076A"/>
    <w:rsid w:val="00E509B5"/>
    <w:rsid w:val="00E50A69"/>
    <w:rsid w:val="00E50C5C"/>
    <w:rsid w:val="00E50DBF"/>
    <w:rsid w:val="00E50E20"/>
    <w:rsid w:val="00E51164"/>
    <w:rsid w:val="00E51AD5"/>
    <w:rsid w:val="00E52BCA"/>
    <w:rsid w:val="00E5413B"/>
    <w:rsid w:val="00E542B2"/>
    <w:rsid w:val="00E548BB"/>
    <w:rsid w:val="00E54E3E"/>
    <w:rsid w:val="00E54E41"/>
    <w:rsid w:val="00E54E90"/>
    <w:rsid w:val="00E55517"/>
    <w:rsid w:val="00E558DE"/>
    <w:rsid w:val="00E56358"/>
    <w:rsid w:val="00E56691"/>
    <w:rsid w:val="00E5688C"/>
    <w:rsid w:val="00E56908"/>
    <w:rsid w:val="00E56A7F"/>
    <w:rsid w:val="00E56B7F"/>
    <w:rsid w:val="00E56E9A"/>
    <w:rsid w:val="00E572E6"/>
    <w:rsid w:val="00E5766D"/>
    <w:rsid w:val="00E57A44"/>
    <w:rsid w:val="00E57AE2"/>
    <w:rsid w:val="00E609CD"/>
    <w:rsid w:val="00E60A44"/>
    <w:rsid w:val="00E60F3C"/>
    <w:rsid w:val="00E61892"/>
    <w:rsid w:val="00E61ACC"/>
    <w:rsid w:val="00E61CCE"/>
    <w:rsid w:val="00E61F2D"/>
    <w:rsid w:val="00E6288B"/>
    <w:rsid w:val="00E630B2"/>
    <w:rsid w:val="00E63184"/>
    <w:rsid w:val="00E63391"/>
    <w:rsid w:val="00E64009"/>
    <w:rsid w:val="00E6414D"/>
    <w:rsid w:val="00E641EF"/>
    <w:rsid w:val="00E6420D"/>
    <w:rsid w:val="00E645F8"/>
    <w:rsid w:val="00E64FE4"/>
    <w:rsid w:val="00E650D2"/>
    <w:rsid w:val="00E65408"/>
    <w:rsid w:val="00E659DB"/>
    <w:rsid w:val="00E65FD1"/>
    <w:rsid w:val="00E66547"/>
    <w:rsid w:val="00E66862"/>
    <w:rsid w:val="00E66AA4"/>
    <w:rsid w:val="00E66D2C"/>
    <w:rsid w:val="00E66EC7"/>
    <w:rsid w:val="00E66FA8"/>
    <w:rsid w:val="00E67BEE"/>
    <w:rsid w:val="00E67CDF"/>
    <w:rsid w:val="00E67D74"/>
    <w:rsid w:val="00E67E07"/>
    <w:rsid w:val="00E71BA5"/>
    <w:rsid w:val="00E71CC2"/>
    <w:rsid w:val="00E71E03"/>
    <w:rsid w:val="00E721C6"/>
    <w:rsid w:val="00E72A67"/>
    <w:rsid w:val="00E73049"/>
    <w:rsid w:val="00E73762"/>
    <w:rsid w:val="00E73E76"/>
    <w:rsid w:val="00E7465C"/>
    <w:rsid w:val="00E747AC"/>
    <w:rsid w:val="00E74CBE"/>
    <w:rsid w:val="00E75188"/>
    <w:rsid w:val="00E75ACD"/>
    <w:rsid w:val="00E764D0"/>
    <w:rsid w:val="00E76BC2"/>
    <w:rsid w:val="00E76C13"/>
    <w:rsid w:val="00E76D4E"/>
    <w:rsid w:val="00E7729F"/>
    <w:rsid w:val="00E77328"/>
    <w:rsid w:val="00E77346"/>
    <w:rsid w:val="00E77A8E"/>
    <w:rsid w:val="00E77ADA"/>
    <w:rsid w:val="00E77F35"/>
    <w:rsid w:val="00E802AB"/>
    <w:rsid w:val="00E80DEB"/>
    <w:rsid w:val="00E80FCB"/>
    <w:rsid w:val="00E8211C"/>
    <w:rsid w:val="00E82694"/>
    <w:rsid w:val="00E826C7"/>
    <w:rsid w:val="00E8281A"/>
    <w:rsid w:val="00E82B1C"/>
    <w:rsid w:val="00E8306A"/>
    <w:rsid w:val="00E83118"/>
    <w:rsid w:val="00E83A20"/>
    <w:rsid w:val="00E83AED"/>
    <w:rsid w:val="00E83D9B"/>
    <w:rsid w:val="00E8436D"/>
    <w:rsid w:val="00E847F9"/>
    <w:rsid w:val="00E84BD3"/>
    <w:rsid w:val="00E85647"/>
    <w:rsid w:val="00E85707"/>
    <w:rsid w:val="00E85B5C"/>
    <w:rsid w:val="00E86A6D"/>
    <w:rsid w:val="00E86F63"/>
    <w:rsid w:val="00E8717F"/>
    <w:rsid w:val="00E872B9"/>
    <w:rsid w:val="00E87D0A"/>
    <w:rsid w:val="00E87D0E"/>
    <w:rsid w:val="00E90198"/>
    <w:rsid w:val="00E905C4"/>
    <w:rsid w:val="00E90B82"/>
    <w:rsid w:val="00E91043"/>
    <w:rsid w:val="00E913AC"/>
    <w:rsid w:val="00E91657"/>
    <w:rsid w:val="00E917BD"/>
    <w:rsid w:val="00E91D77"/>
    <w:rsid w:val="00E91F88"/>
    <w:rsid w:val="00E924D8"/>
    <w:rsid w:val="00E9336E"/>
    <w:rsid w:val="00E93BF9"/>
    <w:rsid w:val="00E93F08"/>
    <w:rsid w:val="00E9404C"/>
    <w:rsid w:val="00E94478"/>
    <w:rsid w:val="00E947D7"/>
    <w:rsid w:val="00E94A02"/>
    <w:rsid w:val="00E953C4"/>
    <w:rsid w:val="00E954DF"/>
    <w:rsid w:val="00E9646E"/>
    <w:rsid w:val="00E965D4"/>
    <w:rsid w:val="00E96AA3"/>
    <w:rsid w:val="00E96E66"/>
    <w:rsid w:val="00E96F57"/>
    <w:rsid w:val="00E970D1"/>
    <w:rsid w:val="00E972FB"/>
    <w:rsid w:val="00E973A3"/>
    <w:rsid w:val="00E97959"/>
    <w:rsid w:val="00E97EA9"/>
    <w:rsid w:val="00E97FBD"/>
    <w:rsid w:val="00EA03A3"/>
    <w:rsid w:val="00EA0B94"/>
    <w:rsid w:val="00EA0DE7"/>
    <w:rsid w:val="00EA0EA0"/>
    <w:rsid w:val="00EA0F59"/>
    <w:rsid w:val="00EA0FA1"/>
    <w:rsid w:val="00EA1086"/>
    <w:rsid w:val="00EA1287"/>
    <w:rsid w:val="00EA1495"/>
    <w:rsid w:val="00EA1576"/>
    <w:rsid w:val="00EA1AC9"/>
    <w:rsid w:val="00EA1C25"/>
    <w:rsid w:val="00EA1CB4"/>
    <w:rsid w:val="00EA1E00"/>
    <w:rsid w:val="00EA257F"/>
    <w:rsid w:val="00EA2700"/>
    <w:rsid w:val="00EA2842"/>
    <w:rsid w:val="00EA300F"/>
    <w:rsid w:val="00EA36A9"/>
    <w:rsid w:val="00EA36E4"/>
    <w:rsid w:val="00EA3AE1"/>
    <w:rsid w:val="00EA3EF7"/>
    <w:rsid w:val="00EA40A3"/>
    <w:rsid w:val="00EA4F67"/>
    <w:rsid w:val="00EA5261"/>
    <w:rsid w:val="00EA54AF"/>
    <w:rsid w:val="00EA56A3"/>
    <w:rsid w:val="00EA57B8"/>
    <w:rsid w:val="00EA591A"/>
    <w:rsid w:val="00EA658B"/>
    <w:rsid w:val="00EA68DB"/>
    <w:rsid w:val="00EA6B1B"/>
    <w:rsid w:val="00EA6C8B"/>
    <w:rsid w:val="00EA6D57"/>
    <w:rsid w:val="00EA6D76"/>
    <w:rsid w:val="00EA7027"/>
    <w:rsid w:val="00EA7F74"/>
    <w:rsid w:val="00EB0491"/>
    <w:rsid w:val="00EB06F7"/>
    <w:rsid w:val="00EB0F83"/>
    <w:rsid w:val="00EB1455"/>
    <w:rsid w:val="00EB1493"/>
    <w:rsid w:val="00EB17F0"/>
    <w:rsid w:val="00EB1E92"/>
    <w:rsid w:val="00EB1F55"/>
    <w:rsid w:val="00EB2D56"/>
    <w:rsid w:val="00EB2EB4"/>
    <w:rsid w:val="00EB3317"/>
    <w:rsid w:val="00EB3689"/>
    <w:rsid w:val="00EB3780"/>
    <w:rsid w:val="00EB3E52"/>
    <w:rsid w:val="00EB40F7"/>
    <w:rsid w:val="00EB4146"/>
    <w:rsid w:val="00EB4DCC"/>
    <w:rsid w:val="00EB52AC"/>
    <w:rsid w:val="00EB531F"/>
    <w:rsid w:val="00EB5566"/>
    <w:rsid w:val="00EB61E9"/>
    <w:rsid w:val="00EB6238"/>
    <w:rsid w:val="00EB6731"/>
    <w:rsid w:val="00EB678E"/>
    <w:rsid w:val="00EB67CC"/>
    <w:rsid w:val="00EB6B7B"/>
    <w:rsid w:val="00EB6D9D"/>
    <w:rsid w:val="00EB71A4"/>
    <w:rsid w:val="00EB72E4"/>
    <w:rsid w:val="00EB7EA4"/>
    <w:rsid w:val="00EC0352"/>
    <w:rsid w:val="00EC0517"/>
    <w:rsid w:val="00EC05D7"/>
    <w:rsid w:val="00EC0A40"/>
    <w:rsid w:val="00EC1A37"/>
    <w:rsid w:val="00EC209F"/>
    <w:rsid w:val="00EC2288"/>
    <w:rsid w:val="00EC230E"/>
    <w:rsid w:val="00EC283B"/>
    <w:rsid w:val="00EC2983"/>
    <w:rsid w:val="00EC2B06"/>
    <w:rsid w:val="00EC2E78"/>
    <w:rsid w:val="00EC2FDC"/>
    <w:rsid w:val="00EC335B"/>
    <w:rsid w:val="00EC371E"/>
    <w:rsid w:val="00EC390F"/>
    <w:rsid w:val="00EC39BF"/>
    <w:rsid w:val="00EC3D93"/>
    <w:rsid w:val="00EC402A"/>
    <w:rsid w:val="00EC40B4"/>
    <w:rsid w:val="00EC4198"/>
    <w:rsid w:val="00EC4213"/>
    <w:rsid w:val="00EC515D"/>
    <w:rsid w:val="00EC54BF"/>
    <w:rsid w:val="00EC55A9"/>
    <w:rsid w:val="00EC55E9"/>
    <w:rsid w:val="00EC5881"/>
    <w:rsid w:val="00EC5A18"/>
    <w:rsid w:val="00EC5ECA"/>
    <w:rsid w:val="00EC5F6C"/>
    <w:rsid w:val="00EC5FF4"/>
    <w:rsid w:val="00EC6B17"/>
    <w:rsid w:val="00EC6B81"/>
    <w:rsid w:val="00EC6DF3"/>
    <w:rsid w:val="00EC7625"/>
    <w:rsid w:val="00EC78B4"/>
    <w:rsid w:val="00EC7A7F"/>
    <w:rsid w:val="00ED0A02"/>
    <w:rsid w:val="00ED1029"/>
    <w:rsid w:val="00ED1088"/>
    <w:rsid w:val="00ED12AE"/>
    <w:rsid w:val="00ED17BA"/>
    <w:rsid w:val="00ED186C"/>
    <w:rsid w:val="00ED1E94"/>
    <w:rsid w:val="00ED2235"/>
    <w:rsid w:val="00ED2D3A"/>
    <w:rsid w:val="00ED2F18"/>
    <w:rsid w:val="00ED3500"/>
    <w:rsid w:val="00ED36A5"/>
    <w:rsid w:val="00ED36AA"/>
    <w:rsid w:val="00ED3BA2"/>
    <w:rsid w:val="00ED3C9D"/>
    <w:rsid w:val="00ED3DB9"/>
    <w:rsid w:val="00ED40AF"/>
    <w:rsid w:val="00ED43AD"/>
    <w:rsid w:val="00ED448D"/>
    <w:rsid w:val="00ED46E5"/>
    <w:rsid w:val="00ED49D1"/>
    <w:rsid w:val="00ED4A85"/>
    <w:rsid w:val="00ED5251"/>
    <w:rsid w:val="00ED5617"/>
    <w:rsid w:val="00ED5F2A"/>
    <w:rsid w:val="00ED6937"/>
    <w:rsid w:val="00ED6AA2"/>
    <w:rsid w:val="00ED6BBE"/>
    <w:rsid w:val="00ED7386"/>
    <w:rsid w:val="00ED78B6"/>
    <w:rsid w:val="00ED796E"/>
    <w:rsid w:val="00ED7995"/>
    <w:rsid w:val="00ED7C6C"/>
    <w:rsid w:val="00ED7E1A"/>
    <w:rsid w:val="00EE0012"/>
    <w:rsid w:val="00EE0E69"/>
    <w:rsid w:val="00EE13AB"/>
    <w:rsid w:val="00EE1972"/>
    <w:rsid w:val="00EE1C23"/>
    <w:rsid w:val="00EE2063"/>
    <w:rsid w:val="00EE21C9"/>
    <w:rsid w:val="00EE277C"/>
    <w:rsid w:val="00EE28B7"/>
    <w:rsid w:val="00EE29B9"/>
    <w:rsid w:val="00EE2BEB"/>
    <w:rsid w:val="00EE362B"/>
    <w:rsid w:val="00EE36BA"/>
    <w:rsid w:val="00EE385F"/>
    <w:rsid w:val="00EE39C3"/>
    <w:rsid w:val="00EE4097"/>
    <w:rsid w:val="00EE440D"/>
    <w:rsid w:val="00EE539F"/>
    <w:rsid w:val="00EE5773"/>
    <w:rsid w:val="00EE5A3B"/>
    <w:rsid w:val="00EE5D29"/>
    <w:rsid w:val="00EE61AE"/>
    <w:rsid w:val="00EE64A3"/>
    <w:rsid w:val="00EE6808"/>
    <w:rsid w:val="00EE6841"/>
    <w:rsid w:val="00EE6CF1"/>
    <w:rsid w:val="00EE7232"/>
    <w:rsid w:val="00EE74D9"/>
    <w:rsid w:val="00EE7598"/>
    <w:rsid w:val="00EE776B"/>
    <w:rsid w:val="00EE7A7C"/>
    <w:rsid w:val="00EE7B21"/>
    <w:rsid w:val="00EE7E9A"/>
    <w:rsid w:val="00EF0765"/>
    <w:rsid w:val="00EF07C8"/>
    <w:rsid w:val="00EF0BCC"/>
    <w:rsid w:val="00EF174F"/>
    <w:rsid w:val="00EF1901"/>
    <w:rsid w:val="00EF1A24"/>
    <w:rsid w:val="00EF1AC3"/>
    <w:rsid w:val="00EF214B"/>
    <w:rsid w:val="00EF2467"/>
    <w:rsid w:val="00EF28A9"/>
    <w:rsid w:val="00EF33EE"/>
    <w:rsid w:val="00EF37E0"/>
    <w:rsid w:val="00EF3A8D"/>
    <w:rsid w:val="00EF3B9E"/>
    <w:rsid w:val="00EF42B1"/>
    <w:rsid w:val="00EF4B5C"/>
    <w:rsid w:val="00EF52C2"/>
    <w:rsid w:val="00EF5858"/>
    <w:rsid w:val="00EF5E31"/>
    <w:rsid w:val="00EF5F99"/>
    <w:rsid w:val="00EF613F"/>
    <w:rsid w:val="00EF6854"/>
    <w:rsid w:val="00EF6BB4"/>
    <w:rsid w:val="00EF6CB7"/>
    <w:rsid w:val="00EF7164"/>
    <w:rsid w:val="00EF793B"/>
    <w:rsid w:val="00EF7B67"/>
    <w:rsid w:val="00F00472"/>
    <w:rsid w:val="00F0047D"/>
    <w:rsid w:val="00F0135E"/>
    <w:rsid w:val="00F01859"/>
    <w:rsid w:val="00F01DDE"/>
    <w:rsid w:val="00F01F63"/>
    <w:rsid w:val="00F022DC"/>
    <w:rsid w:val="00F02449"/>
    <w:rsid w:val="00F0252A"/>
    <w:rsid w:val="00F026F1"/>
    <w:rsid w:val="00F02909"/>
    <w:rsid w:val="00F02E57"/>
    <w:rsid w:val="00F0311B"/>
    <w:rsid w:val="00F031EA"/>
    <w:rsid w:val="00F032D1"/>
    <w:rsid w:val="00F03A6B"/>
    <w:rsid w:val="00F03ACE"/>
    <w:rsid w:val="00F03C77"/>
    <w:rsid w:val="00F044CD"/>
    <w:rsid w:val="00F04926"/>
    <w:rsid w:val="00F05054"/>
    <w:rsid w:val="00F050FD"/>
    <w:rsid w:val="00F051C9"/>
    <w:rsid w:val="00F05755"/>
    <w:rsid w:val="00F057E0"/>
    <w:rsid w:val="00F05A28"/>
    <w:rsid w:val="00F05B2F"/>
    <w:rsid w:val="00F05D78"/>
    <w:rsid w:val="00F064A2"/>
    <w:rsid w:val="00F069EE"/>
    <w:rsid w:val="00F06A98"/>
    <w:rsid w:val="00F06B51"/>
    <w:rsid w:val="00F070F6"/>
    <w:rsid w:val="00F071DD"/>
    <w:rsid w:val="00F07224"/>
    <w:rsid w:val="00F075E0"/>
    <w:rsid w:val="00F07702"/>
    <w:rsid w:val="00F07B96"/>
    <w:rsid w:val="00F07BE3"/>
    <w:rsid w:val="00F10BBE"/>
    <w:rsid w:val="00F10BCA"/>
    <w:rsid w:val="00F113A9"/>
    <w:rsid w:val="00F117E6"/>
    <w:rsid w:val="00F126A2"/>
    <w:rsid w:val="00F128EE"/>
    <w:rsid w:val="00F12DCB"/>
    <w:rsid w:val="00F12F98"/>
    <w:rsid w:val="00F13433"/>
    <w:rsid w:val="00F13CA6"/>
    <w:rsid w:val="00F1414D"/>
    <w:rsid w:val="00F141FF"/>
    <w:rsid w:val="00F143CE"/>
    <w:rsid w:val="00F1463C"/>
    <w:rsid w:val="00F14B0B"/>
    <w:rsid w:val="00F14DCF"/>
    <w:rsid w:val="00F152FA"/>
    <w:rsid w:val="00F1568A"/>
    <w:rsid w:val="00F16434"/>
    <w:rsid w:val="00F1649B"/>
    <w:rsid w:val="00F16B1D"/>
    <w:rsid w:val="00F209D7"/>
    <w:rsid w:val="00F20C7E"/>
    <w:rsid w:val="00F210B9"/>
    <w:rsid w:val="00F21140"/>
    <w:rsid w:val="00F2168E"/>
    <w:rsid w:val="00F216BD"/>
    <w:rsid w:val="00F21B27"/>
    <w:rsid w:val="00F21D21"/>
    <w:rsid w:val="00F22030"/>
    <w:rsid w:val="00F22219"/>
    <w:rsid w:val="00F22F7D"/>
    <w:rsid w:val="00F2323E"/>
    <w:rsid w:val="00F23675"/>
    <w:rsid w:val="00F2371F"/>
    <w:rsid w:val="00F23A87"/>
    <w:rsid w:val="00F240F6"/>
    <w:rsid w:val="00F24752"/>
    <w:rsid w:val="00F248B3"/>
    <w:rsid w:val="00F248FA"/>
    <w:rsid w:val="00F248FE"/>
    <w:rsid w:val="00F24CC0"/>
    <w:rsid w:val="00F253F8"/>
    <w:rsid w:val="00F255EB"/>
    <w:rsid w:val="00F255F3"/>
    <w:rsid w:val="00F25668"/>
    <w:rsid w:val="00F2569D"/>
    <w:rsid w:val="00F256A4"/>
    <w:rsid w:val="00F256C7"/>
    <w:rsid w:val="00F25B05"/>
    <w:rsid w:val="00F25E2E"/>
    <w:rsid w:val="00F261F0"/>
    <w:rsid w:val="00F2685D"/>
    <w:rsid w:val="00F26A1E"/>
    <w:rsid w:val="00F26C98"/>
    <w:rsid w:val="00F26E8E"/>
    <w:rsid w:val="00F274A2"/>
    <w:rsid w:val="00F27EE9"/>
    <w:rsid w:val="00F300F7"/>
    <w:rsid w:val="00F3071E"/>
    <w:rsid w:val="00F307F4"/>
    <w:rsid w:val="00F30ACF"/>
    <w:rsid w:val="00F315C7"/>
    <w:rsid w:val="00F31881"/>
    <w:rsid w:val="00F3214A"/>
    <w:rsid w:val="00F3332E"/>
    <w:rsid w:val="00F335A7"/>
    <w:rsid w:val="00F33A75"/>
    <w:rsid w:val="00F33EDF"/>
    <w:rsid w:val="00F341F6"/>
    <w:rsid w:val="00F348B7"/>
    <w:rsid w:val="00F34BC3"/>
    <w:rsid w:val="00F3506B"/>
    <w:rsid w:val="00F354DB"/>
    <w:rsid w:val="00F3554C"/>
    <w:rsid w:val="00F359B6"/>
    <w:rsid w:val="00F35D29"/>
    <w:rsid w:val="00F35F4D"/>
    <w:rsid w:val="00F37483"/>
    <w:rsid w:val="00F37DB2"/>
    <w:rsid w:val="00F37FF0"/>
    <w:rsid w:val="00F408A8"/>
    <w:rsid w:val="00F40BBC"/>
    <w:rsid w:val="00F40F34"/>
    <w:rsid w:val="00F4106B"/>
    <w:rsid w:val="00F411AF"/>
    <w:rsid w:val="00F414DB"/>
    <w:rsid w:val="00F41DD4"/>
    <w:rsid w:val="00F421B6"/>
    <w:rsid w:val="00F4273E"/>
    <w:rsid w:val="00F42743"/>
    <w:rsid w:val="00F42959"/>
    <w:rsid w:val="00F42B6F"/>
    <w:rsid w:val="00F42E92"/>
    <w:rsid w:val="00F437A2"/>
    <w:rsid w:val="00F43CF8"/>
    <w:rsid w:val="00F44337"/>
    <w:rsid w:val="00F447F2"/>
    <w:rsid w:val="00F4487C"/>
    <w:rsid w:val="00F44B49"/>
    <w:rsid w:val="00F44BA6"/>
    <w:rsid w:val="00F45429"/>
    <w:rsid w:val="00F454FB"/>
    <w:rsid w:val="00F459A1"/>
    <w:rsid w:val="00F45B99"/>
    <w:rsid w:val="00F45C04"/>
    <w:rsid w:val="00F45C5B"/>
    <w:rsid w:val="00F45E34"/>
    <w:rsid w:val="00F45FB4"/>
    <w:rsid w:val="00F461CF"/>
    <w:rsid w:val="00F4684E"/>
    <w:rsid w:val="00F46A81"/>
    <w:rsid w:val="00F46C85"/>
    <w:rsid w:val="00F46F22"/>
    <w:rsid w:val="00F47084"/>
    <w:rsid w:val="00F4743F"/>
    <w:rsid w:val="00F475A6"/>
    <w:rsid w:val="00F501EA"/>
    <w:rsid w:val="00F50418"/>
    <w:rsid w:val="00F50473"/>
    <w:rsid w:val="00F50937"/>
    <w:rsid w:val="00F51123"/>
    <w:rsid w:val="00F51358"/>
    <w:rsid w:val="00F516E5"/>
    <w:rsid w:val="00F51B24"/>
    <w:rsid w:val="00F52ADC"/>
    <w:rsid w:val="00F52AF9"/>
    <w:rsid w:val="00F53864"/>
    <w:rsid w:val="00F53955"/>
    <w:rsid w:val="00F54362"/>
    <w:rsid w:val="00F548B4"/>
    <w:rsid w:val="00F54939"/>
    <w:rsid w:val="00F54D8B"/>
    <w:rsid w:val="00F551B1"/>
    <w:rsid w:val="00F55251"/>
    <w:rsid w:val="00F552EB"/>
    <w:rsid w:val="00F55A2C"/>
    <w:rsid w:val="00F55A81"/>
    <w:rsid w:val="00F56552"/>
    <w:rsid w:val="00F5699F"/>
    <w:rsid w:val="00F57250"/>
    <w:rsid w:val="00F57698"/>
    <w:rsid w:val="00F57EB6"/>
    <w:rsid w:val="00F57F26"/>
    <w:rsid w:val="00F60063"/>
    <w:rsid w:val="00F60691"/>
    <w:rsid w:val="00F6090E"/>
    <w:rsid w:val="00F60A58"/>
    <w:rsid w:val="00F611E3"/>
    <w:rsid w:val="00F616C1"/>
    <w:rsid w:val="00F61D5F"/>
    <w:rsid w:val="00F62293"/>
    <w:rsid w:val="00F62330"/>
    <w:rsid w:val="00F62B6C"/>
    <w:rsid w:val="00F62D28"/>
    <w:rsid w:val="00F63049"/>
    <w:rsid w:val="00F63933"/>
    <w:rsid w:val="00F63943"/>
    <w:rsid w:val="00F63D93"/>
    <w:rsid w:val="00F63DC5"/>
    <w:rsid w:val="00F6464F"/>
    <w:rsid w:val="00F64B34"/>
    <w:rsid w:val="00F64C89"/>
    <w:rsid w:val="00F65167"/>
    <w:rsid w:val="00F65355"/>
    <w:rsid w:val="00F653E1"/>
    <w:rsid w:val="00F65AB1"/>
    <w:rsid w:val="00F663E2"/>
    <w:rsid w:val="00F669E7"/>
    <w:rsid w:val="00F674BE"/>
    <w:rsid w:val="00F67684"/>
    <w:rsid w:val="00F67A2C"/>
    <w:rsid w:val="00F67A3D"/>
    <w:rsid w:val="00F67B3E"/>
    <w:rsid w:val="00F67C46"/>
    <w:rsid w:val="00F70311"/>
    <w:rsid w:val="00F70407"/>
    <w:rsid w:val="00F7070F"/>
    <w:rsid w:val="00F709C3"/>
    <w:rsid w:val="00F70CE3"/>
    <w:rsid w:val="00F70D07"/>
    <w:rsid w:val="00F70D94"/>
    <w:rsid w:val="00F70EC3"/>
    <w:rsid w:val="00F71453"/>
    <w:rsid w:val="00F718E0"/>
    <w:rsid w:val="00F71B74"/>
    <w:rsid w:val="00F71E5C"/>
    <w:rsid w:val="00F7276F"/>
    <w:rsid w:val="00F729FA"/>
    <w:rsid w:val="00F72CFF"/>
    <w:rsid w:val="00F731AC"/>
    <w:rsid w:val="00F73A92"/>
    <w:rsid w:val="00F73D58"/>
    <w:rsid w:val="00F73F71"/>
    <w:rsid w:val="00F743A6"/>
    <w:rsid w:val="00F74A3A"/>
    <w:rsid w:val="00F74BDE"/>
    <w:rsid w:val="00F751F0"/>
    <w:rsid w:val="00F75CF3"/>
    <w:rsid w:val="00F75E32"/>
    <w:rsid w:val="00F76E6F"/>
    <w:rsid w:val="00F76E98"/>
    <w:rsid w:val="00F773AE"/>
    <w:rsid w:val="00F77679"/>
    <w:rsid w:val="00F77F4E"/>
    <w:rsid w:val="00F8018D"/>
    <w:rsid w:val="00F808BD"/>
    <w:rsid w:val="00F80A7D"/>
    <w:rsid w:val="00F80AEE"/>
    <w:rsid w:val="00F80FDE"/>
    <w:rsid w:val="00F812DE"/>
    <w:rsid w:val="00F8153B"/>
    <w:rsid w:val="00F8170D"/>
    <w:rsid w:val="00F8194E"/>
    <w:rsid w:val="00F81FEB"/>
    <w:rsid w:val="00F824FD"/>
    <w:rsid w:val="00F82B95"/>
    <w:rsid w:val="00F82CA4"/>
    <w:rsid w:val="00F82E48"/>
    <w:rsid w:val="00F82EB5"/>
    <w:rsid w:val="00F82F32"/>
    <w:rsid w:val="00F834B2"/>
    <w:rsid w:val="00F835AA"/>
    <w:rsid w:val="00F835CD"/>
    <w:rsid w:val="00F83A12"/>
    <w:rsid w:val="00F83B11"/>
    <w:rsid w:val="00F83BFF"/>
    <w:rsid w:val="00F84287"/>
    <w:rsid w:val="00F84A4A"/>
    <w:rsid w:val="00F84BD9"/>
    <w:rsid w:val="00F84DC6"/>
    <w:rsid w:val="00F857C5"/>
    <w:rsid w:val="00F85C27"/>
    <w:rsid w:val="00F86F18"/>
    <w:rsid w:val="00F86F4C"/>
    <w:rsid w:val="00F86F69"/>
    <w:rsid w:val="00F8715F"/>
    <w:rsid w:val="00F87315"/>
    <w:rsid w:val="00F87337"/>
    <w:rsid w:val="00F87573"/>
    <w:rsid w:val="00F875E9"/>
    <w:rsid w:val="00F9008E"/>
    <w:rsid w:val="00F900E9"/>
    <w:rsid w:val="00F904C8"/>
    <w:rsid w:val="00F90D7E"/>
    <w:rsid w:val="00F9131F"/>
    <w:rsid w:val="00F922D7"/>
    <w:rsid w:val="00F92EAF"/>
    <w:rsid w:val="00F9326A"/>
    <w:rsid w:val="00F932A7"/>
    <w:rsid w:val="00F93677"/>
    <w:rsid w:val="00F93792"/>
    <w:rsid w:val="00F93A91"/>
    <w:rsid w:val="00F9416A"/>
    <w:rsid w:val="00F942C8"/>
    <w:rsid w:val="00F94756"/>
    <w:rsid w:val="00F948C6"/>
    <w:rsid w:val="00F9493C"/>
    <w:rsid w:val="00F94BF7"/>
    <w:rsid w:val="00F94EB2"/>
    <w:rsid w:val="00F95311"/>
    <w:rsid w:val="00F95972"/>
    <w:rsid w:val="00F959E1"/>
    <w:rsid w:val="00F95B63"/>
    <w:rsid w:val="00F95B87"/>
    <w:rsid w:val="00F95C20"/>
    <w:rsid w:val="00F95D89"/>
    <w:rsid w:val="00F95F44"/>
    <w:rsid w:val="00F9684D"/>
    <w:rsid w:val="00F9736E"/>
    <w:rsid w:val="00F97586"/>
    <w:rsid w:val="00F975D0"/>
    <w:rsid w:val="00F97CD6"/>
    <w:rsid w:val="00FA02A0"/>
    <w:rsid w:val="00FA0661"/>
    <w:rsid w:val="00FA08F8"/>
    <w:rsid w:val="00FA0AFA"/>
    <w:rsid w:val="00FA1231"/>
    <w:rsid w:val="00FA16BB"/>
    <w:rsid w:val="00FA1839"/>
    <w:rsid w:val="00FA2B09"/>
    <w:rsid w:val="00FA2B67"/>
    <w:rsid w:val="00FA2C54"/>
    <w:rsid w:val="00FA321C"/>
    <w:rsid w:val="00FA3343"/>
    <w:rsid w:val="00FA38CA"/>
    <w:rsid w:val="00FA38FA"/>
    <w:rsid w:val="00FA3969"/>
    <w:rsid w:val="00FA3BDC"/>
    <w:rsid w:val="00FA4062"/>
    <w:rsid w:val="00FA4866"/>
    <w:rsid w:val="00FA4987"/>
    <w:rsid w:val="00FA4F3B"/>
    <w:rsid w:val="00FA57EA"/>
    <w:rsid w:val="00FA5AC6"/>
    <w:rsid w:val="00FA60EB"/>
    <w:rsid w:val="00FA6438"/>
    <w:rsid w:val="00FA6E6F"/>
    <w:rsid w:val="00FA7273"/>
    <w:rsid w:val="00FA73D3"/>
    <w:rsid w:val="00FA742C"/>
    <w:rsid w:val="00FA7E16"/>
    <w:rsid w:val="00FB0290"/>
    <w:rsid w:val="00FB048E"/>
    <w:rsid w:val="00FB0668"/>
    <w:rsid w:val="00FB0752"/>
    <w:rsid w:val="00FB0804"/>
    <w:rsid w:val="00FB154E"/>
    <w:rsid w:val="00FB1A1B"/>
    <w:rsid w:val="00FB1F45"/>
    <w:rsid w:val="00FB27A2"/>
    <w:rsid w:val="00FB27B4"/>
    <w:rsid w:val="00FB2E49"/>
    <w:rsid w:val="00FB3053"/>
    <w:rsid w:val="00FB3320"/>
    <w:rsid w:val="00FB393D"/>
    <w:rsid w:val="00FB3D19"/>
    <w:rsid w:val="00FB4005"/>
    <w:rsid w:val="00FB41AB"/>
    <w:rsid w:val="00FB4834"/>
    <w:rsid w:val="00FB4909"/>
    <w:rsid w:val="00FB525C"/>
    <w:rsid w:val="00FB6042"/>
    <w:rsid w:val="00FB666A"/>
    <w:rsid w:val="00FB6C3B"/>
    <w:rsid w:val="00FB6D58"/>
    <w:rsid w:val="00FB6D7C"/>
    <w:rsid w:val="00FB768B"/>
    <w:rsid w:val="00FB7D09"/>
    <w:rsid w:val="00FB7E67"/>
    <w:rsid w:val="00FC008C"/>
    <w:rsid w:val="00FC027D"/>
    <w:rsid w:val="00FC03D9"/>
    <w:rsid w:val="00FC0E7A"/>
    <w:rsid w:val="00FC229F"/>
    <w:rsid w:val="00FC28CE"/>
    <w:rsid w:val="00FC2A89"/>
    <w:rsid w:val="00FC2FFF"/>
    <w:rsid w:val="00FC31B7"/>
    <w:rsid w:val="00FC31EA"/>
    <w:rsid w:val="00FC36FB"/>
    <w:rsid w:val="00FC3883"/>
    <w:rsid w:val="00FC3956"/>
    <w:rsid w:val="00FC3C23"/>
    <w:rsid w:val="00FC4668"/>
    <w:rsid w:val="00FC4978"/>
    <w:rsid w:val="00FC4EAA"/>
    <w:rsid w:val="00FC4EEE"/>
    <w:rsid w:val="00FC5088"/>
    <w:rsid w:val="00FC60D8"/>
    <w:rsid w:val="00FC60F6"/>
    <w:rsid w:val="00FC68FD"/>
    <w:rsid w:val="00FC6973"/>
    <w:rsid w:val="00FC6C6B"/>
    <w:rsid w:val="00FC71DD"/>
    <w:rsid w:val="00FC7625"/>
    <w:rsid w:val="00FC7B6C"/>
    <w:rsid w:val="00FD07AB"/>
    <w:rsid w:val="00FD0EE2"/>
    <w:rsid w:val="00FD10B5"/>
    <w:rsid w:val="00FD126A"/>
    <w:rsid w:val="00FD135C"/>
    <w:rsid w:val="00FD1B95"/>
    <w:rsid w:val="00FD1D90"/>
    <w:rsid w:val="00FD20DD"/>
    <w:rsid w:val="00FD22AB"/>
    <w:rsid w:val="00FD28F6"/>
    <w:rsid w:val="00FD31FD"/>
    <w:rsid w:val="00FD3631"/>
    <w:rsid w:val="00FD3650"/>
    <w:rsid w:val="00FD3A1B"/>
    <w:rsid w:val="00FD46DD"/>
    <w:rsid w:val="00FD474F"/>
    <w:rsid w:val="00FD4B13"/>
    <w:rsid w:val="00FD4D47"/>
    <w:rsid w:val="00FD4D7F"/>
    <w:rsid w:val="00FD5189"/>
    <w:rsid w:val="00FD5B56"/>
    <w:rsid w:val="00FD5ECF"/>
    <w:rsid w:val="00FD60D5"/>
    <w:rsid w:val="00FD72A7"/>
    <w:rsid w:val="00FD76A9"/>
    <w:rsid w:val="00FD76D7"/>
    <w:rsid w:val="00FE0396"/>
    <w:rsid w:val="00FE046D"/>
    <w:rsid w:val="00FE0CA0"/>
    <w:rsid w:val="00FE0E9C"/>
    <w:rsid w:val="00FE1171"/>
    <w:rsid w:val="00FE1274"/>
    <w:rsid w:val="00FE1ECB"/>
    <w:rsid w:val="00FE20AC"/>
    <w:rsid w:val="00FE24A7"/>
    <w:rsid w:val="00FE24EA"/>
    <w:rsid w:val="00FE2929"/>
    <w:rsid w:val="00FE2A2F"/>
    <w:rsid w:val="00FE2D96"/>
    <w:rsid w:val="00FE31CE"/>
    <w:rsid w:val="00FE37A7"/>
    <w:rsid w:val="00FE5103"/>
    <w:rsid w:val="00FE5913"/>
    <w:rsid w:val="00FE5B94"/>
    <w:rsid w:val="00FE5FC3"/>
    <w:rsid w:val="00FE60B5"/>
    <w:rsid w:val="00FE65C9"/>
    <w:rsid w:val="00FE66DC"/>
    <w:rsid w:val="00FE6D84"/>
    <w:rsid w:val="00FE6E25"/>
    <w:rsid w:val="00FE7088"/>
    <w:rsid w:val="00FE70D2"/>
    <w:rsid w:val="00FE743A"/>
    <w:rsid w:val="00FE74E7"/>
    <w:rsid w:val="00FE7640"/>
    <w:rsid w:val="00FE76C1"/>
    <w:rsid w:val="00FE7776"/>
    <w:rsid w:val="00FE7DB4"/>
    <w:rsid w:val="00FF1773"/>
    <w:rsid w:val="00FF19A2"/>
    <w:rsid w:val="00FF19B2"/>
    <w:rsid w:val="00FF2279"/>
    <w:rsid w:val="00FF26CF"/>
    <w:rsid w:val="00FF2750"/>
    <w:rsid w:val="00FF2905"/>
    <w:rsid w:val="00FF2B54"/>
    <w:rsid w:val="00FF2F7C"/>
    <w:rsid w:val="00FF346B"/>
    <w:rsid w:val="00FF3691"/>
    <w:rsid w:val="00FF3BD6"/>
    <w:rsid w:val="00FF3E39"/>
    <w:rsid w:val="00FF3F3A"/>
    <w:rsid w:val="00FF431A"/>
    <w:rsid w:val="00FF450A"/>
    <w:rsid w:val="00FF4930"/>
    <w:rsid w:val="00FF4976"/>
    <w:rsid w:val="00FF56C9"/>
    <w:rsid w:val="00FF5969"/>
    <w:rsid w:val="00FF5BB5"/>
    <w:rsid w:val="00FF5F6A"/>
    <w:rsid w:val="00FF5FA4"/>
    <w:rsid w:val="00FF60DD"/>
    <w:rsid w:val="00FF61F7"/>
    <w:rsid w:val="00FF644E"/>
    <w:rsid w:val="00FF690A"/>
    <w:rsid w:val="00FF6BF8"/>
    <w:rsid w:val="00FF78B3"/>
    <w:rsid w:val="00FF7E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9229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14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166334"/>
    <w:rPr>
      <w:rFonts w:ascii="Helvetica" w:hAnsi="Helvetica" w:cs="Times New Roman"/>
      <w:sz w:val="14"/>
      <w:szCs w:val="14"/>
      <w:lang w:eastAsia="zh-CN"/>
    </w:rPr>
  </w:style>
  <w:style w:type="paragraph" w:styleId="DocumentMap">
    <w:name w:val="Document Map"/>
    <w:basedOn w:val="Normal"/>
    <w:link w:val="DocumentMapChar"/>
    <w:uiPriority w:val="99"/>
    <w:semiHidden/>
    <w:unhideWhenUsed/>
    <w:rsid w:val="00FB3320"/>
    <w:rPr>
      <w:rFonts w:ascii="Times New Roman" w:hAnsi="Times New Roman" w:cs="Times New Roman"/>
    </w:rPr>
  </w:style>
  <w:style w:type="character" w:customStyle="1" w:styleId="DocumentMapChar">
    <w:name w:val="Document Map Char"/>
    <w:basedOn w:val="DefaultParagraphFont"/>
    <w:link w:val="DocumentMap"/>
    <w:uiPriority w:val="99"/>
    <w:semiHidden/>
    <w:rsid w:val="00FB3320"/>
    <w:rPr>
      <w:rFonts w:ascii="Times New Roman" w:hAnsi="Times New Roman" w:cs="Times New Roman"/>
    </w:rPr>
  </w:style>
  <w:style w:type="paragraph" w:styleId="Revision">
    <w:name w:val="Revision"/>
    <w:hidden/>
    <w:uiPriority w:val="99"/>
    <w:semiHidden/>
    <w:rsid w:val="00FB3320"/>
  </w:style>
  <w:style w:type="paragraph" w:styleId="BalloonText">
    <w:name w:val="Balloon Text"/>
    <w:basedOn w:val="Normal"/>
    <w:link w:val="BalloonTextChar"/>
    <w:uiPriority w:val="99"/>
    <w:semiHidden/>
    <w:unhideWhenUsed/>
    <w:rsid w:val="00FB332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B3320"/>
    <w:rPr>
      <w:rFonts w:ascii="Times New Roman" w:hAnsi="Times New Roman" w:cs="Times New Roman"/>
      <w:sz w:val="18"/>
      <w:szCs w:val="18"/>
    </w:rPr>
  </w:style>
  <w:style w:type="character" w:customStyle="1" w:styleId="apple-converted-space">
    <w:name w:val="apple-converted-space"/>
    <w:basedOn w:val="DefaultParagraphFont"/>
    <w:rsid w:val="00E40F45"/>
  </w:style>
  <w:style w:type="character" w:styleId="Hyperlink">
    <w:name w:val="Hyperlink"/>
    <w:basedOn w:val="DefaultParagraphFont"/>
    <w:uiPriority w:val="99"/>
    <w:unhideWhenUsed/>
    <w:rsid w:val="0040621F"/>
    <w:rPr>
      <w:color w:val="0563C1" w:themeColor="hyperlink"/>
      <w:u w:val="single"/>
    </w:rPr>
  </w:style>
  <w:style w:type="character" w:styleId="FollowedHyperlink">
    <w:name w:val="FollowedHyperlink"/>
    <w:basedOn w:val="DefaultParagraphFont"/>
    <w:uiPriority w:val="99"/>
    <w:semiHidden/>
    <w:unhideWhenUsed/>
    <w:rsid w:val="006D3B81"/>
    <w:rPr>
      <w:color w:val="954F72" w:themeColor="followedHyperlink"/>
      <w:u w:val="single"/>
    </w:rPr>
  </w:style>
  <w:style w:type="character" w:styleId="CommentReference">
    <w:name w:val="annotation reference"/>
    <w:basedOn w:val="DefaultParagraphFont"/>
    <w:uiPriority w:val="99"/>
    <w:semiHidden/>
    <w:unhideWhenUsed/>
    <w:rsid w:val="00652706"/>
    <w:rPr>
      <w:sz w:val="16"/>
      <w:szCs w:val="16"/>
    </w:rPr>
  </w:style>
  <w:style w:type="paragraph" w:styleId="CommentText">
    <w:name w:val="annotation text"/>
    <w:basedOn w:val="Normal"/>
    <w:link w:val="CommentTextChar"/>
    <w:uiPriority w:val="99"/>
    <w:semiHidden/>
    <w:unhideWhenUsed/>
    <w:rsid w:val="00652706"/>
    <w:rPr>
      <w:sz w:val="20"/>
      <w:szCs w:val="20"/>
    </w:rPr>
  </w:style>
  <w:style w:type="character" w:customStyle="1" w:styleId="CommentTextChar">
    <w:name w:val="Comment Text Char"/>
    <w:basedOn w:val="DefaultParagraphFont"/>
    <w:link w:val="CommentText"/>
    <w:uiPriority w:val="99"/>
    <w:semiHidden/>
    <w:rsid w:val="00652706"/>
    <w:rPr>
      <w:sz w:val="20"/>
      <w:szCs w:val="20"/>
    </w:rPr>
  </w:style>
  <w:style w:type="paragraph" w:styleId="CommentSubject">
    <w:name w:val="annotation subject"/>
    <w:basedOn w:val="CommentText"/>
    <w:next w:val="CommentText"/>
    <w:link w:val="CommentSubjectChar"/>
    <w:uiPriority w:val="99"/>
    <w:semiHidden/>
    <w:unhideWhenUsed/>
    <w:rsid w:val="00652706"/>
    <w:rPr>
      <w:b/>
      <w:bCs/>
    </w:rPr>
  </w:style>
  <w:style w:type="character" w:customStyle="1" w:styleId="CommentSubjectChar">
    <w:name w:val="Comment Subject Char"/>
    <w:basedOn w:val="CommentTextChar"/>
    <w:link w:val="CommentSubject"/>
    <w:uiPriority w:val="99"/>
    <w:semiHidden/>
    <w:rsid w:val="0065270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06083">
      <w:bodyDiv w:val="1"/>
      <w:marLeft w:val="0"/>
      <w:marRight w:val="0"/>
      <w:marTop w:val="0"/>
      <w:marBottom w:val="0"/>
      <w:divBdr>
        <w:top w:val="none" w:sz="0" w:space="0" w:color="auto"/>
        <w:left w:val="none" w:sz="0" w:space="0" w:color="auto"/>
        <w:bottom w:val="none" w:sz="0" w:space="0" w:color="auto"/>
        <w:right w:val="none" w:sz="0" w:space="0" w:color="auto"/>
      </w:divBdr>
    </w:div>
    <w:div w:id="14505130">
      <w:bodyDiv w:val="1"/>
      <w:marLeft w:val="0"/>
      <w:marRight w:val="0"/>
      <w:marTop w:val="0"/>
      <w:marBottom w:val="0"/>
      <w:divBdr>
        <w:top w:val="none" w:sz="0" w:space="0" w:color="auto"/>
        <w:left w:val="none" w:sz="0" w:space="0" w:color="auto"/>
        <w:bottom w:val="none" w:sz="0" w:space="0" w:color="auto"/>
        <w:right w:val="none" w:sz="0" w:space="0" w:color="auto"/>
      </w:divBdr>
    </w:div>
    <w:div w:id="19284162">
      <w:bodyDiv w:val="1"/>
      <w:marLeft w:val="0"/>
      <w:marRight w:val="0"/>
      <w:marTop w:val="0"/>
      <w:marBottom w:val="0"/>
      <w:divBdr>
        <w:top w:val="none" w:sz="0" w:space="0" w:color="auto"/>
        <w:left w:val="none" w:sz="0" w:space="0" w:color="auto"/>
        <w:bottom w:val="none" w:sz="0" w:space="0" w:color="auto"/>
        <w:right w:val="none" w:sz="0" w:space="0" w:color="auto"/>
      </w:divBdr>
    </w:div>
    <w:div w:id="29499594">
      <w:bodyDiv w:val="1"/>
      <w:marLeft w:val="0"/>
      <w:marRight w:val="0"/>
      <w:marTop w:val="0"/>
      <w:marBottom w:val="0"/>
      <w:divBdr>
        <w:top w:val="none" w:sz="0" w:space="0" w:color="auto"/>
        <w:left w:val="none" w:sz="0" w:space="0" w:color="auto"/>
        <w:bottom w:val="none" w:sz="0" w:space="0" w:color="auto"/>
        <w:right w:val="none" w:sz="0" w:space="0" w:color="auto"/>
      </w:divBdr>
    </w:div>
    <w:div w:id="47189264">
      <w:bodyDiv w:val="1"/>
      <w:marLeft w:val="0"/>
      <w:marRight w:val="0"/>
      <w:marTop w:val="0"/>
      <w:marBottom w:val="0"/>
      <w:divBdr>
        <w:top w:val="none" w:sz="0" w:space="0" w:color="auto"/>
        <w:left w:val="none" w:sz="0" w:space="0" w:color="auto"/>
        <w:bottom w:val="none" w:sz="0" w:space="0" w:color="auto"/>
        <w:right w:val="none" w:sz="0" w:space="0" w:color="auto"/>
      </w:divBdr>
    </w:div>
    <w:div w:id="58872182">
      <w:bodyDiv w:val="1"/>
      <w:marLeft w:val="0"/>
      <w:marRight w:val="0"/>
      <w:marTop w:val="0"/>
      <w:marBottom w:val="0"/>
      <w:divBdr>
        <w:top w:val="none" w:sz="0" w:space="0" w:color="auto"/>
        <w:left w:val="none" w:sz="0" w:space="0" w:color="auto"/>
        <w:bottom w:val="none" w:sz="0" w:space="0" w:color="auto"/>
        <w:right w:val="none" w:sz="0" w:space="0" w:color="auto"/>
      </w:divBdr>
    </w:div>
    <w:div w:id="59985451">
      <w:bodyDiv w:val="1"/>
      <w:marLeft w:val="0"/>
      <w:marRight w:val="0"/>
      <w:marTop w:val="0"/>
      <w:marBottom w:val="0"/>
      <w:divBdr>
        <w:top w:val="none" w:sz="0" w:space="0" w:color="auto"/>
        <w:left w:val="none" w:sz="0" w:space="0" w:color="auto"/>
        <w:bottom w:val="none" w:sz="0" w:space="0" w:color="auto"/>
        <w:right w:val="none" w:sz="0" w:space="0" w:color="auto"/>
      </w:divBdr>
    </w:div>
    <w:div w:id="61099522">
      <w:bodyDiv w:val="1"/>
      <w:marLeft w:val="0"/>
      <w:marRight w:val="0"/>
      <w:marTop w:val="0"/>
      <w:marBottom w:val="0"/>
      <w:divBdr>
        <w:top w:val="none" w:sz="0" w:space="0" w:color="auto"/>
        <w:left w:val="none" w:sz="0" w:space="0" w:color="auto"/>
        <w:bottom w:val="none" w:sz="0" w:space="0" w:color="auto"/>
        <w:right w:val="none" w:sz="0" w:space="0" w:color="auto"/>
      </w:divBdr>
    </w:div>
    <w:div w:id="81076353">
      <w:bodyDiv w:val="1"/>
      <w:marLeft w:val="0"/>
      <w:marRight w:val="0"/>
      <w:marTop w:val="0"/>
      <w:marBottom w:val="0"/>
      <w:divBdr>
        <w:top w:val="none" w:sz="0" w:space="0" w:color="auto"/>
        <w:left w:val="none" w:sz="0" w:space="0" w:color="auto"/>
        <w:bottom w:val="none" w:sz="0" w:space="0" w:color="auto"/>
        <w:right w:val="none" w:sz="0" w:space="0" w:color="auto"/>
      </w:divBdr>
    </w:div>
    <w:div w:id="82537166">
      <w:bodyDiv w:val="1"/>
      <w:marLeft w:val="0"/>
      <w:marRight w:val="0"/>
      <w:marTop w:val="0"/>
      <w:marBottom w:val="0"/>
      <w:divBdr>
        <w:top w:val="none" w:sz="0" w:space="0" w:color="auto"/>
        <w:left w:val="none" w:sz="0" w:space="0" w:color="auto"/>
        <w:bottom w:val="none" w:sz="0" w:space="0" w:color="auto"/>
        <w:right w:val="none" w:sz="0" w:space="0" w:color="auto"/>
      </w:divBdr>
    </w:div>
    <w:div w:id="88237878">
      <w:bodyDiv w:val="1"/>
      <w:marLeft w:val="0"/>
      <w:marRight w:val="0"/>
      <w:marTop w:val="0"/>
      <w:marBottom w:val="0"/>
      <w:divBdr>
        <w:top w:val="none" w:sz="0" w:space="0" w:color="auto"/>
        <w:left w:val="none" w:sz="0" w:space="0" w:color="auto"/>
        <w:bottom w:val="none" w:sz="0" w:space="0" w:color="auto"/>
        <w:right w:val="none" w:sz="0" w:space="0" w:color="auto"/>
      </w:divBdr>
    </w:div>
    <w:div w:id="105466507">
      <w:bodyDiv w:val="1"/>
      <w:marLeft w:val="0"/>
      <w:marRight w:val="0"/>
      <w:marTop w:val="0"/>
      <w:marBottom w:val="0"/>
      <w:divBdr>
        <w:top w:val="none" w:sz="0" w:space="0" w:color="auto"/>
        <w:left w:val="none" w:sz="0" w:space="0" w:color="auto"/>
        <w:bottom w:val="none" w:sz="0" w:space="0" w:color="auto"/>
        <w:right w:val="none" w:sz="0" w:space="0" w:color="auto"/>
      </w:divBdr>
    </w:div>
    <w:div w:id="118574972">
      <w:bodyDiv w:val="1"/>
      <w:marLeft w:val="0"/>
      <w:marRight w:val="0"/>
      <w:marTop w:val="0"/>
      <w:marBottom w:val="0"/>
      <w:divBdr>
        <w:top w:val="none" w:sz="0" w:space="0" w:color="auto"/>
        <w:left w:val="none" w:sz="0" w:space="0" w:color="auto"/>
        <w:bottom w:val="none" w:sz="0" w:space="0" w:color="auto"/>
        <w:right w:val="none" w:sz="0" w:space="0" w:color="auto"/>
      </w:divBdr>
    </w:div>
    <w:div w:id="132064367">
      <w:bodyDiv w:val="1"/>
      <w:marLeft w:val="0"/>
      <w:marRight w:val="0"/>
      <w:marTop w:val="0"/>
      <w:marBottom w:val="0"/>
      <w:divBdr>
        <w:top w:val="none" w:sz="0" w:space="0" w:color="auto"/>
        <w:left w:val="none" w:sz="0" w:space="0" w:color="auto"/>
        <w:bottom w:val="none" w:sz="0" w:space="0" w:color="auto"/>
        <w:right w:val="none" w:sz="0" w:space="0" w:color="auto"/>
      </w:divBdr>
    </w:div>
    <w:div w:id="137891338">
      <w:bodyDiv w:val="1"/>
      <w:marLeft w:val="0"/>
      <w:marRight w:val="0"/>
      <w:marTop w:val="0"/>
      <w:marBottom w:val="0"/>
      <w:divBdr>
        <w:top w:val="none" w:sz="0" w:space="0" w:color="auto"/>
        <w:left w:val="none" w:sz="0" w:space="0" w:color="auto"/>
        <w:bottom w:val="none" w:sz="0" w:space="0" w:color="auto"/>
        <w:right w:val="none" w:sz="0" w:space="0" w:color="auto"/>
      </w:divBdr>
    </w:div>
    <w:div w:id="142434941">
      <w:bodyDiv w:val="1"/>
      <w:marLeft w:val="0"/>
      <w:marRight w:val="0"/>
      <w:marTop w:val="0"/>
      <w:marBottom w:val="0"/>
      <w:divBdr>
        <w:top w:val="none" w:sz="0" w:space="0" w:color="auto"/>
        <w:left w:val="none" w:sz="0" w:space="0" w:color="auto"/>
        <w:bottom w:val="none" w:sz="0" w:space="0" w:color="auto"/>
        <w:right w:val="none" w:sz="0" w:space="0" w:color="auto"/>
      </w:divBdr>
    </w:div>
    <w:div w:id="164441317">
      <w:bodyDiv w:val="1"/>
      <w:marLeft w:val="0"/>
      <w:marRight w:val="0"/>
      <w:marTop w:val="0"/>
      <w:marBottom w:val="0"/>
      <w:divBdr>
        <w:top w:val="none" w:sz="0" w:space="0" w:color="auto"/>
        <w:left w:val="none" w:sz="0" w:space="0" w:color="auto"/>
        <w:bottom w:val="none" w:sz="0" w:space="0" w:color="auto"/>
        <w:right w:val="none" w:sz="0" w:space="0" w:color="auto"/>
      </w:divBdr>
    </w:div>
    <w:div w:id="173956605">
      <w:bodyDiv w:val="1"/>
      <w:marLeft w:val="0"/>
      <w:marRight w:val="0"/>
      <w:marTop w:val="0"/>
      <w:marBottom w:val="0"/>
      <w:divBdr>
        <w:top w:val="none" w:sz="0" w:space="0" w:color="auto"/>
        <w:left w:val="none" w:sz="0" w:space="0" w:color="auto"/>
        <w:bottom w:val="none" w:sz="0" w:space="0" w:color="auto"/>
        <w:right w:val="none" w:sz="0" w:space="0" w:color="auto"/>
      </w:divBdr>
    </w:div>
    <w:div w:id="176190253">
      <w:bodyDiv w:val="1"/>
      <w:marLeft w:val="0"/>
      <w:marRight w:val="0"/>
      <w:marTop w:val="0"/>
      <w:marBottom w:val="0"/>
      <w:divBdr>
        <w:top w:val="none" w:sz="0" w:space="0" w:color="auto"/>
        <w:left w:val="none" w:sz="0" w:space="0" w:color="auto"/>
        <w:bottom w:val="none" w:sz="0" w:space="0" w:color="auto"/>
        <w:right w:val="none" w:sz="0" w:space="0" w:color="auto"/>
      </w:divBdr>
    </w:div>
    <w:div w:id="190999838">
      <w:bodyDiv w:val="1"/>
      <w:marLeft w:val="0"/>
      <w:marRight w:val="0"/>
      <w:marTop w:val="0"/>
      <w:marBottom w:val="0"/>
      <w:divBdr>
        <w:top w:val="none" w:sz="0" w:space="0" w:color="auto"/>
        <w:left w:val="none" w:sz="0" w:space="0" w:color="auto"/>
        <w:bottom w:val="none" w:sz="0" w:space="0" w:color="auto"/>
        <w:right w:val="none" w:sz="0" w:space="0" w:color="auto"/>
      </w:divBdr>
    </w:div>
    <w:div w:id="198978824">
      <w:bodyDiv w:val="1"/>
      <w:marLeft w:val="0"/>
      <w:marRight w:val="0"/>
      <w:marTop w:val="0"/>
      <w:marBottom w:val="0"/>
      <w:divBdr>
        <w:top w:val="none" w:sz="0" w:space="0" w:color="auto"/>
        <w:left w:val="none" w:sz="0" w:space="0" w:color="auto"/>
        <w:bottom w:val="none" w:sz="0" w:space="0" w:color="auto"/>
        <w:right w:val="none" w:sz="0" w:space="0" w:color="auto"/>
      </w:divBdr>
    </w:div>
    <w:div w:id="202905162">
      <w:bodyDiv w:val="1"/>
      <w:marLeft w:val="0"/>
      <w:marRight w:val="0"/>
      <w:marTop w:val="0"/>
      <w:marBottom w:val="0"/>
      <w:divBdr>
        <w:top w:val="none" w:sz="0" w:space="0" w:color="auto"/>
        <w:left w:val="none" w:sz="0" w:space="0" w:color="auto"/>
        <w:bottom w:val="none" w:sz="0" w:space="0" w:color="auto"/>
        <w:right w:val="none" w:sz="0" w:space="0" w:color="auto"/>
      </w:divBdr>
    </w:div>
    <w:div w:id="219639765">
      <w:bodyDiv w:val="1"/>
      <w:marLeft w:val="0"/>
      <w:marRight w:val="0"/>
      <w:marTop w:val="0"/>
      <w:marBottom w:val="0"/>
      <w:divBdr>
        <w:top w:val="none" w:sz="0" w:space="0" w:color="auto"/>
        <w:left w:val="none" w:sz="0" w:space="0" w:color="auto"/>
        <w:bottom w:val="none" w:sz="0" w:space="0" w:color="auto"/>
        <w:right w:val="none" w:sz="0" w:space="0" w:color="auto"/>
      </w:divBdr>
    </w:div>
    <w:div w:id="229005077">
      <w:bodyDiv w:val="1"/>
      <w:marLeft w:val="0"/>
      <w:marRight w:val="0"/>
      <w:marTop w:val="0"/>
      <w:marBottom w:val="0"/>
      <w:divBdr>
        <w:top w:val="none" w:sz="0" w:space="0" w:color="auto"/>
        <w:left w:val="none" w:sz="0" w:space="0" w:color="auto"/>
        <w:bottom w:val="none" w:sz="0" w:space="0" w:color="auto"/>
        <w:right w:val="none" w:sz="0" w:space="0" w:color="auto"/>
      </w:divBdr>
    </w:div>
    <w:div w:id="252783497">
      <w:bodyDiv w:val="1"/>
      <w:marLeft w:val="0"/>
      <w:marRight w:val="0"/>
      <w:marTop w:val="0"/>
      <w:marBottom w:val="0"/>
      <w:divBdr>
        <w:top w:val="none" w:sz="0" w:space="0" w:color="auto"/>
        <w:left w:val="none" w:sz="0" w:space="0" w:color="auto"/>
        <w:bottom w:val="none" w:sz="0" w:space="0" w:color="auto"/>
        <w:right w:val="none" w:sz="0" w:space="0" w:color="auto"/>
      </w:divBdr>
    </w:div>
    <w:div w:id="258490763">
      <w:bodyDiv w:val="1"/>
      <w:marLeft w:val="0"/>
      <w:marRight w:val="0"/>
      <w:marTop w:val="0"/>
      <w:marBottom w:val="0"/>
      <w:divBdr>
        <w:top w:val="none" w:sz="0" w:space="0" w:color="auto"/>
        <w:left w:val="none" w:sz="0" w:space="0" w:color="auto"/>
        <w:bottom w:val="none" w:sz="0" w:space="0" w:color="auto"/>
        <w:right w:val="none" w:sz="0" w:space="0" w:color="auto"/>
      </w:divBdr>
    </w:div>
    <w:div w:id="262302748">
      <w:bodyDiv w:val="1"/>
      <w:marLeft w:val="0"/>
      <w:marRight w:val="0"/>
      <w:marTop w:val="0"/>
      <w:marBottom w:val="0"/>
      <w:divBdr>
        <w:top w:val="none" w:sz="0" w:space="0" w:color="auto"/>
        <w:left w:val="none" w:sz="0" w:space="0" w:color="auto"/>
        <w:bottom w:val="none" w:sz="0" w:space="0" w:color="auto"/>
        <w:right w:val="none" w:sz="0" w:space="0" w:color="auto"/>
      </w:divBdr>
    </w:div>
    <w:div w:id="264272728">
      <w:bodyDiv w:val="1"/>
      <w:marLeft w:val="0"/>
      <w:marRight w:val="0"/>
      <w:marTop w:val="0"/>
      <w:marBottom w:val="0"/>
      <w:divBdr>
        <w:top w:val="none" w:sz="0" w:space="0" w:color="auto"/>
        <w:left w:val="none" w:sz="0" w:space="0" w:color="auto"/>
        <w:bottom w:val="none" w:sz="0" w:space="0" w:color="auto"/>
        <w:right w:val="none" w:sz="0" w:space="0" w:color="auto"/>
      </w:divBdr>
    </w:div>
    <w:div w:id="280379523">
      <w:bodyDiv w:val="1"/>
      <w:marLeft w:val="0"/>
      <w:marRight w:val="0"/>
      <w:marTop w:val="0"/>
      <w:marBottom w:val="0"/>
      <w:divBdr>
        <w:top w:val="none" w:sz="0" w:space="0" w:color="auto"/>
        <w:left w:val="none" w:sz="0" w:space="0" w:color="auto"/>
        <w:bottom w:val="none" w:sz="0" w:space="0" w:color="auto"/>
        <w:right w:val="none" w:sz="0" w:space="0" w:color="auto"/>
      </w:divBdr>
    </w:div>
    <w:div w:id="282855440">
      <w:bodyDiv w:val="1"/>
      <w:marLeft w:val="0"/>
      <w:marRight w:val="0"/>
      <w:marTop w:val="0"/>
      <w:marBottom w:val="0"/>
      <w:divBdr>
        <w:top w:val="none" w:sz="0" w:space="0" w:color="auto"/>
        <w:left w:val="none" w:sz="0" w:space="0" w:color="auto"/>
        <w:bottom w:val="none" w:sz="0" w:space="0" w:color="auto"/>
        <w:right w:val="none" w:sz="0" w:space="0" w:color="auto"/>
      </w:divBdr>
    </w:div>
    <w:div w:id="331758646">
      <w:bodyDiv w:val="1"/>
      <w:marLeft w:val="0"/>
      <w:marRight w:val="0"/>
      <w:marTop w:val="0"/>
      <w:marBottom w:val="0"/>
      <w:divBdr>
        <w:top w:val="none" w:sz="0" w:space="0" w:color="auto"/>
        <w:left w:val="none" w:sz="0" w:space="0" w:color="auto"/>
        <w:bottom w:val="none" w:sz="0" w:space="0" w:color="auto"/>
        <w:right w:val="none" w:sz="0" w:space="0" w:color="auto"/>
      </w:divBdr>
    </w:div>
    <w:div w:id="333269389">
      <w:bodyDiv w:val="1"/>
      <w:marLeft w:val="0"/>
      <w:marRight w:val="0"/>
      <w:marTop w:val="0"/>
      <w:marBottom w:val="0"/>
      <w:divBdr>
        <w:top w:val="none" w:sz="0" w:space="0" w:color="auto"/>
        <w:left w:val="none" w:sz="0" w:space="0" w:color="auto"/>
        <w:bottom w:val="none" w:sz="0" w:space="0" w:color="auto"/>
        <w:right w:val="none" w:sz="0" w:space="0" w:color="auto"/>
      </w:divBdr>
    </w:div>
    <w:div w:id="336814731">
      <w:bodyDiv w:val="1"/>
      <w:marLeft w:val="0"/>
      <w:marRight w:val="0"/>
      <w:marTop w:val="0"/>
      <w:marBottom w:val="0"/>
      <w:divBdr>
        <w:top w:val="none" w:sz="0" w:space="0" w:color="auto"/>
        <w:left w:val="none" w:sz="0" w:space="0" w:color="auto"/>
        <w:bottom w:val="none" w:sz="0" w:space="0" w:color="auto"/>
        <w:right w:val="none" w:sz="0" w:space="0" w:color="auto"/>
      </w:divBdr>
    </w:div>
    <w:div w:id="338777401">
      <w:bodyDiv w:val="1"/>
      <w:marLeft w:val="0"/>
      <w:marRight w:val="0"/>
      <w:marTop w:val="0"/>
      <w:marBottom w:val="0"/>
      <w:divBdr>
        <w:top w:val="none" w:sz="0" w:space="0" w:color="auto"/>
        <w:left w:val="none" w:sz="0" w:space="0" w:color="auto"/>
        <w:bottom w:val="none" w:sz="0" w:space="0" w:color="auto"/>
        <w:right w:val="none" w:sz="0" w:space="0" w:color="auto"/>
      </w:divBdr>
    </w:div>
    <w:div w:id="345601292">
      <w:bodyDiv w:val="1"/>
      <w:marLeft w:val="0"/>
      <w:marRight w:val="0"/>
      <w:marTop w:val="0"/>
      <w:marBottom w:val="0"/>
      <w:divBdr>
        <w:top w:val="none" w:sz="0" w:space="0" w:color="auto"/>
        <w:left w:val="none" w:sz="0" w:space="0" w:color="auto"/>
        <w:bottom w:val="none" w:sz="0" w:space="0" w:color="auto"/>
        <w:right w:val="none" w:sz="0" w:space="0" w:color="auto"/>
      </w:divBdr>
    </w:div>
    <w:div w:id="359011278">
      <w:bodyDiv w:val="1"/>
      <w:marLeft w:val="0"/>
      <w:marRight w:val="0"/>
      <w:marTop w:val="0"/>
      <w:marBottom w:val="0"/>
      <w:divBdr>
        <w:top w:val="none" w:sz="0" w:space="0" w:color="auto"/>
        <w:left w:val="none" w:sz="0" w:space="0" w:color="auto"/>
        <w:bottom w:val="none" w:sz="0" w:space="0" w:color="auto"/>
        <w:right w:val="none" w:sz="0" w:space="0" w:color="auto"/>
      </w:divBdr>
    </w:div>
    <w:div w:id="383065797">
      <w:bodyDiv w:val="1"/>
      <w:marLeft w:val="0"/>
      <w:marRight w:val="0"/>
      <w:marTop w:val="0"/>
      <w:marBottom w:val="0"/>
      <w:divBdr>
        <w:top w:val="none" w:sz="0" w:space="0" w:color="auto"/>
        <w:left w:val="none" w:sz="0" w:space="0" w:color="auto"/>
        <w:bottom w:val="none" w:sz="0" w:space="0" w:color="auto"/>
        <w:right w:val="none" w:sz="0" w:space="0" w:color="auto"/>
      </w:divBdr>
    </w:div>
    <w:div w:id="396632345">
      <w:bodyDiv w:val="1"/>
      <w:marLeft w:val="0"/>
      <w:marRight w:val="0"/>
      <w:marTop w:val="0"/>
      <w:marBottom w:val="0"/>
      <w:divBdr>
        <w:top w:val="none" w:sz="0" w:space="0" w:color="auto"/>
        <w:left w:val="none" w:sz="0" w:space="0" w:color="auto"/>
        <w:bottom w:val="none" w:sz="0" w:space="0" w:color="auto"/>
        <w:right w:val="none" w:sz="0" w:space="0" w:color="auto"/>
      </w:divBdr>
    </w:div>
    <w:div w:id="399408151">
      <w:bodyDiv w:val="1"/>
      <w:marLeft w:val="0"/>
      <w:marRight w:val="0"/>
      <w:marTop w:val="0"/>
      <w:marBottom w:val="0"/>
      <w:divBdr>
        <w:top w:val="none" w:sz="0" w:space="0" w:color="auto"/>
        <w:left w:val="none" w:sz="0" w:space="0" w:color="auto"/>
        <w:bottom w:val="none" w:sz="0" w:space="0" w:color="auto"/>
        <w:right w:val="none" w:sz="0" w:space="0" w:color="auto"/>
      </w:divBdr>
    </w:div>
    <w:div w:id="402263014">
      <w:bodyDiv w:val="1"/>
      <w:marLeft w:val="0"/>
      <w:marRight w:val="0"/>
      <w:marTop w:val="0"/>
      <w:marBottom w:val="0"/>
      <w:divBdr>
        <w:top w:val="none" w:sz="0" w:space="0" w:color="auto"/>
        <w:left w:val="none" w:sz="0" w:space="0" w:color="auto"/>
        <w:bottom w:val="none" w:sz="0" w:space="0" w:color="auto"/>
        <w:right w:val="none" w:sz="0" w:space="0" w:color="auto"/>
      </w:divBdr>
    </w:div>
    <w:div w:id="404230917">
      <w:bodyDiv w:val="1"/>
      <w:marLeft w:val="0"/>
      <w:marRight w:val="0"/>
      <w:marTop w:val="0"/>
      <w:marBottom w:val="0"/>
      <w:divBdr>
        <w:top w:val="none" w:sz="0" w:space="0" w:color="auto"/>
        <w:left w:val="none" w:sz="0" w:space="0" w:color="auto"/>
        <w:bottom w:val="none" w:sz="0" w:space="0" w:color="auto"/>
        <w:right w:val="none" w:sz="0" w:space="0" w:color="auto"/>
      </w:divBdr>
    </w:div>
    <w:div w:id="442921871">
      <w:bodyDiv w:val="1"/>
      <w:marLeft w:val="0"/>
      <w:marRight w:val="0"/>
      <w:marTop w:val="0"/>
      <w:marBottom w:val="0"/>
      <w:divBdr>
        <w:top w:val="none" w:sz="0" w:space="0" w:color="auto"/>
        <w:left w:val="none" w:sz="0" w:space="0" w:color="auto"/>
        <w:bottom w:val="none" w:sz="0" w:space="0" w:color="auto"/>
        <w:right w:val="none" w:sz="0" w:space="0" w:color="auto"/>
      </w:divBdr>
    </w:div>
    <w:div w:id="447967219">
      <w:bodyDiv w:val="1"/>
      <w:marLeft w:val="0"/>
      <w:marRight w:val="0"/>
      <w:marTop w:val="0"/>
      <w:marBottom w:val="0"/>
      <w:divBdr>
        <w:top w:val="none" w:sz="0" w:space="0" w:color="auto"/>
        <w:left w:val="none" w:sz="0" w:space="0" w:color="auto"/>
        <w:bottom w:val="none" w:sz="0" w:space="0" w:color="auto"/>
        <w:right w:val="none" w:sz="0" w:space="0" w:color="auto"/>
      </w:divBdr>
    </w:div>
    <w:div w:id="461271880">
      <w:bodyDiv w:val="1"/>
      <w:marLeft w:val="0"/>
      <w:marRight w:val="0"/>
      <w:marTop w:val="0"/>
      <w:marBottom w:val="0"/>
      <w:divBdr>
        <w:top w:val="none" w:sz="0" w:space="0" w:color="auto"/>
        <w:left w:val="none" w:sz="0" w:space="0" w:color="auto"/>
        <w:bottom w:val="none" w:sz="0" w:space="0" w:color="auto"/>
        <w:right w:val="none" w:sz="0" w:space="0" w:color="auto"/>
      </w:divBdr>
    </w:div>
    <w:div w:id="493373902">
      <w:bodyDiv w:val="1"/>
      <w:marLeft w:val="0"/>
      <w:marRight w:val="0"/>
      <w:marTop w:val="0"/>
      <w:marBottom w:val="0"/>
      <w:divBdr>
        <w:top w:val="none" w:sz="0" w:space="0" w:color="auto"/>
        <w:left w:val="none" w:sz="0" w:space="0" w:color="auto"/>
        <w:bottom w:val="none" w:sz="0" w:space="0" w:color="auto"/>
        <w:right w:val="none" w:sz="0" w:space="0" w:color="auto"/>
      </w:divBdr>
    </w:div>
    <w:div w:id="509565116">
      <w:bodyDiv w:val="1"/>
      <w:marLeft w:val="0"/>
      <w:marRight w:val="0"/>
      <w:marTop w:val="0"/>
      <w:marBottom w:val="0"/>
      <w:divBdr>
        <w:top w:val="none" w:sz="0" w:space="0" w:color="auto"/>
        <w:left w:val="none" w:sz="0" w:space="0" w:color="auto"/>
        <w:bottom w:val="none" w:sz="0" w:space="0" w:color="auto"/>
        <w:right w:val="none" w:sz="0" w:space="0" w:color="auto"/>
      </w:divBdr>
    </w:div>
    <w:div w:id="548340185">
      <w:bodyDiv w:val="1"/>
      <w:marLeft w:val="0"/>
      <w:marRight w:val="0"/>
      <w:marTop w:val="0"/>
      <w:marBottom w:val="0"/>
      <w:divBdr>
        <w:top w:val="none" w:sz="0" w:space="0" w:color="auto"/>
        <w:left w:val="none" w:sz="0" w:space="0" w:color="auto"/>
        <w:bottom w:val="none" w:sz="0" w:space="0" w:color="auto"/>
        <w:right w:val="none" w:sz="0" w:space="0" w:color="auto"/>
      </w:divBdr>
    </w:div>
    <w:div w:id="548883310">
      <w:bodyDiv w:val="1"/>
      <w:marLeft w:val="0"/>
      <w:marRight w:val="0"/>
      <w:marTop w:val="0"/>
      <w:marBottom w:val="0"/>
      <w:divBdr>
        <w:top w:val="none" w:sz="0" w:space="0" w:color="auto"/>
        <w:left w:val="none" w:sz="0" w:space="0" w:color="auto"/>
        <w:bottom w:val="none" w:sz="0" w:space="0" w:color="auto"/>
        <w:right w:val="none" w:sz="0" w:space="0" w:color="auto"/>
      </w:divBdr>
    </w:div>
    <w:div w:id="548959599">
      <w:bodyDiv w:val="1"/>
      <w:marLeft w:val="0"/>
      <w:marRight w:val="0"/>
      <w:marTop w:val="0"/>
      <w:marBottom w:val="0"/>
      <w:divBdr>
        <w:top w:val="none" w:sz="0" w:space="0" w:color="auto"/>
        <w:left w:val="none" w:sz="0" w:space="0" w:color="auto"/>
        <w:bottom w:val="none" w:sz="0" w:space="0" w:color="auto"/>
        <w:right w:val="none" w:sz="0" w:space="0" w:color="auto"/>
      </w:divBdr>
    </w:div>
    <w:div w:id="565066149">
      <w:bodyDiv w:val="1"/>
      <w:marLeft w:val="0"/>
      <w:marRight w:val="0"/>
      <w:marTop w:val="0"/>
      <w:marBottom w:val="0"/>
      <w:divBdr>
        <w:top w:val="none" w:sz="0" w:space="0" w:color="auto"/>
        <w:left w:val="none" w:sz="0" w:space="0" w:color="auto"/>
        <w:bottom w:val="none" w:sz="0" w:space="0" w:color="auto"/>
        <w:right w:val="none" w:sz="0" w:space="0" w:color="auto"/>
      </w:divBdr>
    </w:div>
    <w:div w:id="569076912">
      <w:bodyDiv w:val="1"/>
      <w:marLeft w:val="0"/>
      <w:marRight w:val="0"/>
      <w:marTop w:val="0"/>
      <w:marBottom w:val="0"/>
      <w:divBdr>
        <w:top w:val="none" w:sz="0" w:space="0" w:color="auto"/>
        <w:left w:val="none" w:sz="0" w:space="0" w:color="auto"/>
        <w:bottom w:val="none" w:sz="0" w:space="0" w:color="auto"/>
        <w:right w:val="none" w:sz="0" w:space="0" w:color="auto"/>
      </w:divBdr>
    </w:div>
    <w:div w:id="572740614">
      <w:bodyDiv w:val="1"/>
      <w:marLeft w:val="0"/>
      <w:marRight w:val="0"/>
      <w:marTop w:val="0"/>
      <w:marBottom w:val="0"/>
      <w:divBdr>
        <w:top w:val="none" w:sz="0" w:space="0" w:color="auto"/>
        <w:left w:val="none" w:sz="0" w:space="0" w:color="auto"/>
        <w:bottom w:val="none" w:sz="0" w:space="0" w:color="auto"/>
        <w:right w:val="none" w:sz="0" w:space="0" w:color="auto"/>
      </w:divBdr>
    </w:div>
    <w:div w:id="576936539">
      <w:bodyDiv w:val="1"/>
      <w:marLeft w:val="0"/>
      <w:marRight w:val="0"/>
      <w:marTop w:val="0"/>
      <w:marBottom w:val="0"/>
      <w:divBdr>
        <w:top w:val="none" w:sz="0" w:space="0" w:color="auto"/>
        <w:left w:val="none" w:sz="0" w:space="0" w:color="auto"/>
        <w:bottom w:val="none" w:sz="0" w:space="0" w:color="auto"/>
        <w:right w:val="none" w:sz="0" w:space="0" w:color="auto"/>
      </w:divBdr>
    </w:div>
    <w:div w:id="584343494">
      <w:bodyDiv w:val="1"/>
      <w:marLeft w:val="0"/>
      <w:marRight w:val="0"/>
      <w:marTop w:val="0"/>
      <w:marBottom w:val="0"/>
      <w:divBdr>
        <w:top w:val="none" w:sz="0" w:space="0" w:color="auto"/>
        <w:left w:val="none" w:sz="0" w:space="0" w:color="auto"/>
        <w:bottom w:val="none" w:sz="0" w:space="0" w:color="auto"/>
        <w:right w:val="none" w:sz="0" w:space="0" w:color="auto"/>
      </w:divBdr>
    </w:div>
    <w:div w:id="598685018">
      <w:bodyDiv w:val="1"/>
      <w:marLeft w:val="0"/>
      <w:marRight w:val="0"/>
      <w:marTop w:val="0"/>
      <w:marBottom w:val="0"/>
      <w:divBdr>
        <w:top w:val="none" w:sz="0" w:space="0" w:color="auto"/>
        <w:left w:val="none" w:sz="0" w:space="0" w:color="auto"/>
        <w:bottom w:val="none" w:sz="0" w:space="0" w:color="auto"/>
        <w:right w:val="none" w:sz="0" w:space="0" w:color="auto"/>
      </w:divBdr>
    </w:div>
    <w:div w:id="603271867">
      <w:bodyDiv w:val="1"/>
      <w:marLeft w:val="0"/>
      <w:marRight w:val="0"/>
      <w:marTop w:val="0"/>
      <w:marBottom w:val="0"/>
      <w:divBdr>
        <w:top w:val="none" w:sz="0" w:space="0" w:color="auto"/>
        <w:left w:val="none" w:sz="0" w:space="0" w:color="auto"/>
        <w:bottom w:val="none" w:sz="0" w:space="0" w:color="auto"/>
        <w:right w:val="none" w:sz="0" w:space="0" w:color="auto"/>
      </w:divBdr>
    </w:div>
    <w:div w:id="605846063">
      <w:bodyDiv w:val="1"/>
      <w:marLeft w:val="0"/>
      <w:marRight w:val="0"/>
      <w:marTop w:val="0"/>
      <w:marBottom w:val="0"/>
      <w:divBdr>
        <w:top w:val="none" w:sz="0" w:space="0" w:color="auto"/>
        <w:left w:val="none" w:sz="0" w:space="0" w:color="auto"/>
        <w:bottom w:val="none" w:sz="0" w:space="0" w:color="auto"/>
        <w:right w:val="none" w:sz="0" w:space="0" w:color="auto"/>
      </w:divBdr>
    </w:div>
    <w:div w:id="607854716">
      <w:bodyDiv w:val="1"/>
      <w:marLeft w:val="0"/>
      <w:marRight w:val="0"/>
      <w:marTop w:val="0"/>
      <w:marBottom w:val="0"/>
      <w:divBdr>
        <w:top w:val="none" w:sz="0" w:space="0" w:color="auto"/>
        <w:left w:val="none" w:sz="0" w:space="0" w:color="auto"/>
        <w:bottom w:val="none" w:sz="0" w:space="0" w:color="auto"/>
        <w:right w:val="none" w:sz="0" w:space="0" w:color="auto"/>
      </w:divBdr>
    </w:div>
    <w:div w:id="613827244">
      <w:bodyDiv w:val="1"/>
      <w:marLeft w:val="0"/>
      <w:marRight w:val="0"/>
      <w:marTop w:val="0"/>
      <w:marBottom w:val="0"/>
      <w:divBdr>
        <w:top w:val="none" w:sz="0" w:space="0" w:color="auto"/>
        <w:left w:val="none" w:sz="0" w:space="0" w:color="auto"/>
        <w:bottom w:val="none" w:sz="0" w:space="0" w:color="auto"/>
        <w:right w:val="none" w:sz="0" w:space="0" w:color="auto"/>
      </w:divBdr>
    </w:div>
    <w:div w:id="644431542">
      <w:bodyDiv w:val="1"/>
      <w:marLeft w:val="0"/>
      <w:marRight w:val="0"/>
      <w:marTop w:val="0"/>
      <w:marBottom w:val="0"/>
      <w:divBdr>
        <w:top w:val="none" w:sz="0" w:space="0" w:color="auto"/>
        <w:left w:val="none" w:sz="0" w:space="0" w:color="auto"/>
        <w:bottom w:val="none" w:sz="0" w:space="0" w:color="auto"/>
        <w:right w:val="none" w:sz="0" w:space="0" w:color="auto"/>
      </w:divBdr>
    </w:div>
    <w:div w:id="680203603">
      <w:bodyDiv w:val="1"/>
      <w:marLeft w:val="0"/>
      <w:marRight w:val="0"/>
      <w:marTop w:val="0"/>
      <w:marBottom w:val="0"/>
      <w:divBdr>
        <w:top w:val="none" w:sz="0" w:space="0" w:color="auto"/>
        <w:left w:val="none" w:sz="0" w:space="0" w:color="auto"/>
        <w:bottom w:val="none" w:sz="0" w:space="0" w:color="auto"/>
        <w:right w:val="none" w:sz="0" w:space="0" w:color="auto"/>
      </w:divBdr>
    </w:div>
    <w:div w:id="690910765">
      <w:bodyDiv w:val="1"/>
      <w:marLeft w:val="0"/>
      <w:marRight w:val="0"/>
      <w:marTop w:val="0"/>
      <w:marBottom w:val="0"/>
      <w:divBdr>
        <w:top w:val="none" w:sz="0" w:space="0" w:color="auto"/>
        <w:left w:val="none" w:sz="0" w:space="0" w:color="auto"/>
        <w:bottom w:val="none" w:sz="0" w:space="0" w:color="auto"/>
        <w:right w:val="none" w:sz="0" w:space="0" w:color="auto"/>
      </w:divBdr>
    </w:div>
    <w:div w:id="693651482">
      <w:bodyDiv w:val="1"/>
      <w:marLeft w:val="0"/>
      <w:marRight w:val="0"/>
      <w:marTop w:val="0"/>
      <w:marBottom w:val="0"/>
      <w:divBdr>
        <w:top w:val="none" w:sz="0" w:space="0" w:color="auto"/>
        <w:left w:val="none" w:sz="0" w:space="0" w:color="auto"/>
        <w:bottom w:val="none" w:sz="0" w:space="0" w:color="auto"/>
        <w:right w:val="none" w:sz="0" w:space="0" w:color="auto"/>
      </w:divBdr>
    </w:div>
    <w:div w:id="699623605">
      <w:bodyDiv w:val="1"/>
      <w:marLeft w:val="0"/>
      <w:marRight w:val="0"/>
      <w:marTop w:val="0"/>
      <w:marBottom w:val="0"/>
      <w:divBdr>
        <w:top w:val="none" w:sz="0" w:space="0" w:color="auto"/>
        <w:left w:val="none" w:sz="0" w:space="0" w:color="auto"/>
        <w:bottom w:val="none" w:sz="0" w:space="0" w:color="auto"/>
        <w:right w:val="none" w:sz="0" w:space="0" w:color="auto"/>
      </w:divBdr>
    </w:div>
    <w:div w:id="730275661">
      <w:bodyDiv w:val="1"/>
      <w:marLeft w:val="0"/>
      <w:marRight w:val="0"/>
      <w:marTop w:val="0"/>
      <w:marBottom w:val="0"/>
      <w:divBdr>
        <w:top w:val="none" w:sz="0" w:space="0" w:color="auto"/>
        <w:left w:val="none" w:sz="0" w:space="0" w:color="auto"/>
        <w:bottom w:val="none" w:sz="0" w:space="0" w:color="auto"/>
        <w:right w:val="none" w:sz="0" w:space="0" w:color="auto"/>
      </w:divBdr>
    </w:div>
    <w:div w:id="762919978">
      <w:bodyDiv w:val="1"/>
      <w:marLeft w:val="0"/>
      <w:marRight w:val="0"/>
      <w:marTop w:val="0"/>
      <w:marBottom w:val="0"/>
      <w:divBdr>
        <w:top w:val="none" w:sz="0" w:space="0" w:color="auto"/>
        <w:left w:val="none" w:sz="0" w:space="0" w:color="auto"/>
        <w:bottom w:val="none" w:sz="0" w:space="0" w:color="auto"/>
        <w:right w:val="none" w:sz="0" w:space="0" w:color="auto"/>
      </w:divBdr>
    </w:div>
    <w:div w:id="771974328">
      <w:bodyDiv w:val="1"/>
      <w:marLeft w:val="0"/>
      <w:marRight w:val="0"/>
      <w:marTop w:val="0"/>
      <w:marBottom w:val="0"/>
      <w:divBdr>
        <w:top w:val="none" w:sz="0" w:space="0" w:color="auto"/>
        <w:left w:val="none" w:sz="0" w:space="0" w:color="auto"/>
        <w:bottom w:val="none" w:sz="0" w:space="0" w:color="auto"/>
        <w:right w:val="none" w:sz="0" w:space="0" w:color="auto"/>
      </w:divBdr>
    </w:div>
    <w:div w:id="778569078">
      <w:bodyDiv w:val="1"/>
      <w:marLeft w:val="0"/>
      <w:marRight w:val="0"/>
      <w:marTop w:val="0"/>
      <w:marBottom w:val="0"/>
      <w:divBdr>
        <w:top w:val="none" w:sz="0" w:space="0" w:color="auto"/>
        <w:left w:val="none" w:sz="0" w:space="0" w:color="auto"/>
        <w:bottom w:val="none" w:sz="0" w:space="0" w:color="auto"/>
        <w:right w:val="none" w:sz="0" w:space="0" w:color="auto"/>
      </w:divBdr>
      <w:divsChild>
        <w:div w:id="1277442273">
          <w:marLeft w:val="0"/>
          <w:marRight w:val="0"/>
          <w:marTop w:val="0"/>
          <w:marBottom w:val="0"/>
          <w:divBdr>
            <w:top w:val="none" w:sz="0" w:space="0" w:color="auto"/>
            <w:left w:val="none" w:sz="0" w:space="0" w:color="auto"/>
            <w:bottom w:val="none" w:sz="0" w:space="0" w:color="auto"/>
            <w:right w:val="none" w:sz="0" w:space="0" w:color="auto"/>
          </w:divBdr>
        </w:div>
        <w:div w:id="494614917">
          <w:marLeft w:val="0"/>
          <w:marRight w:val="0"/>
          <w:marTop w:val="0"/>
          <w:marBottom w:val="0"/>
          <w:divBdr>
            <w:top w:val="none" w:sz="0" w:space="0" w:color="auto"/>
            <w:left w:val="none" w:sz="0" w:space="0" w:color="auto"/>
            <w:bottom w:val="none" w:sz="0" w:space="0" w:color="auto"/>
            <w:right w:val="none" w:sz="0" w:space="0" w:color="auto"/>
          </w:divBdr>
        </w:div>
      </w:divsChild>
    </w:div>
    <w:div w:id="780338280">
      <w:bodyDiv w:val="1"/>
      <w:marLeft w:val="0"/>
      <w:marRight w:val="0"/>
      <w:marTop w:val="0"/>
      <w:marBottom w:val="0"/>
      <w:divBdr>
        <w:top w:val="none" w:sz="0" w:space="0" w:color="auto"/>
        <w:left w:val="none" w:sz="0" w:space="0" w:color="auto"/>
        <w:bottom w:val="none" w:sz="0" w:space="0" w:color="auto"/>
        <w:right w:val="none" w:sz="0" w:space="0" w:color="auto"/>
      </w:divBdr>
    </w:div>
    <w:div w:id="790518822">
      <w:bodyDiv w:val="1"/>
      <w:marLeft w:val="0"/>
      <w:marRight w:val="0"/>
      <w:marTop w:val="0"/>
      <w:marBottom w:val="0"/>
      <w:divBdr>
        <w:top w:val="none" w:sz="0" w:space="0" w:color="auto"/>
        <w:left w:val="none" w:sz="0" w:space="0" w:color="auto"/>
        <w:bottom w:val="none" w:sz="0" w:space="0" w:color="auto"/>
        <w:right w:val="none" w:sz="0" w:space="0" w:color="auto"/>
      </w:divBdr>
    </w:div>
    <w:div w:id="796992697">
      <w:bodyDiv w:val="1"/>
      <w:marLeft w:val="0"/>
      <w:marRight w:val="0"/>
      <w:marTop w:val="0"/>
      <w:marBottom w:val="0"/>
      <w:divBdr>
        <w:top w:val="none" w:sz="0" w:space="0" w:color="auto"/>
        <w:left w:val="none" w:sz="0" w:space="0" w:color="auto"/>
        <w:bottom w:val="none" w:sz="0" w:space="0" w:color="auto"/>
        <w:right w:val="none" w:sz="0" w:space="0" w:color="auto"/>
      </w:divBdr>
    </w:div>
    <w:div w:id="797457110">
      <w:bodyDiv w:val="1"/>
      <w:marLeft w:val="0"/>
      <w:marRight w:val="0"/>
      <w:marTop w:val="0"/>
      <w:marBottom w:val="0"/>
      <w:divBdr>
        <w:top w:val="none" w:sz="0" w:space="0" w:color="auto"/>
        <w:left w:val="none" w:sz="0" w:space="0" w:color="auto"/>
        <w:bottom w:val="none" w:sz="0" w:space="0" w:color="auto"/>
        <w:right w:val="none" w:sz="0" w:space="0" w:color="auto"/>
      </w:divBdr>
    </w:div>
    <w:div w:id="814293688">
      <w:bodyDiv w:val="1"/>
      <w:marLeft w:val="0"/>
      <w:marRight w:val="0"/>
      <w:marTop w:val="0"/>
      <w:marBottom w:val="0"/>
      <w:divBdr>
        <w:top w:val="none" w:sz="0" w:space="0" w:color="auto"/>
        <w:left w:val="none" w:sz="0" w:space="0" w:color="auto"/>
        <w:bottom w:val="none" w:sz="0" w:space="0" w:color="auto"/>
        <w:right w:val="none" w:sz="0" w:space="0" w:color="auto"/>
      </w:divBdr>
    </w:div>
    <w:div w:id="815025878">
      <w:bodyDiv w:val="1"/>
      <w:marLeft w:val="0"/>
      <w:marRight w:val="0"/>
      <w:marTop w:val="0"/>
      <w:marBottom w:val="0"/>
      <w:divBdr>
        <w:top w:val="none" w:sz="0" w:space="0" w:color="auto"/>
        <w:left w:val="none" w:sz="0" w:space="0" w:color="auto"/>
        <w:bottom w:val="none" w:sz="0" w:space="0" w:color="auto"/>
        <w:right w:val="none" w:sz="0" w:space="0" w:color="auto"/>
      </w:divBdr>
    </w:div>
    <w:div w:id="824274748">
      <w:bodyDiv w:val="1"/>
      <w:marLeft w:val="0"/>
      <w:marRight w:val="0"/>
      <w:marTop w:val="0"/>
      <w:marBottom w:val="0"/>
      <w:divBdr>
        <w:top w:val="none" w:sz="0" w:space="0" w:color="auto"/>
        <w:left w:val="none" w:sz="0" w:space="0" w:color="auto"/>
        <w:bottom w:val="none" w:sz="0" w:space="0" w:color="auto"/>
        <w:right w:val="none" w:sz="0" w:space="0" w:color="auto"/>
      </w:divBdr>
    </w:div>
    <w:div w:id="825173415">
      <w:bodyDiv w:val="1"/>
      <w:marLeft w:val="0"/>
      <w:marRight w:val="0"/>
      <w:marTop w:val="0"/>
      <w:marBottom w:val="0"/>
      <w:divBdr>
        <w:top w:val="none" w:sz="0" w:space="0" w:color="auto"/>
        <w:left w:val="none" w:sz="0" w:space="0" w:color="auto"/>
        <w:bottom w:val="none" w:sz="0" w:space="0" w:color="auto"/>
        <w:right w:val="none" w:sz="0" w:space="0" w:color="auto"/>
      </w:divBdr>
    </w:div>
    <w:div w:id="829633934">
      <w:bodyDiv w:val="1"/>
      <w:marLeft w:val="0"/>
      <w:marRight w:val="0"/>
      <w:marTop w:val="0"/>
      <w:marBottom w:val="0"/>
      <w:divBdr>
        <w:top w:val="none" w:sz="0" w:space="0" w:color="auto"/>
        <w:left w:val="none" w:sz="0" w:space="0" w:color="auto"/>
        <w:bottom w:val="none" w:sz="0" w:space="0" w:color="auto"/>
        <w:right w:val="none" w:sz="0" w:space="0" w:color="auto"/>
      </w:divBdr>
    </w:div>
    <w:div w:id="831605921">
      <w:bodyDiv w:val="1"/>
      <w:marLeft w:val="0"/>
      <w:marRight w:val="0"/>
      <w:marTop w:val="0"/>
      <w:marBottom w:val="0"/>
      <w:divBdr>
        <w:top w:val="none" w:sz="0" w:space="0" w:color="auto"/>
        <w:left w:val="none" w:sz="0" w:space="0" w:color="auto"/>
        <w:bottom w:val="none" w:sz="0" w:space="0" w:color="auto"/>
        <w:right w:val="none" w:sz="0" w:space="0" w:color="auto"/>
      </w:divBdr>
    </w:div>
    <w:div w:id="836918148">
      <w:bodyDiv w:val="1"/>
      <w:marLeft w:val="0"/>
      <w:marRight w:val="0"/>
      <w:marTop w:val="0"/>
      <w:marBottom w:val="0"/>
      <w:divBdr>
        <w:top w:val="none" w:sz="0" w:space="0" w:color="auto"/>
        <w:left w:val="none" w:sz="0" w:space="0" w:color="auto"/>
        <w:bottom w:val="none" w:sz="0" w:space="0" w:color="auto"/>
        <w:right w:val="none" w:sz="0" w:space="0" w:color="auto"/>
      </w:divBdr>
    </w:div>
    <w:div w:id="838808572">
      <w:bodyDiv w:val="1"/>
      <w:marLeft w:val="0"/>
      <w:marRight w:val="0"/>
      <w:marTop w:val="0"/>
      <w:marBottom w:val="0"/>
      <w:divBdr>
        <w:top w:val="none" w:sz="0" w:space="0" w:color="auto"/>
        <w:left w:val="none" w:sz="0" w:space="0" w:color="auto"/>
        <w:bottom w:val="none" w:sz="0" w:space="0" w:color="auto"/>
        <w:right w:val="none" w:sz="0" w:space="0" w:color="auto"/>
      </w:divBdr>
    </w:div>
    <w:div w:id="853302933">
      <w:bodyDiv w:val="1"/>
      <w:marLeft w:val="0"/>
      <w:marRight w:val="0"/>
      <w:marTop w:val="0"/>
      <w:marBottom w:val="0"/>
      <w:divBdr>
        <w:top w:val="none" w:sz="0" w:space="0" w:color="auto"/>
        <w:left w:val="none" w:sz="0" w:space="0" w:color="auto"/>
        <w:bottom w:val="none" w:sz="0" w:space="0" w:color="auto"/>
        <w:right w:val="none" w:sz="0" w:space="0" w:color="auto"/>
      </w:divBdr>
    </w:div>
    <w:div w:id="857350238">
      <w:bodyDiv w:val="1"/>
      <w:marLeft w:val="0"/>
      <w:marRight w:val="0"/>
      <w:marTop w:val="0"/>
      <w:marBottom w:val="0"/>
      <w:divBdr>
        <w:top w:val="none" w:sz="0" w:space="0" w:color="auto"/>
        <w:left w:val="none" w:sz="0" w:space="0" w:color="auto"/>
        <w:bottom w:val="none" w:sz="0" w:space="0" w:color="auto"/>
        <w:right w:val="none" w:sz="0" w:space="0" w:color="auto"/>
      </w:divBdr>
    </w:div>
    <w:div w:id="869802978">
      <w:bodyDiv w:val="1"/>
      <w:marLeft w:val="0"/>
      <w:marRight w:val="0"/>
      <w:marTop w:val="0"/>
      <w:marBottom w:val="0"/>
      <w:divBdr>
        <w:top w:val="none" w:sz="0" w:space="0" w:color="auto"/>
        <w:left w:val="none" w:sz="0" w:space="0" w:color="auto"/>
        <w:bottom w:val="none" w:sz="0" w:space="0" w:color="auto"/>
        <w:right w:val="none" w:sz="0" w:space="0" w:color="auto"/>
      </w:divBdr>
    </w:div>
    <w:div w:id="874580289">
      <w:bodyDiv w:val="1"/>
      <w:marLeft w:val="0"/>
      <w:marRight w:val="0"/>
      <w:marTop w:val="0"/>
      <w:marBottom w:val="0"/>
      <w:divBdr>
        <w:top w:val="none" w:sz="0" w:space="0" w:color="auto"/>
        <w:left w:val="none" w:sz="0" w:space="0" w:color="auto"/>
        <w:bottom w:val="none" w:sz="0" w:space="0" w:color="auto"/>
        <w:right w:val="none" w:sz="0" w:space="0" w:color="auto"/>
      </w:divBdr>
    </w:div>
    <w:div w:id="885339824">
      <w:bodyDiv w:val="1"/>
      <w:marLeft w:val="0"/>
      <w:marRight w:val="0"/>
      <w:marTop w:val="0"/>
      <w:marBottom w:val="0"/>
      <w:divBdr>
        <w:top w:val="none" w:sz="0" w:space="0" w:color="auto"/>
        <w:left w:val="none" w:sz="0" w:space="0" w:color="auto"/>
        <w:bottom w:val="none" w:sz="0" w:space="0" w:color="auto"/>
        <w:right w:val="none" w:sz="0" w:space="0" w:color="auto"/>
      </w:divBdr>
    </w:div>
    <w:div w:id="886986155">
      <w:bodyDiv w:val="1"/>
      <w:marLeft w:val="0"/>
      <w:marRight w:val="0"/>
      <w:marTop w:val="0"/>
      <w:marBottom w:val="0"/>
      <w:divBdr>
        <w:top w:val="none" w:sz="0" w:space="0" w:color="auto"/>
        <w:left w:val="none" w:sz="0" w:space="0" w:color="auto"/>
        <w:bottom w:val="none" w:sz="0" w:space="0" w:color="auto"/>
        <w:right w:val="none" w:sz="0" w:space="0" w:color="auto"/>
      </w:divBdr>
    </w:div>
    <w:div w:id="895510661">
      <w:bodyDiv w:val="1"/>
      <w:marLeft w:val="0"/>
      <w:marRight w:val="0"/>
      <w:marTop w:val="0"/>
      <w:marBottom w:val="0"/>
      <w:divBdr>
        <w:top w:val="none" w:sz="0" w:space="0" w:color="auto"/>
        <w:left w:val="none" w:sz="0" w:space="0" w:color="auto"/>
        <w:bottom w:val="none" w:sz="0" w:space="0" w:color="auto"/>
        <w:right w:val="none" w:sz="0" w:space="0" w:color="auto"/>
      </w:divBdr>
    </w:div>
    <w:div w:id="897858112">
      <w:bodyDiv w:val="1"/>
      <w:marLeft w:val="0"/>
      <w:marRight w:val="0"/>
      <w:marTop w:val="0"/>
      <w:marBottom w:val="0"/>
      <w:divBdr>
        <w:top w:val="none" w:sz="0" w:space="0" w:color="auto"/>
        <w:left w:val="none" w:sz="0" w:space="0" w:color="auto"/>
        <w:bottom w:val="none" w:sz="0" w:space="0" w:color="auto"/>
        <w:right w:val="none" w:sz="0" w:space="0" w:color="auto"/>
      </w:divBdr>
      <w:divsChild>
        <w:div w:id="1660694229">
          <w:marLeft w:val="0"/>
          <w:marRight w:val="0"/>
          <w:marTop w:val="0"/>
          <w:marBottom w:val="0"/>
          <w:divBdr>
            <w:top w:val="none" w:sz="0" w:space="0" w:color="auto"/>
            <w:left w:val="none" w:sz="0" w:space="0" w:color="auto"/>
            <w:bottom w:val="none" w:sz="0" w:space="0" w:color="auto"/>
            <w:right w:val="none" w:sz="0" w:space="0" w:color="auto"/>
          </w:divBdr>
          <w:divsChild>
            <w:div w:id="398864300">
              <w:marLeft w:val="0"/>
              <w:marRight w:val="0"/>
              <w:marTop w:val="0"/>
              <w:marBottom w:val="0"/>
              <w:divBdr>
                <w:top w:val="none" w:sz="0" w:space="0" w:color="auto"/>
                <w:left w:val="none" w:sz="0" w:space="0" w:color="auto"/>
                <w:bottom w:val="none" w:sz="0" w:space="0" w:color="auto"/>
                <w:right w:val="none" w:sz="0" w:space="0" w:color="auto"/>
              </w:divBdr>
              <w:divsChild>
                <w:div w:id="181228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933313">
      <w:bodyDiv w:val="1"/>
      <w:marLeft w:val="0"/>
      <w:marRight w:val="0"/>
      <w:marTop w:val="0"/>
      <w:marBottom w:val="0"/>
      <w:divBdr>
        <w:top w:val="none" w:sz="0" w:space="0" w:color="auto"/>
        <w:left w:val="none" w:sz="0" w:space="0" w:color="auto"/>
        <w:bottom w:val="none" w:sz="0" w:space="0" w:color="auto"/>
        <w:right w:val="none" w:sz="0" w:space="0" w:color="auto"/>
      </w:divBdr>
    </w:div>
    <w:div w:id="922033189">
      <w:bodyDiv w:val="1"/>
      <w:marLeft w:val="0"/>
      <w:marRight w:val="0"/>
      <w:marTop w:val="0"/>
      <w:marBottom w:val="0"/>
      <w:divBdr>
        <w:top w:val="none" w:sz="0" w:space="0" w:color="auto"/>
        <w:left w:val="none" w:sz="0" w:space="0" w:color="auto"/>
        <w:bottom w:val="none" w:sz="0" w:space="0" w:color="auto"/>
        <w:right w:val="none" w:sz="0" w:space="0" w:color="auto"/>
      </w:divBdr>
    </w:div>
    <w:div w:id="936713637">
      <w:bodyDiv w:val="1"/>
      <w:marLeft w:val="0"/>
      <w:marRight w:val="0"/>
      <w:marTop w:val="0"/>
      <w:marBottom w:val="0"/>
      <w:divBdr>
        <w:top w:val="none" w:sz="0" w:space="0" w:color="auto"/>
        <w:left w:val="none" w:sz="0" w:space="0" w:color="auto"/>
        <w:bottom w:val="none" w:sz="0" w:space="0" w:color="auto"/>
        <w:right w:val="none" w:sz="0" w:space="0" w:color="auto"/>
      </w:divBdr>
    </w:div>
    <w:div w:id="938214798">
      <w:bodyDiv w:val="1"/>
      <w:marLeft w:val="0"/>
      <w:marRight w:val="0"/>
      <w:marTop w:val="0"/>
      <w:marBottom w:val="0"/>
      <w:divBdr>
        <w:top w:val="none" w:sz="0" w:space="0" w:color="auto"/>
        <w:left w:val="none" w:sz="0" w:space="0" w:color="auto"/>
        <w:bottom w:val="none" w:sz="0" w:space="0" w:color="auto"/>
        <w:right w:val="none" w:sz="0" w:space="0" w:color="auto"/>
      </w:divBdr>
    </w:div>
    <w:div w:id="938835172">
      <w:bodyDiv w:val="1"/>
      <w:marLeft w:val="0"/>
      <w:marRight w:val="0"/>
      <w:marTop w:val="0"/>
      <w:marBottom w:val="0"/>
      <w:divBdr>
        <w:top w:val="none" w:sz="0" w:space="0" w:color="auto"/>
        <w:left w:val="none" w:sz="0" w:space="0" w:color="auto"/>
        <w:bottom w:val="none" w:sz="0" w:space="0" w:color="auto"/>
        <w:right w:val="none" w:sz="0" w:space="0" w:color="auto"/>
      </w:divBdr>
    </w:div>
    <w:div w:id="955211577">
      <w:bodyDiv w:val="1"/>
      <w:marLeft w:val="0"/>
      <w:marRight w:val="0"/>
      <w:marTop w:val="0"/>
      <w:marBottom w:val="0"/>
      <w:divBdr>
        <w:top w:val="none" w:sz="0" w:space="0" w:color="auto"/>
        <w:left w:val="none" w:sz="0" w:space="0" w:color="auto"/>
        <w:bottom w:val="none" w:sz="0" w:space="0" w:color="auto"/>
        <w:right w:val="none" w:sz="0" w:space="0" w:color="auto"/>
      </w:divBdr>
    </w:div>
    <w:div w:id="957837697">
      <w:bodyDiv w:val="1"/>
      <w:marLeft w:val="0"/>
      <w:marRight w:val="0"/>
      <w:marTop w:val="0"/>
      <w:marBottom w:val="0"/>
      <w:divBdr>
        <w:top w:val="none" w:sz="0" w:space="0" w:color="auto"/>
        <w:left w:val="none" w:sz="0" w:space="0" w:color="auto"/>
        <w:bottom w:val="none" w:sz="0" w:space="0" w:color="auto"/>
        <w:right w:val="none" w:sz="0" w:space="0" w:color="auto"/>
      </w:divBdr>
    </w:div>
    <w:div w:id="960764877">
      <w:bodyDiv w:val="1"/>
      <w:marLeft w:val="0"/>
      <w:marRight w:val="0"/>
      <w:marTop w:val="0"/>
      <w:marBottom w:val="0"/>
      <w:divBdr>
        <w:top w:val="none" w:sz="0" w:space="0" w:color="auto"/>
        <w:left w:val="none" w:sz="0" w:space="0" w:color="auto"/>
        <w:bottom w:val="none" w:sz="0" w:space="0" w:color="auto"/>
        <w:right w:val="none" w:sz="0" w:space="0" w:color="auto"/>
      </w:divBdr>
    </w:div>
    <w:div w:id="983511049">
      <w:bodyDiv w:val="1"/>
      <w:marLeft w:val="0"/>
      <w:marRight w:val="0"/>
      <w:marTop w:val="0"/>
      <w:marBottom w:val="0"/>
      <w:divBdr>
        <w:top w:val="none" w:sz="0" w:space="0" w:color="auto"/>
        <w:left w:val="none" w:sz="0" w:space="0" w:color="auto"/>
        <w:bottom w:val="none" w:sz="0" w:space="0" w:color="auto"/>
        <w:right w:val="none" w:sz="0" w:space="0" w:color="auto"/>
      </w:divBdr>
    </w:div>
    <w:div w:id="988754296">
      <w:bodyDiv w:val="1"/>
      <w:marLeft w:val="0"/>
      <w:marRight w:val="0"/>
      <w:marTop w:val="0"/>
      <w:marBottom w:val="0"/>
      <w:divBdr>
        <w:top w:val="none" w:sz="0" w:space="0" w:color="auto"/>
        <w:left w:val="none" w:sz="0" w:space="0" w:color="auto"/>
        <w:bottom w:val="none" w:sz="0" w:space="0" w:color="auto"/>
        <w:right w:val="none" w:sz="0" w:space="0" w:color="auto"/>
      </w:divBdr>
    </w:div>
    <w:div w:id="989940034">
      <w:bodyDiv w:val="1"/>
      <w:marLeft w:val="0"/>
      <w:marRight w:val="0"/>
      <w:marTop w:val="0"/>
      <w:marBottom w:val="0"/>
      <w:divBdr>
        <w:top w:val="none" w:sz="0" w:space="0" w:color="auto"/>
        <w:left w:val="none" w:sz="0" w:space="0" w:color="auto"/>
        <w:bottom w:val="none" w:sz="0" w:space="0" w:color="auto"/>
        <w:right w:val="none" w:sz="0" w:space="0" w:color="auto"/>
      </w:divBdr>
    </w:div>
    <w:div w:id="1008488238">
      <w:bodyDiv w:val="1"/>
      <w:marLeft w:val="0"/>
      <w:marRight w:val="0"/>
      <w:marTop w:val="0"/>
      <w:marBottom w:val="0"/>
      <w:divBdr>
        <w:top w:val="none" w:sz="0" w:space="0" w:color="auto"/>
        <w:left w:val="none" w:sz="0" w:space="0" w:color="auto"/>
        <w:bottom w:val="none" w:sz="0" w:space="0" w:color="auto"/>
        <w:right w:val="none" w:sz="0" w:space="0" w:color="auto"/>
      </w:divBdr>
    </w:div>
    <w:div w:id="1026565758">
      <w:bodyDiv w:val="1"/>
      <w:marLeft w:val="0"/>
      <w:marRight w:val="0"/>
      <w:marTop w:val="0"/>
      <w:marBottom w:val="0"/>
      <w:divBdr>
        <w:top w:val="none" w:sz="0" w:space="0" w:color="auto"/>
        <w:left w:val="none" w:sz="0" w:space="0" w:color="auto"/>
        <w:bottom w:val="none" w:sz="0" w:space="0" w:color="auto"/>
        <w:right w:val="none" w:sz="0" w:space="0" w:color="auto"/>
      </w:divBdr>
    </w:div>
    <w:div w:id="1040130309">
      <w:bodyDiv w:val="1"/>
      <w:marLeft w:val="0"/>
      <w:marRight w:val="0"/>
      <w:marTop w:val="0"/>
      <w:marBottom w:val="0"/>
      <w:divBdr>
        <w:top w:val="none" w:sz="0" w:space="0" w:color="auto"/>
        <w:left w:val="none" w:sz="0" w:space="0" w:color="auto"/>
        <w:bottom w:val="none" w:sz="0" w:space="0" w:color="auto"/>
        <w:right w:val="none" w:sz="0" w:space="0" w:color="auto"/>
      </w:divBdr>
    </w:div>
    <w:div w:id="1059210719">
      <w:bodyDiv w:val="1"/>
      <w:marLeft w:val="0"/>
      <w:marRight w:val="0"/>
      <w:marTop w:val="0"/>
      <w:marBottom w:val="0"/>
      <w:divBdr>
        <w:top w:val="none" w:sz="0" w:space="0" w:color="auto"/>
        <w:left w:val="none" w:sz="0" w:space="0" w:color="auto"/>
        <w:bottom w:val="none" w:sz="0" w:space="0" w:color="auto"/>
        <w:right w:val="none" w:sz="0" w:space="0" w:color="auto"/>
      </w:divBdr>
    </w:div>
    <w:div w:id="1059397902">
      <w:bodyDiv w:val="1"/>
      <w:marLeft w:val="0"/>
      <w:marRight w:val="0"/>
      <w:marTop w:val="0"/>
      <w:marBottom w:val="0"/>
      <w:divBdr>
        <w:top w:val="none" w:sz="0" w:space="0" w:color="auto"/>
        <w:left w:val="none" w:sz="0" w:space="0" w:color="auto"/>
        <w:bottom w:val="none" w:sz="0" w:space="0" w:color="auto"/>
        <w:right w:val="none" w:sz="0" w:space="0" w:color="auto"/>
      </w:divBdr>
      <w:divsChild>
        <w:div w:id="335888804">
          <w:marLeft w:val="0"/>
          <w:marRight w:val="0"/>
          <w:marTop w:val="0"/>
          <w:marBottom w:val="0"/>
          <w:divBdr>
            <w:top w:val="none" w:sz="0" w:space="0" w:color="auto"/>
            <w:left w:val="none" w:sz="0" w:space="0" w:color="auto"/>
            <w:bottom w:val="none" w:sz="0" w:space="0" w:color="auto"/>
            <w:right w:val="none" w:sz="0" w:space="0" w:color="auto"/>
          </w:divBdr>
          <w:divsChild>
            <w:div w:id="1547525854">
              <w:marLeft w:val="0"/>
              <w:marRight w:val="0"/>
              <w:marTop w:val="0"/>
              <w:marBottom w:val="0"/>
              <w:divBdr>
                <w:top w:val="none" w:sz="0" w:space="0" w:color="auto"/>
                <w:left w:val="none" w:sz="0" w:space="0" w:color="auto"/>
                <w:bottom w:val="none" w:sz="0" w:space="0" w:color="auto"/>
                <w:right w:val="none" w:sz="0" w:space="0" w:color="auto"/>
              </w:divBdr>
              <w:divsChild>
                <w:div w:id="115614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536823">
      <w:bodyDiv w:val="1"/>
      <w:marLeft w:val="0"/>
      <w:marRight w:val="0"/>
      <w:marTop w:val="0"/>
      <w:marBottom w:val="0"/>
      <w:divBdr>
        <w:top w:val="none" w:sz="0" w:space="0" w:color="auto"/>
        <w:left w:val="none" w:sz="0" w:space="0" w:color="auto"/>
        <w:bottom w:val="none" w:sz="0" w:space="0" w:color="auto"/>
        <w:right w:val="none" w:sz="0" w:space="0" w:color="auto"/>
      </w:divBdr>
    </w:div>
    <w:div w:id="1071586586">
      <w:bodyDiv w:val="1"/>
      <w:marLeft w:val="0"/>
      <w:marRight w:val="0"/>
      <w:marTop w:val="0"/>
      <w:marBottom w:val="0"/>
      <w:divBdr>
        <w:top w:val="none" w:sz="0" w:space="0" w:color="auto"/>
        <w:left w:val="none" w:sz="0" w:space="0" w:color="auto"/>
        <w:bottom w:val="none" w:sz="0" w:space="0" w:color="auto"/>
        <w:right w:val="none" w:sz="0" w:space="0" w:color="auto"/>
      </w:divBdr>
    </w:div>
    <w:div w:id="1085228548">
      <w:bodyDiv w:val="1"/>
      <w:marLeft w:val="0"/>
      <w:marRight w:val="0"/>
      <w:marTop w:val="0"/>
      <w:marBottom w:val="0"/>
      <w:divBdr>
        <w:top w:val="none" w:sz="0" w:space="0" w:color="auto"/>
        <w:left w:val="none" w:sz="0" w:space="0" w:color="auto"/>
        <w:bottom w:val="none" w:sz="0" w:space="0" w:color="auto"/>
        <w:right w:val="none" w:sz="0" w:space="0" w:color="auto"/>
      </w:divBdr>
    </w:div>
    <w:div w:id="1092042287">
      <w:bodyDiv w:val="1"/>
      <w:marLeft w:val="0"/>
      <w:marRight w:val="0"/>
      <w:marTop w:val="0"/>
      <w:marBottom w:val="0"/>
      <w:divBdr>
        <w:top w:val="none" w:sz="0" w:space="0" w:color="auto"/>
        <w:left w:val="none" w:sz="0" w:space="0" w:color="auto"/>
        <w:bottom w:val="none" w:sz="0" w:space="0" w:color="auto"/>
        <w:right w:val="none" w:sz="0" w:space="0" w:color="auto"/>
      </w:divBdr>
    </w:div>
    <w:div w:id="1097598087">
      <w:bodyDiv w:val="1"/>
      <w:marLeft w:val="0"/>
      <w:marRight w:val="0"/>
      <w:marTop w:val="0"/>
      <w:marBottom w:val="0"/>
      <w:divBdr>
        <w:top w:val="none" w:sz="0" w:space="0" w:color="auto"/>
        <w:left w:val="none" w:sz="0" w:space="0" w:color="auto"/>
        <w:bottom w:val="none" w:sz="0" w:space="0" w:color="auto"/>
        <w:right w:val="none" w:sz="0" w:space="0" w:color="auto"/>
      </w:divBdr>
    </w:div>
    <w:div w:id="1112628039">
      <w:bodyDiv w:val="1"/>
      <w:marLeft w:val="0"/>
      <w:marRight w:val="0"/>
      <w:marTop w:val="0"/>
      <w:marBottom w:val="0"/>
      <w:divBdr>
        <w:top w:val="none" w:sz="0" w:space="0" w:color="auto"/>
        <w:left w:val="none" w:sz="0" w:space="0" w:color="auto"/>
        <w:bottom w:val="none" w:sz="0" w:space="0" w:color="auto"/>
        <w:right w:val="none" w:sz="0" w:space="0" w:color="auto"/>
      </w:divBdr>
    </w:div>
    <w:div w:id="1134058860">
      <w:bodyDiv w:val="1"/>
      <w:marLeft w:val="0"/>
      <w:marRight w:val="0"/>
      <w:marTop w:val="0"/>
      <w:marBottom w:val="0"/>
      <w:divBdr>
        <w:top w:val="none" w:sz="0" w:space="0" w:color="auto"/>
        <w:left w:val="none" w:sz="0" w:space="0" w:color="auto"/>
        <w:bottom w:val="none" w:sz="0" w:space="0" w:color="auto"/>
        <w:right w:val="none" w:sz="0" w:space="0" w:color="auto"/>
      </w:divBdr>
    </w:div>
    <w:div w:id="1134716578">
      <w:bodyDiv w:val="1"/>
      <w:marLeft w:val="0"/>
      <w:marRight w:val="0"/>
      <w:marTop w:val="0"/>
      <w:marBottom w:val="0"/>
      <w:divBdr>
        <w:top w:val="none" w:sz="0" w:space="0" w:color="auto"/>
        <w:left w:val="none" w:sz="0" w:space="0" w:color="auto"/>
        <w:bottom w:val="none" w:sz="0" w:space="0" w:color="auto"/>
        <w:right w:val="none" w:sz="0" w:space="0" w:color="auto"/>
      </w:divBdr>
    </w:div>
    <w:div w:id="1134719375">
      <w:bodyDiv w:val="1"/>
      <w:marLeft w:val="0"/>
      <w:marRight w:val="0"/>
      <w:marTop w:val="0"/>
      <w:marBottom w:val="0"/>
      <w:divBdr>
        <w:top w:val="none" w:sz="0" w:space="0" w:color="auto"/>
        <w:left w:val="none" w:sz="0" w:space="0" w:color="auto"/>
        <w:bottom w:val="none" w:sz="0" w:space="0" w:color="auto"/>
        <w:right w:val="none" w:sz="0" w:space="0" w:color="auto"/>
      </w:divBdr>
    </w:div>
    <w:div w:id="1134757615">
      <w:bodyDiv w:val="1"/>
      <w:marLeft w:val="0"/>
      <w:marRight w:val="0"/>
      <w:marTop w:val="0"/>
      <w:marBottom w:val="0"/>
      <w:divBdr>
        <w:top w:val="none" w:sz="0" w:space="0" w:color="auto"/>
        <w:left w:val="none" w:sz="0" w:space="0" w:color="auto"/>
        <w:bottom w:val="none" w:sz="0" w:space="0" w:color="auto"/>
        <w:right w:val="none" w:sz="0" w:space="0" w:color="auto"/>
      </w:divBdr>
    </w:div>
    <w:div w:id="1138887176">
      <w:bodyDiv w:val="1"/>
      <w:marLeft w:val="0"/>
      <w:marRight w:val="0"/>
      <w:marTop w:val="0"/>
      <w:marBottom w:val="0"/>
      <w:divBdr>
        <w:top w:val="none" w:sz="0" w:space="0" w:color="auto"/>
        <w:left w:val="none" w:sz="0" w:space="0" w:color="auto"/>
        <w:bottom w:val="none" w:sz="0" w:space="0" w:color="auto"/>
        <w:right w:val="none" w:sz="0" w:space="0" w:color="auto"/>
      </w:divBdr>
    </w:div>
    <w:div w:id="1144930113">
      <w:bodyDiv w:val="1"/>
      <w:marLeft w:val="0"/>
      <w:marRight w:val="0"/>
      <w:marTop w:val="0"/>
      <w:marBottom w:val="0"/>
      <w:divBdr>
        <w:top w:val="none" w:sz="0" w:space="0" w:color="auto"/>
        <w:left w:val="none" w:sz="0" w:space="0" w:color="auto"/>
        <w:bottom w:val="none" w:sz="0" w:space="0" w:color="auto"/>
        <w:right w:val="none" w:sz="0" w:space="0" w:color="auto"/>
      </w:divBdr>
    </w:div>
    <w:div w:id="1149976725">
      <w:bodyDiv w:val="1"/>
      <w:marLeft w:val="0"/>
      <w:marRight w:val="0"/>
      <w:marTop w:val="0"/>
      <w:marBottom w:val="0"/>
      <w:divBdr>
        <w:top w:val="none" w:sz="0" w:space="0" w:color="auto"/>
        <w:left w:val="none" w:sz="0" w:space="0" w:color="auto"/>
        <w:bottom w:val="none" w:sz="0" w:space="0" w:color="auto"/>
        <w:right w:val="none" w:sz="0" w:space="0" w:color="auto"/>
      </w:divBdr>
    </w:div>
    <w:div w:id="1151018909">
      <w:bodyDiv w:val="1"/>
      <w:marLeft w:val="0"/>
      <w:marRight w:val="0"/>
      <w:marTop w:val="0"/>
      <w:marBottom w:val="0"/>
      <w:divBdr>
        <w:top w:val="none" w:sz="0" w:space="0" w:color="auto"/>
        <w:left w:val="none" w:sz="0" w:space="0" w:color="auto"/>
        <w:bottom w:val="none" w:sz="0" w:space="0" w:color="auto"/>
        <w:right w:val="none" w:sz="0" w:space="0" w:color="auto"/>
      </w:divBdr>
    </w:div>
    <w:div w:id="1159925006">
      <w:bodyDiv w:val="1"/>
      <w:marLeft w:val="0"/>
      <w:marRight w:val="0"/>
      <w:marTop w:val="0"/>
      <w:marBottom w:val="0"/>
      <w:divBdr>
        <w:top w:val="none" w:sz="0" w:space="0" w:color="auto"/>
        <w:left w:val="none" w:sz="0" w:space="0" w:color="auto"/>
        <w:bottom w:val="none" w:sz="0" w:space="0" w:color="auto"/>
        <w:right w:val="none" w:sz="0" w:space="0" w:color="auto"/>
      </w:divBdr>
    </w:div>
    <w:div w:id="1163815894">
      <w:bodyDiv w:val="1"/>
      <w:marLeft w:val="0"/>
      <w:marRight w:val="0"/>
      <w:marTop w:val="0"/>
      <w:marBottom w:val="0"/>
      <w:divBdr>
        <w:top w:val="none" w:sz="0" w:space="0" w:color="auto"/>
        <w:left w:val="none" w:sz="0" w:space="0" w:color="auto"/>
        <w:bottom w:val="none" w:sz="0" w:space="0" w:color="auto"/>
        <w:right w:val="none" w:sz="0" w:space="0" w:color="auto"/>
      </w:divBdr>
    </w:div>
    <w:div w:id="1178227338">
      <w:bodyDiv w:val="1"/>
      <w:marLeft w:val="0"/>
      <w:marRight w:val="0"/>
      <w:marTop w:val="0"/>
      <w:marBottom w:val="0"/>
      <w:divBdr>
        <w:top w:val="none" w:sz="0" w:space="0" w:color="auto"/>
        <w:left w:val="none" w:sz="0" w:space="0" w:color="auto"/>
        <w:bottom w:val="none" w:sz="0" w:space="0" w:color="auto"/>
        <w:right w:val="none" w:sz="0" w:space="0" w:color="auto"/>
      </w:divBdr>
    </w:div>
    <w:div w:id="1207329450">
      <w:bodyDiv w:val="1"/>
      <w:marLeft w:val="0"/>
      <w:marRight w:val="0"/>
      <w:marTop w:val="0"/>
      <w:marBottom w:val="0"/>
      <w:divBdr>
        <w:top w:val="none" w:sz="0" w:space="0" w:color="auto"/>
        <w:left w:val="none" w:sz="0" w:space="0" w:color="auto"/>
        <w:bottom w:val="none" w:sz="0" w:space="0" w:color="auto"/>
        <w:right w:val="none" w:sz="0" w:space="0" w:color="auto"/>
      </w:divBdr>
    </w:div>
    <w:div w:id="1208107549">
      <w:bodyDiv w:val="1"/>
      <w:marLeft w:val="0"/>
      <w:marRight w:val="0"/>
      <w:marTop w:val="0"/>
      <w:marBottom w:val="0"/>
      <w:divBdr>
        <w:top w:val="none" w:sz="0" w:space="0" w:color="auto"/>
        <w:left w:val="none" w:sz="0" w:space="0" w:color="auto"/>
        <w:bottom w:val="none" w:sz="0" w:space="0" w:color="auto"/>
        <w:right w:val="none" w:sz="0" w:space="0" w:color="auto"/>
      </w:divBdr>
    </w:div>
    <w:div w:id="1213469484">
      <w:bodyDiv w:val="1"/>
      <w:marLeft w:val="0"/>
      <w:marRight w:val="0"/>
      <w:marTop w:val="0"/>
      <w:marBottom w:val="0"/>
      <w:divBdr>
        <w:top w:val="none" w:sz="0" w:space="0" w:color="auto"/>
        <w:left w:val="none" w:sz="0" w:space="0" w:color="auto"/>
        <w:bottom w:val="none" w:sz="0" w:space="0" w:color="auto"/>
        <w:right w:val="none" w:sz="0" w:space="0" w:color="auto"/>
      </w:divBdr>
    </w:div>
    <w:div w:id="1213737887">
      <w:bodyDiv w:val="1"/>
      <w:marLeft w:val="0"/>
      <w:marRight w:val="0"/>
      <w:marTop w:val="0"/>
      <w:marBottom w:val="0"/>
      <w:divBdr>
        <w:top w:val="none" w:sz="0" w:space="0" w:color="auto"/>
        <w:left w:val="none" w:sz="0" w:space="0" w:color="auto"/>
        <w:bottom w:val="none" w:sz="0" w:space="0" w:color="auto"/>
        <w:right w:val="none" w:sz="0" w:space="0" w:color="auto"/>
      </w:divBdr>
    </w:div>
    <w:div w:id="1214384570">
      <w:bodyDiv w:val="1"/>
      <w:marLeft w:val="0"/>
      <w:marRight w:val="0"/>
      <w:marTop w:val="0"/>
      <w:marBottom w:val="0"/>
      <w:divBdr>
        <w:top w:val="none" w:sz="0" w:space="0" w:color="auto"/>
        <w:left w:val="none" w:sz="0" w:space="0" w:color="auto"/>
        <w:bottom w:val="none" w:sz="0" w:space="0" w:color="auto"/>
        <w:right w:val="none" w:sz="0" w:space="0" w:color="auto"/>
      </w:divBdr>
    </w:div>
    <w:div w:id="1214658284">
      <w:bodyDiv w:val="1"/>
      <w:marLeft w:val="0"/>
      <w:marRight w:val="0"/>
      <w:marTop w:val="0"/>
      <w:marBottom w:val="0"/>
      <w:divBdr>
        <w:top w:val="none" w:sz="0" w:space="0" w:color="auto"/>
        <w:left w:val="none" w:sz="0" w:space="0" w:color="auto"/>
        <w:bottom w:val="none" w:sz="0" w:space="0" w:color="auto"/>
        <w:right w:val="none" w:sz="0" w:space="0" w:color="auto"/>
      </w:divBdr>
      <w:divsChild>
        <w:div w:id="327752002">
          <w:marLeft w:val="360"/>
          <w:marRight w:val="0"/>
          <w:marTop w:val="200"/>
          <w:marBottom w:val="0"/>
          <w:divBdr>
            <w:top w:val="none" w:sz="0" w:space="0" w:color="auto"/>
            <w:left w:val="none" w:sz="0" w:space="0" w:color="auto"/>
            <w:bottom w:val="none" w:sz="0" w:space="0" w:color="auto"/>
            <w:right w:val="none" w:sz="0" w:space="0" w:color="auto"/>
          </w:divBdr>
        </w:div>
        <w:div w:id="1702050962">
          <w:marLeft w:val="360"/>
          <w:marRight w:val="0"/>
          <w:marTop w:val="200"/>
          <w:marBottom w:val="0"/>
          <w:divBdr>
            <w:top w:val="none" w:sz="0" w:space="0" w:color="auto"/>
            <w:left w:val="none" w:sz="0" w:space="0" w:color="auto"/>
            <w:bottom w:val="none" w:sz="0" w:space="0" w:color="auto"/>
            <w:right w:val="none" w:sz="0" w:space="0" w:color="auto"/>
          </w:divBdr>
        </w:div>
        <w:div w:id="1333946701">
          <w:marLeft w:val="360"/>
          <w:marRight w:val="0"/>
          <w:marTop w:val="200"/>
          <w:marBottom w:val="0"/>
          <w:divBdr>
            <w:top w:val="none" w:sz="0" w:space="0" w:color="auto"/>
            <w:left w:val="none" w:sz="0" w:space="0" w:color="auto"/>
            <w:bottom w:val="none" w:sz="0" w:space="0" w:color="auto"/>
            <w:right w:val="none" w:sz="0" w:space="0" w:color="auto"/>
          </w:divBdr>
        </w:div>
        <w:div w:id="1355956924">
          <w:marLeft w:val="360"/>
          <w:marRight w:val="0"/>
          <w:marTop w:val="200"/>
          <w:marBottom w:val="0"/>
          <w:divBdr>
            <w:top w:val="none" w:sz="0" w:space="0" w:color="auto"/>
            <w:left w:val="none" w:sz="0" w:space="0" w:color="auto"/>
            <w:bottom w:val="none" w:sz="0" w:space="0" w:color="auto"/>
            <w:right w:val="none" w:sz="0" w:space="0" w:color="auto"/>
          </w:divBdr>
        </w:div>
        <w:div w:id="2025670369">
          <w:marLeft w:val="360"/>
          <w:marRight w:val="0"/>
          <w:marTop w:val="200"/>
          <w:marBottom w:val="0"/>
          <w:divBdr>
            <w:top w:val="none" w:sz="0" w:space="0" w:color="auto"/>
            <w:left w:val="none" w:sz="0" w:space="0" w:color="auto"/>
            <w:bottom w:val="none" w:sz="0" w:space="0" w:color="auto"/>
            <w:right w:val="none" w:sz="0" w:space="0" w:color="auto"/>
          </w:divBdr>
        </w:div>
      </w:divsChild>
    </w:div>
    <w:div w:id="1237284272">
      <w:bodyDiv w:val="1"/>
      <w:marLeft w:val="0"/>
      <w:marRight w:val="0"/>
      <w:marTop w:val="0"/>
      <w:marBottom w:val="0"/>
      <w:divBdr>
        <w:top w:val="none" w:sz="0" w:space="0" w:color="auto"/>
        <w:left w:val="none" w:sz="0" w:space="0" w:color="auto"/>
        <w:bottom w:val="none" w:sz="0" w:space="0" w:color="auto"/>
        <w:right w:val="none" w:sz="0" w:space="0" w:color="auto"/>
      </w:divBdr>
    </w:div>
    <w:div w:id="1239680393">
      <w:bodyDiv w:val="1"/>
      <w:marLeft w:val="0"/>
      <w:marRight w:val="0"/>
      <w:marTop w:val="0"/>
      <w:marBottom w:val="0"/>
      <w:divBdr>
        <w:top w:val="none" w:sz="0" w:space="0" w:color="auto"/>
        <w:left w:val="none" w:sz="0" w:space="0" w:color="auto"/>
        <w:bottom w:val="none" w:sz="0" w:space="0" w:color="auto"/>
        <w:right w:val="none" w:sz="0" w:space="0" w:color="auto"/>
      </w:divBdr>
    </w:div>
    <w:div w:id="1253705404">
      <w:bodyDiv w:val="1"/>
      <w:marLeft w:val="0"/>
      <w:marRight w:val="0"/>
      <w:marTop w:val="0"/>
      <w:marBottom w:val="0"/>
      <w:divBdr>
        <w:top w:val="none" w:sz="0" w:space="0" w:color="auto"/>
        <w:left w:val="none" w:sz="0" w:space="0" w:color="auto"/>
        <w:bottom w:val="none" w:sz="0" w:space="0" w:color="auto"/>
        <w:right w:val="none" w:sz="0" w:space="0" w:color="auto"/>
      </w:divBdr>
    </w:div>
    <w:div w:id="1258366022">
      <w:bodyDiv w:val="1"/>
      <w:marLeft w:val="0"/>
      <w:marRight w:val="0"/>
      <w:marTop w:val="0"/>
      <w:marBottom w:val="0"/>
      <w:divBdr>
        <w:top w:val="none" w:sz="0" w:space="0" w:color="auto"/>
        <w:left w:val="none" w:sz="0" w:space="0" w:color="auto"/>
        <w:bottom w:val="none" w:sz="0" w:space="0" w:color="auto"/>
        <w:right w:val="none" w:sz="0" w:space="0" w:color="auto"/>
      </w:divBdr>
    </w:div>
    <w:div w:id="1261766581">
      <w:bodyDiv w:val="1"/>
      <w:marLeft w:val="0"/>
      <w:marRight w:val="0"/>
      <w:marTop w:val="0"/>
      <w:marBottom w:val="0"/>
      <w:divBdr>
        <w:top w:val="none" w:sz="0" w:space="0" w:color="auto"/>
        <w:left w:val="none" w:sz="0" w:space="0" w:color="auto"/>
        <w:bottom w:val="none" w:sz="0" w:space="0" w:color="auto"/>
        <w:right w:val="none" w:sz="0" w:space="0" w:color="auto"/>
      </w:divBdr>
    </w:div>
    <w:div w:id="1267663890">
      <w:bodyDiv w:val="1"/>
      <w:marLeft w:val="0"/>
      <w:marRight w:val="0"/>
      <w:marTop w:val="0"/>
      <w:marBottom w:val="0"/>
      <w:divBdr>
        <w:top w:val="none" w:sz="0" w:space="0" w:color="auto"/>
        <w:left w:val="none" w:sz="0" w:space="0" w:color="auto"/>
        <w:bottom w:val="none" w:sz="0" w:space="0" w:color="auto"/>
        <w:right w:val="none" w:sz="0" w:space="0" w:color="auto"/>
      </w:divBdr>
    </w:div>
    <w:div w:id="1269005245">
      <w:bodyDiv w:val="1"/>
      <w:marLeft w:val="0"/>
      <w:marRight w:val="0"/>
      <w:marTop w:val="0"/>
      <w:marBottom w:val="0"/>
      <w:divBdr>
        <w:top w:val="none" w:sz="0" w:space="0" w:color="auto"/>
        <w:left w:val="none" w:sz="0" w:space="0" w:color="auto"/>
        <w:bottom w:val="none" w:sz="0" w:space="0" w:color="auto"/>
        <w:right w:val="none" w:sz="0" w:space="0" w:color="auto"/>
      </w:divBdr>
    </w:div>
    <w:div w:id="1272783370">
      <w:bodyDiv w:val="1"/>
      <w:marLeft w:val="0"/>
      <w:marRight w:val="0"/>
      <w:marTop w:val="0"/>
      <w:marBottom w:val="0"/>
      <w:divBdr>
        <w:top w:val="none" w:sz="0" w:space="0" w:color="auto"/>
        <w:left w:val="none" w:sz="0" w:space="0" w:color="auto"/>
        <w:bottom w:val="none" w:sz="0" w:space="0" w:color="auto"/>
        <w:right w:val="none" w:sz="0" w:space="0" w:color="auto"/>
      </w:divBdr>
    </w:div>
    <w:div w:id="1273126972">
      <w:bodyDiv w:val="1"/>
      <w:marLeft w:val="0"/>
      <w:marRight w:val="0"/>
      <w:marTop w:val="0"/>
      <w:marBottom w:val="0"/>
      <w:divBdr>
        <w:top w:val="none" w:sz="0" w:space="0" w:color="auto"/>
        <w:left w:val="none" w:sz="0" w:space="0" w:color="auto"/>
        <w:bottom w:val="none" w:sz="0" w:space="0" w:color="auto"/>
        <w:right w:val="none" w:sz="0" w:space="0" w:color="auto"/>
      </w:divBdr>
    </w:div>
    <w:div w:id="1289242808">
      <w:bodyDiv w:val="1"/>
      <w:marLeft w:val="0"/>
      <w:marRight w:val="0"/>
      <w:marTop w:val="0"/>
      <w:marBottom w:val="0"/>
      <w:divBdr>
        <w:top w:val="none" w:sz="0" w:space="0" w:color="auto"/>
        <w:left w:val="none" w:sz="0" w:space="0" w:color="auto"/>
        <w:bottom w:val="none" w:sz="0" w:space="0" w:color="auto"/>
        <w:right w:val="none" w:sz="0" w:space="0" w:color="auto"/>
      </w:divBdr>
    </w:div>
    <w:div w:id="1292829795">
      <w:bodyDiv w:val="1"/>
      <w:marLeft w:val="0"/>
      <w:marRight w:val="0"/>
      <w:marTop w:val="0"/>
      <w:marBottom w:val="0"/>
      <w:divBdr>
        <w:top w:val="none" w:sz="0" w:space="0" w:color="auto"/>
        <w:left w:val="none" w:sz="0" w:space="0" w:color="auto"/>
        <w:bottom w:val="none" w:sz="0" w:space="0" w:color="auto"/>
        <w:right w:val="none" w:sz="0" w:space="0" w:color="auto"/>
      </w:divBdr>
    </w:div>
    <w:div w:id="1296908918">
      <w:bodyDiv w:val="1"/>
      <w:marLeft w:val="0"/>
      <w:marRight w:val="0"/>
      <w:marTop w:val="0"/>
      <w:marBottom w:val="0"/>
      <w:divBdr>
        <w:top w:val="none" w:sz="0" w:space="0" w:color="auto"/>
        <w:left w:val="none" w:sz="0" w:space="0" w:color="auto"/>
        <w:bottom w:val="none" w:sz="0" w:space="0" w:color="auto"/>
        <w:right w:val="none" w:sz="0" w:space="0" w:color="auto"/>
      </w:divBdr>
    </w:div>
    <w:div w:id="1320575072">
      <w:bodyDiv w:val="1"/>
      <w:marLeft w:val="0"/>
      <w:marRight w:val="0"/>
      <w:marTop w:val="0"/>
      <w:marBottom w:val="0"/>
      <w:divBdr>
        <w:top w:val="none" w:sz="0" w:space="0" w:color="auto"/>
        <w:left w:val="none" w:sz="0" w:space="0" w:color="auto"/>
        <w:bottom w:val="none" w:sz="0" w:space="0" w:color="auto"/>
        <w:right w:val="none" w:sz="0" w:space="0" w:color="auto"/>
      </w:divBdr>
    </w:div>
    <w:div w:id="1335916405">
      <w:bodyDiv w:val="1"/>
      <w:marLeft w:val="0"/>
      <w:marRight w:val="0"/>
      <w:marTop w:val="0"/>
      <w:marBottom w:val="0"/>
      <w:divBdr>
        <w:top w:val="none" w:sz="0" w:space="0" w:color="auto"/>
        <w:left w:val="none" w:sz="0" w:space="0" w:color="auto"/>
        <w:bottom w:val="none" w:sz="0" w:space="0" w:color="auto"/>
        <w:right w:val="none" w:sz="0" w:space="0" w:color="auto"/>
      </w:divBdr>
    </w:div>
    <w:div w:id="1337926860">
      <w:bodyDiv w:val="1"/>
      <w:marLeft w:val="0"/>
      <w:marRight w:val="0"/>
      <w:marTop w:val="0"/>
      <w:marBottom w:val="0"/>
      <w:divBdr>
        <w:top w:val="none" w:sz="0" w:space="0" w:color="auto"/>
        <w:left w:val="none" w:sz="0" w:space="0" w:color="auto"/>
        <w:bottom w:val="none" w:sz="0" w:space="0" w:color="auto"/>
        <w:right w:val="none" w:sz="0" w:space="0" w:color="auto"/>
      </w:divBdr>
    </w:div>
    <w:div w:id="1351563438">
      <w:bodyDiv w:val="1"/>
      <w:marLeft w:val="0"/>
      <w:marRight w:val="0"/>
      <w:marTop w:val="0"/>
      <w:marBottom w:val="0"/>
      <w:divBdr>
        <w:top w:val="none" w:sz="0" w:space="0" w:color="auto"/>
        <w:left w:val="none" w:sz="0" w:space="0" w:color="auto"/>
        <w:bottom w:val="none" w:sz="0" w:space="0" w:color="auto"/>
        <w:right w:val="none" w:sz="0" w:space="0" w:color="auto"/>
      </w:divBdr>
    </w:div>
    <w:div w:id="1352995644">
      <w:bodyDiv w:val="1"/>
      <w:marLeft w:val="0"/>
      <w:marRight w:val="0"/>
      <w:marTop w:val="0"/>
      <w:marBottom w:val="0"/>
      <w:divBdr>
        <w:top w:val="none" w:sz="0" w:space="0" w:color="auto"/>
        <w:left w:val="none" w:sz="0" w:space="0" w:color="auto"/>
        <w:bottom w:val="none" w:sz="0" w:space="0" w:color="auto"/>
        <w:right w:val="none" w:sz="0" w:space="0" w:color="auto"/>
      </w:divBdr>
    </w:div>
    <w:div w:id="1368945543">
      <w:bodyDiv w:val="1"/>
      <w:marLeft w:val="0"/>
      <w:marRight w:val="0"/>
      <w:marTop w:val="0"/>
      <w:marBottom w:val="0"/>
      <w:divBdr>
        <w:top w:val="none" w:sz="0" w:space="0" w:color="auto"/>
        <w:left w:val="none" w:sz="0" w:space="0" w:color="auto"/>
        <w:bottom w:val="none" w:sz="0" w:space="0" w:color="auto"/>
        <w:right w:val="none" w:sz="0" w:space="0" w:color="auto"/>
      </w:divBdr>
    </w:div>
    <w:div w:id="1381635953">
      <w:bodyDiv w:val="1"/>
      <w:marLeft w:val="0"/>
      <w:marRight w:val="0"/>
      <w:marTop w:val="0"/>
      <w:marBottom w:val="0"/>
      <w:divBdr>
        <w:top w:val="none" w:sz="0" w:space="0" w:color="auto"/>
        <w:left w:val="none" w:sz="0" w:space="0" w:color="auto"/>
        <w:bottom w:val="none" w:sz="0" w:space="0" w:color="auto"/>
        <w:right w:val="none" w:sz="0" w:space="0" w:color="auto"/>
      </w:divBdr>
    </w:div>
    <w:div w:id="1393428474">
      <w:bodyDiv w:val="1"/>
      <w:marLeft w:val="0"/>
      <w:marRight w:val="0"/>
      <w:marTop w:val="0"/>
      <w:marBottom w:val="0"/>
      <w:divBdr>
        <w:top w:val="none" w:sz="0" w:space="0" w:color="auto"/>
        <w:left w:val="none" w:sz="0" w:space="0" w:color="auto"/>
        <w:bottom w:val="none" w:sz="0" w:space="0" w:color="auto"/>
        <w:right w:val="none" w:sz="0" w:space="0" w:color="auto"/>
      </w:divBdr>
    </w:div>
    <w:div w:id="1407995686">
      <w:bodyDiv w:val="1"/>
      <w:marLeft w:val="0"/>
      <w:marRight w:val="0"/>
      <w:marTop w:val="0"/>
      <w:marBottom w:val="0"/>
      <w:divBdr>
        <w:top w:val="none" w:sz="0" w:space="0" w:color="auto"/>
        <w:left w:val="none" w:sz="0" w:space="0" w:color="auto"/>
        <w:bottom w:val="none" w:sz="0" w:space="0" w:color="auto"/>
        <w:right w:val="none" w:sz="0" w:space="0" w:color="auto"/>
      </w:divBdr>
    </w:div>
    <w:div w:id="1426613748">
      <w:bodyDiv w:val="1"/>
      <w:marLeft w:val="0"/>
      <w:marRight w:val="0"/>
      <w:marTop w:val="0"/>
      <w:marBottom w:val="0"/>
      <w:divBdr>
        <w:top w:val="none" w:sz="0" w:space="0" w:color="auto"/>
        <w:left w:val="none" w:sz="0" w:space="0" w:color="auto"/>
        <w:bottom w:val="none" w:sz="0" w:space="0" w:color="auto"/>
        <w:right w:val="none" w:sz="0" w:space="0" w:color="auto"/>
      </w:divBdr>
    </w:div>
    <w:div w:id="1429735830">
      <w:bodyDiv w:val="1"/>
      <w:marLeft w:val="0"/>
      <w:marRight w:val="0"/>
      <w:marTop w:val="0"/>
      <w:marBottom w:val="0"/>
      <w:divBdr>
        <w:top w:val="none" w:sz="0" w:space="0" w:color="auto"/>
        <w:left w:val="none" w:sz="0" w:space="0" w:color="auto"/>
        <w:bottom w:val="none" w:sz="0" w:space="0" w:color="auto"/>
        <w:right w:val="none" w:sz="0" w:space="0" w:color="auto"/>
      </w:divBdr>
    </w:div>
    <w:div w:id="1453940570">
      <w:bodyDiv w:val="1"/>
      <w:marLeft w:val="0"/>
      <w:marRight w:val="0"/>
      <w:marTop w:val="0"/>
      <w:marBottom w:val="0"/>
      <w:divBdr>
        <w:top w:val="none" w:sz="0" w:space="0" w:color="auto"/>
        <w:left w:val="none" w:sz="0" w:space="0" w:color="auto"/>
        <w:bottom w:val="none" w:sz="0" w:space="0" w:color="auto"/>
        <w:right w:val="none" w:sz="0" w:space="0" w:color="auto"/>
      </w:divBdr>
    </w:div>
    <w:div w:id="1465805792">
      <w:bodyDiv w:val="1"/>
      <w:marLeft w:val="0"/>
      <w:marRight w:val="0"/>
      <w:marTop w:val="0"/>
      <w:marBottom w:val="0"/>
      <w:divBdr>
        <w:top w:val="none" w:sz="0" w:space="0" w:color="auto"/>
        <w:left w:val="none" w:sz="0" w:space="0" w:color="auto"/>
        <w:bottom w:val="none" w:sz="0" w:space="0" w:color="auto"/>
        <w:right w:val="none" w:sz="0" w:space="0" w:color="auto"/>
      </w:divBdr>
    </w:div>
    <w:div w:id="1468159040">
      <w:bodyDiv w:val="1"/>
      <w:marLeft w:val="0"/>
      <w:marRight w:val="0"/>
      <w:marTop w:val="0"/>
      <w:marBottom w:val="0"/>
      <w:divBdr>
        <w:top w:val="none" w:sz="0" w:space="0" w:color="auto"/>
        <w:left w:val="none" w:sz="0" w:space="0" w:color="auto"/>
        <w:bottom w:val="none" w:sz="0" w:space="0" w:color="auto"/>
        <w:right w:val="none" w:sz="0" w:space="0" w:color="auto"/>
      </w:divBdr>
    </w:div>
    <w:div w:id="1470198616">
      <w:bodyDiv w:val="1"/>
      <w:marLeft w:val="0"/>
      <w:marRight w:val="0"/>
      <w:marTop w:val="0"/>
      <w:marBottom w:val="0"/>
      <w:divBdr>
        <w:top w:val="none" w:sz="0" w:space="0" w:color="auto"/>
        <w:left w:val="none" w:sz="0" w:space="0" w:color="auto"/>
        <w:bottom w:val="none" w:sz="0" w:space="0" w:color="auto"/>
        <w:right w:val="none" w:sz="0" w:space="0" w:color="auto"/>
      </w:divBdr>
    </w:div>
    <w:div w:id="1473786109">
      <w:bodyDiv w:val="1"/>
      <w:marLeft w:val="0"/>
      <w:marRight w:val="0"/>
      <w:marTop w:val="0"/>
      <w:marBottom w:val="0"/>
      <w:divBdr>
        <w:top w:val="none" w:sz="0" w:space="0" w:color="auto"/>
        <w:left w:val="none" w:sz="0" w:space="0" w:color="auto"/>
        <w:bottom w:val="none" w:sz="0" w:space="0" w:color="auto"/>
        <w:right w:val="none" w:sz="0" w:space="0" w:color="auto"/>
      </w:divBdr>
    </w:div>
    <w:div w:id="1477994683">
      <w:bodyDiv w:val="1"/>
      <w:marLeft w:val="0"/>
      <w:marRight w:val="0"/>
      <w:marTop w:val="0"/>
      <w:marBottom w:val="0"/>
      <w:divBdr>
        <w:top w:val="none" w:sz="0" w:space="0" w:color="auto"/>
        <w:left w:val="none" w:sz="0" w:space="0" w:color="auto"/>
        <w:bottom w:val="none" w:sz="0" w:space="0" w:color="auto"/>
        <w:right w:val="none" w:sz="0" w:space="0" w:color="auto"/>
      </w:divBdr>
    </w:div>
    <w:div w:id="1486386792">
      <w:bodyDiv w:val="1"/>
      <w:marLeft w:val="0"/>
      <w:marRight w:val="0"/>
      <w:marTop w:val="0"/>
      <w:marBottom w:val="0"/>
      <w:divBdr>
        <w:top w:val="none" w:sz="0" w:space="0" w:color="auto"/>
        <w:left w:val="none" w:sz="0" w:space="0" w:color="auto"/>
        <w:bottom w:val="none" w:sz="0" w:space="0" w:color="auto"/>
        <w:right w:val="none" w:sz="0" w:space="0" w:color="auto"/>
      </w:divBdr>
    </w:div>
    <w:div w:id="1487356560">
      <w:bodyDiv w:val="1"/>
      <w:marLeft w:val="0"/>
      <w:marRight w:val="0"/>
      <w:marTop w:val="0"/>
      <w:marBottom w:val="0"/>
      <w:divBdr>
        <w:top w:val="none" w:sz="0" w:space="0" w:color="auto"/>
        <w:left w:val="none" w:sz="0" w:space="0" w:color="auto"/>
        <w:bottom w:val="none" w:sz="0" w:space="0" w:color="auto"/>
        <w:right w:val="none" w:sz="0" w:space="0" w:color="auto"/>
      </w:divBdr>
    </w:div>
    <w:div w:id="1500197597">
      <w:bodyDiv w:val="1"/>
      <w:marLeft w:val="0"/>
      <w:marRight w:val="0"/>
      <w:marTop w:val="0"/>
      <w:marBottom w:val="0"/>
      <w:divBdr>
        <w:top w:val="none" w:sz="0" w:space="0" w:color="auto"/>
        <w:left w:val="none" w:sz="0" w:space="0" w:color="auto"/>
        <w:bottom w:val="none" w:sz="0" w:space="0" w:color="auto"/>
        <w:right w:val="none" w:sz="0" w:space="0" w:color="auto"/>
      </w:divBdr>
    </w:div>
    <w:div w:id="1506168378">
      <w:bodyDiv w:val="1"/>
      <w:marLeft w:val="0"/>
      <w:marRight w:val="0"/>
      <w:marTop w:val="0"/>
      <w:marBottom w:val="0"/>
      <w:divBdr>
        <w:top w:val="none" w:sz="0" w:space="0" w:color="auto"/>
        <w:left w:val="none" w:sz="0" w:space="0" w:color="auto"/>
        <w:bottom w:val="none" w:sz="0" w:space="0" w:color="auto"/>
        <w:right w:val="none" w:sz="0" w:space="0" w:color="auto"/>
      </w:divBdr>
    </w:div>
    <w:div w:id="1519269288">
      <w:bodyDiv w:val="1"/>
      <w:marLeft w:val="0"/>
      <w:marRight w:val="0"/>
      <w:marTop w:val="0"/>
      <w:marBottom w:val="0"/>
      <w:divBdr>
        <w:top w:val="none" w:sz="0" w:space="0" w:color="auto"/>
        <w:left w:val="none" w:sz="0" w:space="0" w:color="auto"/>
        <w:bottom w:val="none" w:sz="0" w:space="0" w:color="auto"/>
        <w:right w:val="none" w:sz="0" w:space="0" w:color="auto"/>
      </w:divBdr>
    </w:div>
    <w:div w:id="1522476194">
      <w:bodyDiv w:val="1"/>
      <w:marLeft w:val="0"/>
      <w:marRight w:val="0"/>
      <w:marTop w:val="0"/>
      <w:marBottom w:val="0"/>
      <w:divBdr>
        <w:top w:val="none" w:sz="0" w:space="0" w:color="auto"/>
        <w:left w:val="none" w:sz="0" w:space="0" w:color="auto"/>
        <w:bottom w:val="none" w:sz="0" w:space="0" w:color="auto"/>
        <w:right w:val="none" w:sz="0" w:space="0" w:color="auto"/>
      </w:divBdr>
    </w:div>
    <w:div w:id="1538084282">
      <w:bodyDiv w:val="1"/>
      <w:marLeft w:val="0"/>
      <w:marRight w:val="0"/>
      <w:marTop w:val="0"/>
      <w:marBottom w:val="0"/>
      <w:divBdr>
        <w:top w:val="none" w:sz="0" w:space="0" w:color="auto"/>
        <w:left w:val="none" w:sz="0" w:space="0" w:color="auto"/>
        <w:bottom w:val="none" w:sz="0" w:space="0" w:color="auto"/>
        <w:right w:val="none" w:sz="0" w:space="0" w:color="auto"/>
      </w:divBdr>
    </w:div>
    <w:div w:id="1542130534">
      <w:bodyDiv w:val="1"/>
      <w:marLeft w:val="0"/>
      <w:marRight w:val="0"/>
      <w:marTop w:val="0"/>
      <w:marBottom w:val="0"/>
      <w:divBdr>
        <w:top w:val="none" w:sz="0" w:space="0" w:color="auto"/>
        <w:left w:val="none" w:sz="0" w:space="0" w:color="auto"/>
        <w:bottom w:val="none" w:sz="0" w:space="0" w:color="auto"/>
        <w:right w:val="none" w:sz="0" w:space="0" w:color="auto"/>
      </w:divBdr>
    </w:div>
    <w:div w:id="1569807943">
      <w:bodyDiv w:val="1"/>
      <w:marLeft w:val="0"/>
      <w:marRight w:val="0"/>
      <w:marTop w:val="0"/>
      <w:marBottom w:val="0"/>
      <w:divBdr>
        <w:top w:val="none" w:sz="0" w:space="0" w:color="auto"/>
        <w:left w:val="none" w:sz="0" w:space="0" w:color="auto"/>
        <w:bottom w:val="none" w:sz="0" w:space="0" w:color="auto"/>
        <w:right w:val="none" w:sz="0" w:space="0" w:color="auto"/>
      </w:divBdr>
    </w:div>
    <w:div w:id="1574048589">
      <w:bodyDiv w:val="1"/>
      <w:marLeft w:val="0"/>
      <w:marRight w:val="0"/>
      <w:marTop w:val="0"/>
      <w:marBottom w:val="0"/>
      <w:divBdr>
        <w:top w:val="none" w:sz="0" w:space="0" w:color="auto"/>
        <w:left w:val="none" w:sz="0" w:space="0" w:color="auto"/>
        <w:bottom w:val="none" w:sz="0" w:space="0" w:color="auto"/>
        <w:right w:val="none" w:sz="0" w:space="0" w:color="auto"/>
      </w:divBdr>
    </w:div>
    <w:div w:id="1580358525">
      <w:bodyDiv w:val="1"/>
      <w:marLeft w:val="0"/>
      <w:marRight w:val="0"/>
      <w:marTop w:val="0"/>
      <w:marBottom w:val="0"/>
      <w:divBdr>
        <w:top w:val="none" w:sz="0" w:space="0" w:color="auto"/>
        <w:left w:val="none" w:sz="0" w:space="0" w:color="auto"/>
        <w:bottom w:val="none" w:sz="0" w:space="0" w:color="auto"/>
        <w:right w:val="none" w:sz="0" w:space="0" w:color="auto"/>
      </w:divBdr>
    </w:div>
    <w:div w:id="1581254403">
      <w:bodyDiv w:val="1"/>
      <w:marLeft w:val="0"/>
      <w:marRight w:val="0"/>
      <w:marTop w:val="0"/>
      <w:marBottom w:val="0"/>
      <w:divBdr>
        <w:top w:val="none" w:sz="0" w:space="0" w:color="auto"/>
        <w:left w:val="none" w:sz="0" w:space="0" w:color="auto"/>
        <w:bottom w:val="none" w:sz="0" w:space="0" w:color="auto"/>
        <w:right w:val="none" w:sz="0" w:space="0" w:color="auto"/>
      </w:divBdr>
    </w:div>
    <w:div w:id="1581329732">
      <w:bodyDiv w:val="1"/>
      <w:marLeft w:val="0"/>
      <w:marRight w:val="0"/>
      <w:marTop w:val="0"/>
      <w:marBottom w:val="0"/>
      <w:divBdr>
        <w:top w:val="none" w:sz="0" w:space="0" w:color="auto"/>
        <w:left w:val="none" w:sz="0" w:space="0" w:color="auto"/>
        <w:bottom w:val="none" w:sz="0" w:space="0" w:color="auto"/>
        <w:right w:val="none" w:sz="0" w:space="0" w:color="auto"/>
      </w:divBdr>
    </w:div>
    <w:div w:id="1585457006">
      <w:bodyDiv w:val="1"/>
      <w:marLeft w:val="0"/>
      <w:marRight w:val="0"/>
      <w:marTop w:val="0"/>
      <w:marBottom w:val="0"/>
      <w:divBdr>
        <w:top w:val="none" w:sz="0" w:space="0" w:color="auto"/>
        <w:left w:val="none" w:sz="0" w:space="0" w:color="auto"/>
        <w:bottom w:val="none" w:sz="0" w:space="0" w:color="auto"/>
        <w:right w:val="none" w:sz="0" w:space="0" w:color="auto"/>
      </w:divBdr>
    </w:div>
    <w:div w:id="1596982318">
      <w:bodyDiv w:val="1"/>
      <w:marLeft w:val="0"/>
      <w:marRight w:val="0"/>
      <w:marTop w:val="0"/>
      <w:marBottom w:val="0"/>
      <w:divBdr>
        <w:top w:val="none" w:sz="0" w:space="0" w:color="auto"/>
        <w:left w:val="none" w:sz="0" w:space="0" w:color="auto"/>
        <w:bottom w:val="none" w:sz="0" w:space="0" w:color="auto"/>
        <w:right w:val="none" w:sz="0" w:space="0" w:color="auto"/>
      </w:divBdr>
    </w:div>
    <w:div w:id="1611860894">
      <w:bodyDiv w:val="1"/>
      <w:marLeft w:val="0"/>
      <w:marRight w:val="0"/>
      <w:marTop w:val="0"/>
      <w:marBottom w:val="0"/>
      <w:divBdr>
        <w:top w:val="none" w:sz="0" w:space="0" w:color="auto"/>
        <w:left w:val="none" w:sz="0" w:space="0" w:color="auto"/>
        <w:bottom w:val="none" w:sz="0" w:space="0" w:color="auto"/>
        <w:right w:val="none" w:sz="0" w:space="0" w:color="auto"/>
      </w:divBdr>
    </w:div>
    <w:div w:id="1617328408">
      <w:bodyDiv w:val="1"/>
      <w:marLeft w:val="0"/>
      <w:marRight w:val="0"/>
      <w:marTop w:val="0"/>
      <w:marBottom w:val="0"/>
      <w:divBdr>
        <w:top w:val="none" w:sz="0" w:space="0" w:color="auto"/>
        <w:left w:val="none" w:sz="0" w:space="0" w:color="auto"/>
        <w:bottom w:val="none" w:sz="0" w:space="0" w:color="auto"/>
        <w:right w:val="none" w:sz="0" w:space="0" w:color="auto"/>
      </w:divBdr>
    </w:div>
    <w:div w:id="1630285148">
      <w:bodyDiv w:val="1"/>
      <w:marLeft w:val="0"/>
      <w:marRight w:val="0"/>
      <w:marTop w:val="0"/>
      <w:marBottom w:val="0"/>
      <w:divBdr>
        <w:top w:val="none" w:sz="0" w:space="0" w:color="auto"/>
        <w:left w:val="none" w:sz="0" w:space="0" w:color="auto"/>
        <w:bottom w:val="none" w:sz="0" w:space="0" w:color="auto"/>
        <w:right w:val="none" w:sz="0" w:space="0" w:color="auto"/>
      </w:divBdr>
    </w:div>
    <w:div w:id="1638491843">
      <w:bodyDiv w:val="1"/>
      <w:marLeft w:val="0"/>
      <w:marRight w:val="0"/>
      <w:marTop w:val="0"/>
      <w:marBottom w:val="0"/>
      <w:divBdr>
        <w:top w:val="none" w:sz="0" w:space="0" w:color="auto"/>
        <w:left w:val="none" w:sz="0" w:space="0" w:color="auto"/>
        <w:bottom w:val="none" w:sz="0" w:space="0" w:color="auto"/>
        <w:right w:val="none" w:sz="0" w:space="0" w:color="auto"/>
      </w:divBdr>
    </w:div>
    <w:div w:id="1642809579">
      <w:bodyDiv w:val="1"/>
      <w:marLeft w:val="0"/>
      <w:marRight w:val="0"/>
      <w:marTop w:val="0"/>
      <w:marBottom w:val="0"/>
      <w:divBdr>
        <w:top w:val="none" w:sz="0" w:space="0" w:color="auto"/>
        <w:left w:val="none" w:sz="0" w:space="0" w:color="auto"/>
        <w:bottom w:val="none" w:sz="0" w:space="0" w:color="auto"/>
        <w:right w:val="none" w:sz="0" w:space="0" w:color="auto"/>
      </w:divBdr>
    </w:div>
    <w:div w:id="1664045496">
      <w:bodyDiv w:val="1"/>
      <w:marLeft w:val="0"/>
      <w:marRight w:val="0"/>
      <w:marTop w:val="0"/>
      <w:marBottom w:val="0"/>
      <w:divBdr>
        <w:top w:val="none" w:sz="0" w:space="0" w:color="auto"/>
        <w:left w:val="none" w:sz="0" w:space="0" w:color="auto"/>
        <w:bottom w:val="none" w:sz="0" w:space="0" w:color="auto"/>
        <w:right w:val="none" w:sz="0" w:space="0" w:color="auto"/>
      </w:divBdr>
    </w:div>
    <w:div w:id="1672022124">
      <w:bodyDiv w:val="1"/>
      <w:marLeft w:val="0"/>
      <w:marRight w:val="0"/>
      <w:marTop w:val="0"/>
      <w:marBottom w:val="0"/>
      <w:divBdr>
        <w:top w:val="none" w:sz="0" w:space="0" w:color="auto"/>
        <w:left w:val="none" w:sz="0" w:space="0" w:color="auto"/>
        <w:bottom w:val="none" w:sz="0" w:space="0" w:color="auto"/>
        <w:right w:val="none" w:sz="0" w:space="0" w:color="auto"/>
      </w:divBdr>
    </w:div>
    <w:div w:id="1674255553">
      <w:bodyDiv w:val="1"/>
      <w:marLeft w:val="0"/>
      <w:marRight w:val="0"/>
      <w:marTop w:val="0"/>
      <w:marBottom w:val="0"/>
      <w:divBdr>
        <w:top w:val="none" w:sz="0" w:space="0" w:color="auto"/>
        <w:left w:val="none" w:sz="0" w:space="0" w:color="auto"/>
        <w:bottom w:val="none" w:sz="0" w:space="0" w:color="auto"/>
        <w:right w:val="none" w:sz="0" w:space="0" w:color="auto"/>
      </w:divBdr>
    </w:div>
    <w:div w:id="1679507016">
      <w:bodyDiv w:val="1"/>
      <w:marLeft w:val="0"/>
      <w:marRight w:val="0"/>
      <w:marTop w:val="0"/>
      <w:marBottom w:val="0"/>
      <w:divBdr>
        <w:top w:val="none" w:sz="0" w:space="0" w:color="auto"/>
        <w:left w:val="none" w:sz="0" w:space="0" w:color="auto"/>
        <w:bottom w:val="none" w:sz="0" w:space="0" w:color="auto"/>
        <w:right w:val="none" w:sz="0" w:space="0" w:color="auto"/>
      </w:divBdr>
    </w:div>
    <w:div w:id="1686057957">
      <w:bodyDiv w:val="1"/>
      <w:marLeft w:val="0"/>
      <w:marRight w:val="0"/>
      <w:marTop w:val="0"/>
      <w:marBottom w:val="0"/>
      <w:divBdr>
        <w:top w:val="none" w:sz="0" w:space="0" w:color="auto"/>
        <w:left w:val="none" w:sz="0" w:space="0" w:color="auto"/>
        <w:bottom w:val="none" w:sz="0" w:space="0" w:color="auto"/>
        <w:right w:val="none" w:sz="0" w:space="0" w:color="auto"/>
      </w:divBdr>
    </w:div>
    <w:div w:id="1687125696">
      <w:bodyDiv w:val="1"/>
      <w:marLeft w:val="0"/>
      <w:marRight w:val="0"/>
      <w:marTop w:val="0"/>
      <w:marBottom w:val="0"/>
      <w:divBdr>
        <w:top w:val="none" w:sz="0" w:space="0" w:color="auto"/>
        <w:left w:val="none" w:sz="0" w:space="0" w:color="auto"/>
        <w:bottom w:val="none" w:sz="0" w:space="0" w:color="auto"/>
        <w:right w:val="none" w:sz="0" w:space="0" w:color="auto"/>
      </w:divBdr>
    </w:div>
    <w:div w:id="1692561780">
      <w:bodyDiv w:val="1"/>
      <w:marLeft w:val="0"/>
      <w:marRight w:val="0"/>
      <w:marTop w:val="0"/>
      <w:marBottom w:val="0"/>
      <w:divBdr>
        <w:top w:val="none" w:sz="0" w:space="0" w:color="auto"/>
        <w:left w:val="none" w:sz="0" w:space="0" w:color="auto"/>
        <w:bottom w:val="none" w:sz="0" w:space="0" w:color="auto"/>
        <w:right w:val="none" w:sz="0" w:space="0" w:color="auto"/>
      </w:divBdr>
    </w:div>
    <w:div w:id="1698773717">
      <w:bodyDiv w:val="1"/>
      <w:marLeft w:val="0"/>
      <w:marRight w:val="0"/>
      <w:marTop w:val="0"/>
      <w:marBottom w:val="0"/>
      <w:divBdr>
        <w:top w:val="none" w:sz="0" w:space="0" w:color="auto"/>
        <w:left w:val="none" w:sz="0" w:space="0" w:color="auto"/>
        <w:bottom w:val="none" w:sz="0" w:space="0" w:color="auto"/>
        <w:right w:val="none" w:sz="0" w:space="0" w:color="auto"/>
      </w:divBdr>
      <w:divsChild>
        <w:div w:id="1885874251">
          <w:marLeft w:val="0"/>
          <w:marRight w:val="0"/>
          <w:marTop w:val="0"/>
          <w:marBottom w:val="0"/>
          <w:divBdr>
            <w:top w:val="none" w:sz="0" w:space="0" w:color="auto"/>
            <w:left w:val="none" w:sz="0" w:space="0" w:color="auto"/>
            <w:bottom w:val="none" w:sz="0" w:space="0" w:color="auto"/>
            <w:right w:val="none" w:sz="0" w:space="0" w:color="auto"/>
          </w:divBdr>
          <w:divsChild>
            <w:div w:id="1372807198">
              <w:marLeft w:val="0"/>
              <w:marRight w:val="0"/>
              <w:marTop w:val="0"/>
              <w:marBottom w:val="0"/>
              <w:divBdr>
                <w:top w:val="none" w:sz="0" w:space="0" w:color="auto"/>
                <w:left w:val="none" w:sz="0" w:space="0" w:color="auto"/>
                <w:bottom w:val="none" w:sz="0" w:space="0" w:color="auto"/>
                <w:right w:val="none" w:sz="0" w:space="0" w:color="auto"/>
              </w:divBdr>
              <w:divsChild>
                <w:div w:id="16789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33796">
      <w:bodyDiv w:val="1"/>
      <w:marLeft w:val="0"/>
      <w:marRight w:val="0"/>
      <w:marTop w:val="0"/>
      <w:marBottom w:val="0"/>
      <w:divBdr>
        <w:top w:val="none" w:sz="0" w:space="0" w:color="auto"/>
        <w:left w:val="none" w:sz="0" w:space="0" w:color="auto"/>
        <w:bottom w:val="none" w:sz="0" w:space="0" w:color="auto"/>
        <w:right w:val="none" w:sz="0" w:space="0" w:color="auto"/>
      </w:divBdr>
    </w:div>
    <w:div w:id="1714184897">
      <w:bodyDiv w:val="1"/>
      <w:marLeft w:val="0"/>
      <w:marRight w:val="0"/>
      <w:marTop w:val="0"/>
      <w:marBottom w:val="0"/>
      <w:divBdr>
        <w:top w:val="none" w:sz="0" w:space="0" w:color="auto"/>
        <w:left w:val="none" w:sz="0" w:space="0" w:color="auto"/>
        <w:bottom w:val="none" w:sz="0" w:space="0" w:color="auto"/>
        <w:right w:val="none" w:sz="0" w:space="0" w:color="auto"/>
      </w:divBdr>
    </w:div>
    <w:div w:id="1715231137">
      <w:bodyDiv w:val="1"/>
      <w:marLeft w:val="0"/>
      <w:marRight w:val="0"/>
      <w:marTop w:val="0"/>
      <w:marBottom w:val="0"/>
      <w:divBdr>
        <w:top w:val="none" w:sz="0" w:space="0" w:color="auto"/>
        <w:left w:val="none" w:sz="0" w:space="0" w:color="auto"/>
        <w:bottom w:val="none" w:sz="0" w:space="0" w:color="auto"/>
        <w:right w:val="none" w:sz="0" w:space="0" w:color="auto"/>
      </w:divBdr>
    </w:div>
    <w:div w:id="1715888334">
      <w:bodyDiv w:val="1"/>
      <w:marLeft w:val="0"/>
      <w:marRight w:val="0"/>
      <w:marTop w:val="0"/>
      <w:marBottom w:val="0"/>
      <w:divBdr>
        <w:top w:val="none" w:sz="0" w:space="0" w:color="auto"/>
        <w:left w:val="none" w:sz="0" w:space="0" w:color="auto"/>
        <w:bottom w:val="none" w:sz="0" w:space="0" w:color="auto"/>
        <w:right w:val="none" w:sz="0" w:space="0" w:color="auto"/>
      </w:divBdr>
    </w:div>
    <w:div w:id="1716344670">
      <w:bodyDiv w:val="1"/>
      <w:marLeft w:val="0"/>
      <w:marRight w:val="0"/>
      <w:marTop w:val="0"/>
      <w:marBottom w:val="0"/>
      <w:divBdr>
        <w:top w:val="none" w:sz="0" w:space="0" w:color="auto"/>
        <w:left w:val="none" w:sz="0" w:space="0" w:color="auto"/>
        <w:bottom w:val="none" w:sz="0" w:space="0" w:color="auto"/>
        <w:right w:val="none" w:sz="0" w:space="0" w:color="auto"/>
      </w:divBdr>
    </w:div>
    <w:div w:id="1720931040">
      <w:bodyDiv w:val="1"/>
      <w:marLeft w:val="0"/>
      <w:marRight w:val="0"/>
      <w:marTop w:val="0"/>
      <w:marBottom w:val="0"/>
      <w:divBdr>
        <w:top w:val="none" w:sz="0" w:space="0" w:color="auto"/>
        <w:left w:val="none" w:sz="0" w:space="0" w:color="auto"/>
        <w:bottom w:val="none" w:sz="0" w:space="0" w:color="auto"/>
        <w:right w:val="none" w:sz="0" w:space="0" w:color="auto"/>
      </w:divBdr>
    </w:div>
    <w:div w:id="1725910617">
      <w:bodyDiv w:val="1"/>
      <w:marLeft w:val="0"/>
      <w:marRight w:val="0"/>
      <w:marTop w:val="0"/>
      <w:marBottom w:val="0"/>
      <w:divBdr>
        <w:top w:val="none" w:sz="0" w:space="0" w:color="auto"/>
        <w:left w:val="none" w:sz="0" w:space="0" w:color="auto"/>
        <w:bottom w:val="none" w:sz="0" w:space="0" w:color="auto"/>
        <w:right w:val="none" w:sz="0" w:space="0" w:color="auto"/>
      </w:divBdr>
    </w:div>
    <w:div w:id="1727097506">
      <w:bodyDiv w:val="1"/>
      <w:marLeft w:val="0"/>
      <w:marRight w:val="0"/>
      <w:marTop w:val="0"/>
      <w:marBottom w:val="0"/>
      <w:divBdr>
        <w:top w:val="none" w:sz="0" w:space="0" w:color="auto"/>
        <w:left w:val="none" w:sz="0" w:space="0" w:color="auto"/>
        <w:bottom w:val="none" w:sz="0" w:space="0" w:color="auto"/>
        <w:right w:val="none" w:sz="0" w:space="0" w:color="auto"/>
      </w:divBdr>
    </w:div>
    <w:div w:id="1734037816">
      <w:bodyDiv w:val="1"/>
      <w:marLeft w:val="0"/>
      <w:marRight w:val="0"/>
      <w:marTop w:val="0"/>
      <w:marBottom w:val="0"/>
      <w:divBdr>
        <w:top w:val="none" w:sz="0" w:space="0" w:color="auto"/>
        <w:left w:val="none" w:sz="0" w:space="0" w:color="auto"/>
        <w:bottom w:val="none" w:sz="0" w:space="0" w:color="auto"/>
        <w:right w:val="none" w:sz="0" w:space="0" w:color="auto"/>
      </w:divBdr>
    </w:div>
    <w:div w:id="1735469672">
      <w:bodyDiv w:val="1"/>
      <w:marLeft w:val="0"/>
      <w:marRight w:val="0"/>
      <w:marTop w:val="0"/>
      <w:marBottom w:val="0"/>
      <w:divBdr>
        <w:top w:val="none" w:sz="0" w:space="0" w:color="auto"/>
        <w:left w:val="none" w:sz="0" w:space="0" w:color="auto"/>
        <w:bottom w:val="none" w:sz="0" w:space="0" w:color="auto"/>
        <w:right w:val="none" w:sz="0" w:space="0" w:color="auto"/>
      </w:divBdr>
    </w:div>
    <w:div w:id="1756128768">
      <w:bodyDiv w:val="1"/>
      <w:marLeft w:val="0"/>
      <w:marRight w:val="0"/>
      <w:marTop w:val="0"/>
      <w:marBottom w:val="0"/>
      <w:divBdr>
        <w:top w:val="none" w:sz="0" w:space="0" w:color="auto"/>
        <w:left w:val="none" w:sz="0" w:space="0" w:color="auto"/>
        <w:bottom w:val="none" w:sz="0" w:space="0" w:color="auto"/>
        <w:right w:val="none" w:sz="0" w:space="0" w:color="auto"/>
      </w:divBdr>
    </w:div>
    <w:div w:id="1782843567">
      <w:bodyDiv w:val="1"/>
      <w:marLeft w:val="0"/>
      <w:marRight w:val="0"/>
      <w:marTop w:val="0"/>
      <w:marBottom w:val="0"/>
      <w:divBdr>
        <w:top w:val="none" w:sz="0" w:space="0" w:color="auto"/>
        <w:left w:val="none" w:sz="0" w:space="0" w:color="auto"/>
        <w:bottom w:val="none" w:sz="0" w:space="0" w:color="auto"/>
        <w:right w:val="none" w:sz="0" w:space="0" w:color="auto"/>
      </w:divBdr>
    </w:div>
    <w:div w:id="1788620742">
      <w:bodyDiv w:val="1"/>
      <w:marLeft w:val="0"/>
      <w:marRight w:val="0"/>
      <w:marTop w:val="0"/>
      <w:marBottom w:val="0"/>
      <w:divBdr>
        <w:top w:val="none" w:sz="0" w:space="0" w:color="auto"/>
        <w:left w:val="none" w:sz="0" w:space="0" w:color="auto"/>
        <w:bottom w:val="none" w:sz="0" w:space="0" w:color="auto"/>
        <w:right w:val="none" w:sz="0" w:space="0" w:color="auto"/>
      </w:divBdr>
    </w:div>
    <w:div w:id="1789469006">
      <w:bodyDiv w:val="1"/>
      <w:marLeft w:val="0"/>
      <w:marRight w:val="0"/>
      <w:marTop w:val="0"/>
      <w:marBottom w:val="0"/>
      <w:divBdr>
        <w:top w:val="none" w:sz="0" w:space="0" w:color="auto"/>
        <w:left w:val="none" w:sz="0" w:space="0" w:color="auto"/>
        <w:bottom w:val="none" w:sz="0" w:space="0" w:color="auto"/>
        <w:right w:val="none" w:sz="0" w:space="0" w:color="auto"/>
      </w:divBdr>
    </w:div>
    <w:div w:id="1793402918">
      <w:bodyDiv w:val="1"/>
      <w:marLeft w:val="0"/>
      <w:marRight w:val="0"/>
      <w:marTop w:val="0"/>
      <w:marBottom w:val="0"/>
      <w:divBdr>
        <w:top w:val="none" w:sz="0" w:space="0" w:color="auto"/>
        <w:left w:val="none" w:sz="0" w:space="0" w:color="auto"/>
        <w:bottom w:val="none" w:sz="0" w:space="0" w:color="auto"/>
        <w:right w:val="none" w:sz="0" w:space="0" w:color="auto"/>
      </w:divBdr>
    </w:div>
    <w:div w:id="1813793046">
      <w:bodyDiv w:val="1"/>
      <w:marLeft w:val="0"/>
      <w:marRight w:val="0"/>
      <w:marTop w:val="0"/>
      <w:marBottom w:val="0"/>
      <w:divBdr>
        <w:top w:val="none" w:sz="0" w:space="0" w:color="auto"/>
        <w:left w:val="none" w:sz="0" w:space="0" w:color="auto"/>
        <w:bottom w:val="none" w:sz="0" w:space="0" w:color="auto"/>
        <w:right w:val="none" w:sz="0" w:space="0" w:color="auto"/>
      </w:divBdr>
    </w:div>
    <w:div w:id="1836531955">
      <w:bodyDiv w:val="1"/>
      <w:marLeft w:val="0"/>
      <w:marRight w:val="0"/>
      <w:marTop w:val="0"/>
      <w:marBottom w:val="0"/>
      <w:divBdr>
        <w:top w:val="none" w:sz="0" w:space="0" w:color="auto"/>
        <w:left w:val="none" w:sz="0" w:space="0" w:color="auto"/>
        <w:bottom w:val="none" w:sz="0" w:space="0" w:color="auto"/>
        <w:right w:val="none" w:sz="0" w:space="0" w:color="auto"/>
      </w:divBdr>
    </w:div>
    <w:div w:id="1840853081">
      <w:bodyDiv w:val="1"/>
      <w:marLeft w:val="0"/>
      <w:marRight w:val="0"/>
      <w:marTop w:val="0"/>
      <w:marBottom w:val="0"/>
      <w:divBdr>
        <w:top w:val="none" w:sz="0" w:space="0" w:color="auto"/>
        <w:left w:val="none" w:sz="0" w:space="0" w:color="auto"/>
        <w:bottom w:val="none" w:sz="0" w:space="0" w:color="auto"/>
        <w:right w:val="none" w:sz="0" w:space="0" w:color="auto"/>
      </w:divBdr>
    </w:div>
    <w:div w:id="1843159178">
      <w:bodyDiv w:val="1"/>
      <w:marLeft w:val="0"/>
      <w:marRight w:val="0"/>
      <w:marTop w:val="0"/>
      <w:marBottom w:val="0"/>
      <w:divBdr>
        <w:top w:val="none" w:sz="0" w:space="0" w:color="auto"/>
        <w:left w:val="none" w:sz="0" w:space="0" w:color="auto"/>
        <w:bottom w:val="none" w:sz="0" w:space="0" w:color="auto"/>
        <w:right w:val="none" w:sz="0" w:space="0" w:color="auto"/>
      </w:divBdr>
    </w:div>
    <w:div w:id="1843472184">
      <w:bodyDiv w:val="1"/>
      <w:marLeft w:val="0"/>
      <w:marRight w:val="0"/>
      <w:marTop w:val="0"/>
      <w:marBottom w:val="0"/>
      <w:divBdr>
        <w:top w:val="none" w:sz="0" w:space="0" w:color="auto"/>
        <w:left w:val="none" w:sz="0" w:space="0" w:color="auto"/>
        <w:bottom w:val="none" w:sz="0" w:space="0" w:color="auto"/>
        <w:right w:val="none" w:sz="0" w:space="0" w:color="auto"/>
      </w:divBdr>
    </w:div>
    <w:div w:id="1848055504">
      <w:bodyDiv w:val="1"/>
      <w:marLeft w:val="0"/>
      <w:marRight w:val="0"/>
      <w:marTop w:val="0"/>
      <w:marBottom w:val="0"/>
      <w:divBdr>
        <w:top w:val="none" w:sz="0" w:space="0" w:color="auto"/>
        <w:left w:val="none" w:sz="0" w:space="0" w:color="auto"/>
        <w:bottom w:val="none" w:sz="0" w:space="0" w:color="auto"/>
        <w:right w:val="none" w:sz="0" w:space="0" w:color="auto"/>
      </w:divBdr>
    </w:div>
    <w:div w:id="1856377997">
      <w:bodyDiv w:val="1"/>
      <w:marLeft w:val="0"/>
      <w:marRight w:val="0"/>
      <w:marTop w:val="0"/>
      <w:marBottom w:val="0"/>
      <w:divBdr>
        <w:top w:val="none" w:sz="0" w:space="0" w:color="auto"/>
        <w:left w:val="none" w:sz="0" w:space="0" w:color="auto"/>
        <w:bottom w:val="none" w:sz="0" w:space="0" w:color="auto"/>
        <w:right w:val="none" w:sz="0" w:space="0" w:color="auto"/>
      </w:divBdr>
    </w:div>
    <w:div w:id="1871602309">
      <w:bodyDiv w:val="1"/>
      <w:marLeft w:val="0"/>
      <w:marRight w:val="0"/>
      <w:marTop w:val="0"/>
      <w:marBottom w:val="0"/>
      <w:divBdr>
        <w:top w:val="none" w:sz="0" w:space="0" w:color="auto"/>
        <w:left w:val="none" w:sz="0" w:space="0" w:color="auto"/>
        <w:bottom w:val="none" w:sz="0" w:space="0" w:color="auto"/>
        <w:right w:val="none" w:sz="0" w:space="0" w:color="auto"/>
      </w:divBdr>
    </w:div>
    <w:div w:id="1881357208">
      <w:bodyDiv w:val="1"/>
      <w:marLeft w:val="0"/>
      <w:marRight w:val="0"/>
      <w:marTop w:val="0"/>
      <w:marBottom w:val="0"/>
      <w:divBdr>
        <w:top w:val="none" w:sz="0" w:space="0" w:color="auto"/>
        <w:left w:val="none" w:sz="0" w:space="0" w:color="auto"/>
        <w:bottom w:val="none" w:sz="0" w:space="0" w:color="auto"/>
        <w:right w:val="none" w:sz="0" w:space="0" w:color="auto"/>
      </w:divBdr>
    </w:div>
    <w:div w:id="1894779145">
      <w:bodyDiv w:val="1"/>
      <w:marLeft w:val="0"/>
      <w:marRight w:val="0"/>
      <w:marTop w:val="0"/>
      <w:marBottom w:val="0"/>
      <w:divBdr>
        <w:top w:val="none" w:sz="0" w:space="0" w:color="auto"/>
        <w:left w:val="none" w:sz="0" w:space="0" w:color="auto"/>
        <w:bottom w:val="none" w:sz="0" w:space="0" w:color="auto"/>
        <w:right w:val="none" w:sz="0" w:space="0" w:color="auto"/>
      </w:divBdr>
    </w:div>
    <w:div w:id="1894846719">
      <w:bodyDiv w:val="1"/>
      <w:marLeft w:val="0"/>
      <w:marRight w:val="0"/>
      <w:marTop w:val="0"/>
      <w:marBottom w:val="0"/>
      <w:divBdr>
        <w:top w:val="none" w:sz="0" w:space="0" w:color="auto"/>
        <w:left w:val="none" w:sz="0" w:space="0" w:color="auto"/>
        <w:bottom w:val="none" w:sz="0" w:space="0" w:color="auto"/>
        <w:right w:val="none" w:sz="0" w:space="0" w:color="auto"/>
      </w:divBdr>
    </w:div>
    <w:div w:id="1906211542">
      <w:bodyDiv w:val="1"/>
      <w:marLeft w:val="0"/>
      <w:marRight w:val="0"/>
      <w:marTop w:val="0"/>
      <w:marBottom w:val="0"/>
      <w:divBdr>
        <w:top w:val="none" w:sz="0" w:space="0" w:color="auto"/>
        <w:left w:val="none" w:sz="0" w:space="0" w:color="auto"/>
        <w:bottom w:val="none" w:sz="0" w:space="0" w:color="auto"/>
        <w:right w:val="none" w:sz="0" w:space="0" w:color="auto"/>
      </w:divBdr>
    </w:div>
    <w:div w:id="1934512184">
      <w:bodyDiv w:val="1"/>
      <w:marLeft w:val="0"/>
      <w:marRight w:val="0"/>
      <w:marTop w:val="0"/>
      <w:marBottom w:val="0"/>
      <w:divBdr>
        <w:top w:val="none" w:sz="0" w:space="0" w:color="auto"/>
        <w:left w:val="none" w:sz="0" w:space="0" w:color="auto"/>
        <w:bottom w:val="none" w:sz="0" w:space="0" w:color="auto"/>
        <w:right w:val="none" w:sz="0" w:space="0" w:color="auto"/>
      </w:divBdr>
    </w:div>
    <w:div w:id="1935622474">
      <w:bodyDiv w:val="1"/>
      <w:marLeft w:val="0"/>
      <w:marRight w:val="0"/>
      <w:marTop w:val="0"/>
      <w:marBottom w:val="0"/>
      <w:divBdr>
        <w:top w:val="none" w:sz="0" w:space="0" w:color="auto"/>
        <w:left w:val="none" w:sz="0" w:space="0" w:color="auto"/>
        <w:bottom w:val="none" w:sz="0" w:space="0" w:color="auto"/>
        <w:right w:val="none" w:sz="0" w:space="0" w:color="auto"/>
      </w:divBdr>
    </w:div>
    <w:div w:id="1936210050">
      <w:bodyDiv w:val="1"/>
      <w:marLeft w:val="0"/>
      <w:marRight w:val="0"/>
      <w:marTop w:val="0"/>
      <w:marBottom w:val="0"/>
      <w:divBdr>
        <w:top w:val="none" w:sz="0" w:space="0" w:color="auto"/>
        <w:left w:val="none" w:sz="0" w:space="0" w:color="auto"/>
        <w:bottom w:val="none" w:sz="0" w:space="0" w:color="auto"/>
        <w:right w:val="none" w:sz="0" w:space="0" w:color="auto"/>
      </w:divBdr>
    </w:div>
    <w:div w:id="1941061468">
      <w:bodyDiv w:val="1"/>
      <w:marLeft w:val="0"/>
      <w:marRight w:val="0"/>
      <w:marTop w:val="0"/>
      <w:marBottom w:val="0"/>
      <w:divBdr>
        <w:top w:val="none" w:sz="0" w:space="0" w:color="auto"/>
        <w:left w:val="none" w:sz="0" w:space="0" w:color="auto"/>
        <w:bottom w:val="none" w:sz="0" w:space="0" w:color="auto"/>
        <w:right w:val="none" w:sz="0" w:space="0" w:color="auto"/>
      </w:divBdr>
    </w:div>
    <w:div w:id="1969554860">
      <w:bodyDiv w:val="1"/>
      <w:marLeft w:val="0"/>
      <w:marRight w:val="0"/>
      <w:marTop w:val="0"/>
      <w:marBottom w:val="0"/>
      <w:divBdr>
        <w:top w:val="none" w:sz="0" w:space="0" w:color="auto"/>
        <w:left w:val="none" w:sz="0" w:space="0" w:color="auto"/>
        <w:bottom w:val="none" w:sz="0" w:space="0" w:color="auto"/>
        <w:right w:val="none" w:sz="0" w:space="0" w:color="auto"/>
      </w:divBdr>
    </w:div>
    <w:div w:id="1977686426">
      <w:bodyDiv w:val="1"/>
      <w:marLeft w:val="0"/>
      <w:marRight w:val="0"/>
      <w:marTop w:val="0"/>
      <w:marBottom w:val="0"/>
      <w:divBdr>
        <w:top w:val="none" w:sz="0" w:space="0" w:color="auto"/>
        <w:left w:val="none" w:sz="0" w:space="0" w:color="auto"/>
        <w:bottom w:val="none" w:sz="0" w:space="0" w:color="auto"/>
        <w:right w:val="none" w:sz="0" w:space="0" w:color="auto"/>
      </w:divBdr>
    </w:div>
    <w:div w:id="1978753446">
      <w:bodyDiv w:val="1"/>
      <w:marLeft w:val="0"/>
      <w:marRight w:val="0"/>
      <w:marTop w:val="0"/>
      <w:marBottom w:val="0"/>
      <w:divBdr>
        <w:top w:val="none" w:sz="0" w:space="0" w:color="auto"/>
        <w:left w:val="none" w:sz="0" w:space="0" w:color="auto"/>
        <w:bottom w:val="none" w:sz="0" w:space="0" w:color="auto"/>
        <w:right w:val="none" w:sz="0" w:space="0" w:color="auto"/>
      </w:divBdr>
    </w:div>
    <w:div w:id="1984775099">
      <w:bodyDiv w:val="1"/>
      <w:marLeft w:val="0"/>
      <w:marRight w:val="0"/>
      <w:marTop w:val="0"/>
      <w:marBottom w:val="0"/>
      <w:divBdr>
        <w:top w:val="none" w:sz="0" w:space="0" w:color="auto"/>
        <w:left w:val="none" w:sz="0" w:space="0" w:color="auto"/>
        <w:bottom w:val="none" w:sz="0" w:space="0" w:color="auto"/>
        <w:right w:val="none" w:sz="0" w:space="0" w:color="auto"/>
      </w:divBdr>
    </w:div>
    <w:div w:id="2001539704">
      <w:bodyDiv w:val="1"/>
      <w:marLeft w:val="0"/>
      <w:marRight w:val="0"/>
      <w:marTop w:val="0"/>
      <w:marBottom w:val="0"/>
      <w:divBdr>
        <w:top w:val="none" w:sz="0" w:space="0" w:color="auto"/>
        <w:left w:val="none" w:sz="0" w:space="0" w:color="auto"/>
        <w:bottom w:val="none" w:sz="0" w:space="0" w:color="auto"/>
        <w:right w:val="none" w:sz="0" w:space="0" w:color="auto"/>
      </w:divBdr>
    </w:div>
    <w:div w:id="2008820731">
      <w:bodyDiv w:val="1"/>
      <w:marLeft w:val="0"/>
      <w:marRight w:val="0"/>
      <w:marTop w:val="0"/>
      <w:marBottom w:val="0"/>
      <w:divBdr>
        <w:top w:val="none" w:sz="0" w:space="0" w:color="auto"/>
        <w:left w:val="none" w:sz="0" w:space="0" w:color="auto"/>
        <w:bottom w:val="none" w:sz="0" w:space="0" w:color="auto"/>
        <w:right w:val="none" w:sz="0" w:space="0" w:color="auto"/>
      </w:divBdr>
    </w:div>
    <w:div w:id="2017731936">
      <w:bodyDiv w:val="1"/>
      <w:marLeft w:val="0"/>
      <w:marRight w:val="0"/>
      <w:marTop w:val="0"/>
      <w:marBottom w:val="0"/>
      <w:divBdr>
        <w:top w:val="none" w:sz="0" w:space="0" w:color="auto"/>
        <w:left w:val="none" w:sz="0" w:space="0" w:color="auto"/>
        <w:bottom w:val="none" w:sz="0" w:space="0" w:color="auto"/>
        <w:right w:val="none" w:sz="0" w:space="0" w:color="auto"/>
      </w:divBdr>
    </w:div>
    <w:div w:id="2020813156">
      <w:bodyDiv w:val="1"/>
      <w:marLeft w:val="0"/>
      <w:marRight w:val="0"/>
      <w:marTop w:val="0"/>
      <w:marBottom w:val="0"/>
      <w:divBdr>
        <w:top w:val="none" w:sz="0" w:space="0" w:color="auto"/>
        <w:left w:val="none" w:sz="0" w:space="0" w:color="auto"/>
        <w:bottom w:val="none" w:sz="0" w:space="0" w:color="auto"/>
        <w:right w:val="none" w:sz="0" w:space="0" w:color="auto"/>
      </w:divBdr>
    </w:div>
    <w:div w:id="2031487225">
      <w:bodyDiv w:val="1"/>
      <w:marLeft w:val="0"/>
      <w:marRight w:val="0"/>
      <w:marTop w:val="0"/>
      <w:marBottom w:val="0"/>
      <w:divBdr>
        <w:top w:val="none" w:sz="0" w:space="0" w:color="auto"/>
        <w:left w:val="none" w:sz="0" w:space="0" w:color="auto"/>
        <w:bottom w:val="none" w:sz="0" w:space="0" w:color="auto"/>
        <w:right w:val="none" w:sz="0" w:space="0" w:color="auto"/>
      </w:divBdr>
    </w:div>
    <w:div w:id="2033601908">
      <w:bodyDiv w:val="1"/>
      <w:marLeft w:val="0"/>
      <w:marRight w:val="0"/>
      <w:marTop w:val="0"/>
      <w:marBottom w:val="0"/>
      <w:divBdr>
        <w:top w:val="none" w:sz="0" w:space="0" w:color="auto"/>
        <w:left w:val="none" w:sz="0" w:space="0" w:color="auto"/>
        <w:bottom w:val="none" w:sz="0" w:space="0" w:color="auto"/>
        <w:right w:val="none" w:sz="0" w:space="0" w:color="auto"/>
      </w:divBdr>
    </w:div>
    <w:div w:id="2043702150">
      <w:bodyDiv w:val="1"/>
      <w:marLeft w:val="0"/>
      <w:marRight w:val="0"/>
      <w:marTop w:val="0"/>
      <w:marBottom w:val="0"/>
      <w:divBdr>
        <w:top w:val="none" w:sz="0" w:space="0" w:color="auto"/>
        <w:left w:val="none" w:sz="0" w:space="0" w:color="auto"/>
        <w:bottom w:val="none" w:sz="0" w:space="0" w:color="auto"/>
        <w:right w:val="none" w:sz="0" w:space="0" w:color="auto"/>
      </w:divBdr>
    </w:div>
    <w:div w:id="2085377001">
      <w:bodyDiv w:val="1"/>
      <w:marLeft w:val="0"/>
      <w:marRight w:val="0"/>
      <w:marTop w:val="0"/>
      <w:marBottom w:val="0"/>
      <w:divBdr>
        <w:top w:val="none" w:sz="0" w:space="0" w:color="auto"/>
        <w:left w:val="none" w:sz="0" w:space="0" w:color="auto"/>
        <w:bottom w:val="none" w:sz="0" w:space="0" w:color="auto"/>
        <w:right w:val="none" w:sz="0" w:space="0" w:color="auto"/>
      </w:divBdr>
    </w:div>
    <w:div w:id="2099255160">
      <w:bodyDiv w:val="1"/>
      <w:marLeft w:val="0"/>
      <w:marRight w:val="0"/>
      <w:marTop w:val="0"/>
      <w:marBottom w:val="0"/>
      <w:divBdr>
        <w:top w:val="none" w:sz="0" w:space="0" w:color="auto"/>
        <w:left w:val="none" w:sz="0" w:space="0" w:color="auto"/>
        <w:bottom w:val="none" w:sz="0" w:space="0" w:color="auto"/>
        <w:right w:val="none" w:sz="0" w:space="0" w:color="auto"/>
      </w:divBdr>
    </w:div>
    <w:div w:id="2101486330">
      <w:bodyDiv w:val="1"/>
      <w:marLeft w:val="0"/>
      <w:marRight w:val="0"/>
      <w:marTop w:val="0"/>
      <w:marBottom w:val="0"/>
      <w:divBdr>
        <w:top w:val="none" w:sz="0" w:space="0" w:color="auto"/>
        <w:left w:val="none" w:sz="0" w:space="0" w:color="auto"/>
        <w:bottom w:val="none" w:sz="0" w:space="0" w:color="auto"/>
        <w:right w:val="none" w:sz="0" w:space="0" w:color="auto"/>
      </w:divBdr>
    </w:div>
    <w:div w:id="2115008834">
      <w:bodyDiv w:val="1"/>
      <w:marLeft w:val="0"/>
      <w:marRight w:val="0"/>
      <w:marTop w:val="0"/>
      <w:marBottom w:val="0"/>
      <w:divBdr>
        <w:top w:val="none" w:sz="0" w:space="0" w:color="auto"/>
        <w:left w:val="none" w:sz="0" w:space="0" w:color="auto"/>
        <w:bottom w:val="none" w:sz="0" w:space="0" w:color="auto"/>
        <w:right w:val="none" w:sz="0" w:space="0" w:color="auto"/>
      </w:divBdr>
    </w:div>
    <w:div w:id="2115518496">
      <w:bodyDiv w:val="1"/>
      <w:marLeft w:val="0"/>
      <w:marRight w:val="0"/>
      <w:marTop w:val="0"/>
      <w:marBottom w:val="0"/>
      <w:divBdr>
        <w:top w:val="none" w:sz="0" w:space="0" w:color="auto"/>
        <w:left w:val="none" w:sz="0" w:space="0" w:color="auto"/>
        <w:bottom w:val="none" w:sz="0" w:space="0" w:color="auto"/>
        <w:right w:val="none" w:sz="0" w:space="0" w:color="auto"/>
      </w:divBdr>
    </w:div>
    <w:div w:id="2123452901">
      <w:bodyDiv w:val="1"/>
      <w:marLeft w:val="0"/>
      <w:marRight w:val="0"/>
      <w:marTop w:val="0"/>
      <w:marBottom w:val="0"/>
      <w:divBdr>
        <w:top w:val="none" w:sz="0" w:space="0" w:color="auto"/>
        <w:left w:val="none" w:sz="0" w:space="0" w:color="auto"/>
        <w:bottom w:val="none" w:sz="0" w:space="0" w:color="auto"/>
        <w:right w:val="none" w:sz="0" w:space="0" w:color="auto"/>
      </w:divBdr>
    </w:div>
    <w:div w:id="2132045601">
      <w:bodyDiv w:val="1"/>
      <w:marLeft w:val="0"/>
      <w:marRight w:val="0"/>
      <w:marTop w:val="0"/>
      <w:marBottom w:val="0"/>
      <w:divBdr>
        <w:top w:val="none" w:sz="0" w:space="0" w:color="auto"/>
        <w:left w:val="none" w:sz="0" w:space="0" w:color="auto"/>
        <w:bottom w:val="none" w:sz="0" w:space="0" w:color="auto"/>
        <w:right w:val="none" w:sz="0" w:space="0" w:color="auto"/>
      </w:divBdr>
    </w:div>
    <w:div w:id="2140223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29" Type="http://schemas.microsoft.com/office/2016/09/relationships/commentsIds" Target="commentsIds.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5.tiff"/><Relationship Id="rId5" Type="http://schemas.openxmlformats.org/officeDocument/2006/relationships/comments" Target="comment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AF1A16D-007D-47B9-9D57-320F9F172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6D0181F1.dotm</Template>
  <TotalTime>361</TotalTime>
  <Pages>29</Pages>
  <Words>124414</Words>
  <Characters>709165</Characters>
  <Application>Microsoft Office Word</Application>
  <DocSecurity>0</DocSecurity>
  <Lines>5909</Lines>
  <Paragraphs>1663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Zheng</dc:creator>
  <cp:keywords/>
  <dc:description/>
  <cp:lastModifiedBy>Guo, Shicheng</cp:lastModifiedBy>
  <cp:revision>1293</cp:revision>
  <cp:lastPrinted>2018-12-02T04:02:00Z</cp:lastPrinted>
  <dcterms:created xsi:type="dcterms:W3CDTF">2018-11-01T22:48:00Z</dcterms:created>
  <dcterms:modified xsi:type="dcterms:W3CDTF">2018-12-02T04:27:00Z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http://www.zotero.org/styles/genome-biology</vt:lpwstr>
  </property>
  <property fmtid="{D5CDD505-2E9C-101B-9397-08002B2CF9AE}" pid="4" name="Mendeley Unique User Id_1">
    <vt:lpwstr>4ca1f719-6349-3e91-b6d6-a65c4ee89f9e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http://www.zotero.org/styles/genome-biology</vt:lpwstr>
  </property>
  <property fmtid="{D5CDD505-2E9C-101B-9397-08002B2CF9AE}" pid="16" name="Mendeley Recent Style Name 5_1">
    <vt:lpwstr>Genome Biology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http://www.zotero.org/styles/molecular-genetics-and-genomics</vt:lpwstr>
  </property>
  <property fmtid="{D5CDD505-2E9C-101B-9397-08002B2CF9AE}" pid="20" name="Mendeley Recent Style Name 7_1">
    <vt:lpwstr>Molecular Genetics and Genomics</vt:lpwstr>
  </property>
  <property fmtid="{D5CDD505-2E9C-101B-9397-08002B2CF9AE}" pid="21" name="Mendeley Recent Style Id 8_1">
    <vt:lpwstr>http://www.zotero.org/styles/protein-science</vt:lpwstr>
  </property>
  <property fmtid="{D5CDD505-2E9C-101B-9397-08002B2CF9AE}" pid="22" name="Mendeley Recent Style Name 8_1">
    <vt:lpwstr>Protein Science</vt:lpwstr>
  </property>
  <property fmtid="{D5CDD505-2E9C-101B-9397-08002B2CF9AE}" pid="23" name="Mendeley Recent Style Id 9_1">
    <vt:lpwstr>http://www.zotero.org/styles/scientific-reports</vt:lpwstr>
  </property>
  <property fmtid="{D5CDD505-2E9C-101B-9397-08002B2CF9AE}" pid="24" name="Mendeley Recent Style Name 9_1">
    <vt:lpwstr>Scientific Reports</vt:lpwstr>
  </property>
</Properties>
</file>